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888F88" w14:textId="77777777" w:rsidR="00F577F7" w:rsidRPr="00F577F7" w:rsidRDefault="00F577F7">
      <w:pPr>
        <w:rPr>
          <w:rFonts w:asciiTheme="minorHAnsi" w:hAnsiTheme="minorHAnsi"/>
          <w:b/>
          <w:sz w:val="36"/>
          <w:szCs w:val="36"/>
        </w:rPr>
      </w:pPr>
      <w:bookmarkStart w:id="0" w:name="_GoBack"/>
      <w:bookmarkEnd w:id="0"/>
      <w:r>
        <w:rPr>
          <w:rFonts w:asciiTheme="minorHAnsi" w:hAnsiTheme="minorHAnsi"/>
          <w:b/>
          <w:sz w:val="36"/>
          <w:szCs w:val="36"/>
        </w:rPr>
        <w:t xml:space="preserve">Baseline Assessment of Faga’alu Watershed: A Ridge to Reef Assessment in Support of Sediment Reduction </w:t>
      </w:r>
      <w:commentRangeStart w:id="1"/>
      <w:r>
        <w:rPr>
          <w:rFonts w:asciiTheme="minorHAnsi" w:hAnsiTheme="minorHAnsi"/>
          <w:b/>
          <w:sz w:val="36"/>
          <w:szCs w:val="36"/>
        </w:rPr>
        <w:t>Activities</w:t>
      </w:r>
      <w:commentRangeEnd w:id="1"/>
      <w:r w:rsidR="00127611">
        <w:rPr>
          <w:rStyle w:val="CommentReference"/>
        </w:rPr>
        <w:commentReference w:id="1"/>
      </w:r>
    </w:p>
    <w:p w14:paraId="3FF719CA" w14:textId="77777777" w:rsidR="00F577F7" w:rsidRDefault="00F577F7">
      <w:pPr>
        <w:rPr>
          <w:rFonts w:asciiTheme="minorHAnsi" w:hAnsiTheme="minorHAnsi"/>
          <w:b/>
          <w:sz w:val="28"/>
          <w:szCs w:val="28"/>
        </w:rPr>
      </w:pPr>
    </w:p>
    <w:p w14:paraId="05A53BDE" w14:textId="77777777" w:rsidR="006E5634" w:rsidRDefault="006E5634">
      <w:pPr>
        <w:rPr>
          <w:rFonts w:asciiTheme="minorHAnsi" w:hAnsiTheme="minorHAnsi"/>
          <w:b/>
          <w:sz w:val="28"/>
          <w:szCs w:val="28"/>
        </w:rPr>
      </w:pPr>
      <w:r>
        <w:rPr>
          <w:rFonts w:asciiTheme="minorHAnsi" w:hAnsiTheme="minorHAnsi"/>
          <w:b/>
          <w:sz w:val="28"/>
          <w:szCs w:val="28"/>
        </w:rPr>
        <w:t>Purpose</w:t>
      </w:r>
      <w:r w:rsidR="005447B8">
        <w:rPr>
          <w:rFonts w:asciiTheme="minorHAnsi" w:hAnsiTheme="minorHAnsi"/>
          <w:b/>
          <w:sz w:val="28"/>
          <w:szCs w:val="28"/>
        </w:rPr>
        <w:t xml:space="preserve"> and Objective</w:t>
      </w:r>
    </w:p>
    <w:p w14:paraId="2EF67330" w14:textId="77777777" w:rsidR="005447B8" w:rsidRPr="005447B8" w:rsidRDefault="00FD25D1" w:rsidP="00577E60">
      <w:pPr>
        <w:pStyle w:val="NoSpacing"/>
        <w:rPr>
          <w:rFonts w:asciiTheme="minorHAnsi" w:hAnsiTheme="minorHAnsi"/>
          <w:sz w:val="24"/>
          <w:szCs w:val="24"/>
        </w:rPr>
      </w:pPr>
      <w:r w:rsidRPr="0040087B">
        <w:rPr>
          <w:rFonts w:asciiTheme="minorHAnsi" w:hAnsiTheme="minorHAnsi"/>
          <w:sz w:val="24"/>
          <w:szCs w:val="24"/>
        </w:rPr>
        <w:t xml:space="preserve">This document </w:t>
      </w:r>
      <w:del w:id="2" w:author="Geography" w:date="2015-01-29T10:36:00Z">
        <w:r w:rsidRPr="0040087B" w:rsidDel="009E5B9B">
          <w:rPr>
            <w:rFonts w:asciiTheme="minorHAnsi" w:hAnsiTheme="minorHAnsi"/>
            <w:sz w:val="24"/>
            <w:szCs w:val="24"/>
          </w:rPr>
          <w:delText xml:space="preserve">is </w:delText>
        </w:r>
      </w:del>
      <w:ins w:id="3" w:author="Geography" w:date="2015-01-29T10:36:00Z">
        <w:r w:rsidR="009E5B9B">
          <w:rPr>
            <w:rFonts w:asciiTheme="minorHAnsi" w:hAnsiTheme="minorHAnsi"/>
            <w:sz w:val="24"/>
            <w:szCs w:val="24"/>
          </w:rPr>
          <w:t>summarizes</w:t>
        </w:r>
        <w:r w:rsidR="009E5B9B" w:rsidRPr="0040087B">
          <w:rPr>
            <w:rFonts w:asciiTheme="minorHAnsi" w:hAnsiTheme="minorHAnsi"/>
            <w:sz w:val="24"/>
            <w:szCs w:val="24"/>
          </w:rPr>
          <w:t xml:space="preserve"> </w:t>
        </w:r>
      </w:ins>
      <w:del w:id="4" w:author="Geography" w:date="2015-01-29T10:37:00Z">
        <w:r w:rsidRPr="0040087B" w:rsidDel="009E5B9B">
          <w:rPr>
            <w:rFonts w:asciiTheme="minorHAnsi" w:hAnsiTheme="minorHAnsi"/>
            <w:sz w:val="24"/>
            <w:szCs w:val="24"/>
          </w:rPr>
          <w:delText xml:space="preserve">the culmination of </w:delText>
        </w:r>
      </w:del>
      <w:r w:rsidRPr="0040087B">
        <w:rPr>
          <w:rFonts w:asciiTheme="minorHAnsi" w:hAnsiTheme="minorHAnsi"/>
          <w:sz w:val="24"/>
          <w:szCs w:val="24"/>
        </w:rPr>
        <w:t xml:space="preserve">work completed between 2012 and 2014 </w:t>
      </w:r>
      <w:r w:rsidR="00A31026">
        <w:rPr>
          <w:rFonts w:asciiTheme="minorHAnsi" w:hAnsiTheme="minorHAnsi"/>
          <w:sz w:val="24"/>
          <w:szCs w:val="24"/>
        </w:rPr>
        <w:t>which was coordinated and funded by the NOAA Coral Reef Conservation Program</w:t>
      </w:r>
      <w:r w:rsidR="00A31026" w:rsidRPr="0040087B">
        <w:rPr>
          <w:rFonts w:asciiTheme="minorHAnsi" w:hAnsiTheme="minorHAnsi"/>
          <w:sz w:val="24"/>
          <w:szCs w:val="24"/>
        </w:rPr>
        <w:t xml:space="preserve"> </w:t>
      </w:r>
      <w:r w:rsidR="004B745F">
        <w:rPr>
          <w:rFonts w:asciiTheme="minorHAnsi" w:hAnsiTheme="minorHAnsi"/>
          <w:sz w:val="24"/>
          <w:szCs w:val="24"/>
        </w:rPr>
        <w:t xml:space="preserve">(CRCP) </w:t>
      </w:r>
      <w:r w:rsidRPr="0040087B">
        <w:rPr>
          <w:rFonts w:asciiTheme="minorHAnsi" w:hAnsiTheme="minorHAnsi"/>
          <w:sz w:val="24"/>
          <w:szCs w:val="24"/>
        </w:rPr>
        <w:t>to gather baseline data and information in Faga’alu, American Samoa before a management intervention was implemented to reduce land-based sources of pollutio</w:t>
      </w:r>
      <w:r w:rsidR="0040087B" w:rsidRPr="0040087B">
        <w:rPr>
          <w:rFonts w:asciiTheme="minorHAnsi" w:hAnsiTheme="minorHAnsi"/>
          <w:sz w:val="24"/>
          <w:szCs w:val="24"/>
        </w:rPr>
        <w:t xml:space="preserve">n. The work described was funded through investments made by the NOAA </w:t>
      </w:r>
      <w:commentRangeStart w:id="5"/>
      <w:r w:rsidR="004B745F">
        <w:rPr>
          <w:rFonts w:asciiTheme="minorHAnsi" w:hAnsiTheme="minorHAnsi"/>
          <w:sz w:val="24"/>
          <w:szCs w:val="24"/>
        </w:rPr>
        <w:t xml:space="preserve">CRCP </w:t>
      </w:r>
      <w:r w:rsidR="0040087B" w:rsidRPr="0040087B">
        <w:rPr>
          <w:rFonts w:asciiTheme="minorHAnsi" w:hAnsiTheme="minorHAnsi"/>
          <w:sz w:val="24"/>
          <w:szCs w:val="24"/>
        </w:rPr>
        <w:t xml:space="preserve"> </w:t>
      </w:r>
      <w:commentRangeEnd w:id="5"/>
      <w:r w:rsidR="00851B10">
        <w:rPr>
          <w:rStyle w:val="CommentReference"/>
          <w:rFonts w:ascii="Courier" w:eastAsia="Times New Roman" w:hAnsi="Courier"/>
        </w:rPr>
        <w:commentReference w:id="5"/>
      </w:r>
      <w:r w:rsidR="0040087B" w:rsidRPr="0040087B">
        <w:rPr>
          <w:rFonts w:asciiTheme="minorHAnsi" w:hAnsiTheme="minorHAnsi"/>
          <w:sz w:val="24"/>
          <w:szCs w:val="24"/>
        </w:rPr>
        <w:t xml:space="preserve">either directly through </w:t>
      </w:r>
      <w:r w:rsidR="00A31026">
        <w:rPr>
          <w:rFonts w:asciiTheme="minorHAnsi" w:hAnsiTheme="minorHAnsi"/>
          <w:sz w:val="24"/>
          <w:szCs w:val="24"/>
        </w:rPr>
        <w:t xml:space="preserve">an </w:t>
      </w:r>
      <w:r w:rsidR="0040087B" w:rsidRPr="0040087B">
        <w:rPr>
          <w:rFonts w:asciiTheme="minorHAnsi" w:hAnsiTheme="minorHAnsi"/>
          <w:sz w:val="24"/>
          <w:szCs w:val="24"/>
        </w:rPr>
        <w:t xml:space="preserve">internal project </w:t>
      </w:r>
      <w:r w:rsidR="00A31026">
        <w:rPr>
          <w:rFonts w:asciiTheme="minorHAnsi" w:hAnsiTheme="minorHAnsi"/>
          <w:sz w:val="24"/>
          <w:szCs w:val="24"/>
        </w:rPr>
        <w:t>titled,</w:t>
      </w:r>
      <w:r w:rsidR="0040087B" w:rsidRPr="0040087B">
        <w:rPr>
          <w:rFonts w:asciiTheme="minorHAnsi" w:hAnsiTheme="minorHAnsi"/>
          <w:sz w:val="24"/>
          <w:szCs w:val="24"/>
        </w:rPr>
        <w:t xml:space="preserve"> </w:t>
      </w:r>
      <w:commentRangeStart w:id="6"/>
      <w:r w:rsidR="00A31026">
        <w:rPr>
          <w:rFonts w:asciiTheme="minorHAnsi" w:hAnsiTheme="minorHAnsi"/>
          <w:sz w:val="24"/>
          <w:szCs w:val="24"/>
        </w:rPr>
        <w:t>“</w:t>
      </w:r>
      <w:r w:rsidR="0040087B" w:rsidRPr="0040087B">
        <w:rPr>
          <w:sz w:val="24"/>
          <w:szCs w:val="24"/>
        </w:rPr>
        <w:t>Comprehensive baseline assessment and pilot test of</w:t>
      </w:r>
      <w:r w:rsidR="004B745F">
        <w:rPr>
          <w:sz w:val="24"/>
          <w:szCs w:val="24"/>
        </w:rPr>
        <w:t xml:space="preserve"> </w:t>
      </w:r>
      <w:r w:rsidR="0040087B" w:rsidRPr="0040087B">
        <w:rPr>
          <w:sz w:val="24"/>
          <w:szCs w:val="24"/>
        </w:rPr>
        <w:t>outcome performance measures in Faga’alu Bay, American Samoa</w:t>
      </w:r>
      <w:r w:rsidR="00A31026">
        <w:rPr>
          <w:sz w:val="24"/>
          <w:szCs w:val="24"/>
        </w:rPr>
        <w:t>”</w:t>
      </w:r>
      <w:r w:rsidR="0040087B">
        <w:rPr>
          <w:sz w:val="24"/>
          <w:szCs w:val="24"/>
        </w:rPr>
        <w:t>, or through a domestic grant awarded to San Diego State University</w:t>
      </w:r>
      <w:r w:rsidR="009B4597">
        <w:rPr>
          <w:sz w:val="24"/>
          <w:szCs w:val="24"/>
        </w:rPr>
        <w:t xml:space="preserve"> (SDSU)</w:t>
      </w:r>
      <w:r w:rsidR="00A31026">
        <w:rPr>
          <w:sz w:val="24"/>
          <w:szCs w:val="24"/>
        </w:rPr>
        <w:t xml:space="preserve"> titled, “</w:t>
      </w:r>
      <w:r w:rsidR="00A31026" w:rsidRPr="00A31026">
        <w:rPr>
          <w:sz w:val="24"/>
          <w:szCs w:val="24"/>
        </w:rPr>
        <w:t>Monitoring and analysis of sediment accumulation and composition on coral reefs in Faga'alu Bay, American Samoa</w:t>
      </w:r>
      <w:r w:rsidR="00A31026">
        <w:rPr>
          <w:sz w:val="24"/>
          <w:szCs w:val="24"/>
        </w:rPr>
        <w:t>”</w:t>
      </w:r>
      <w:r w:rsidR="0040087B">
        <w:rPr>
          <w:sz w:val="24"/>
          <w:szCs w:val="24"/>
        </w:rPr>
        <w:t xml:space="preserve">. </w:t>
      </w:r>
      <w:commentRangeEnd w:id="6"/>
      <w:r w:rsidR="00127611">
        <w:rPr>
          <w:rStyle w:val="CommentReference"/>
          <w:rFonts w:ascii="Courier" w:eastAsia="Times New Roman" w:hAnsi="Courier"/>
        </w:rPr>
        <w:commentReference w:id="6"/>
      </w:r>
      <w:r w:rsidR="0040087B">
        <w:rPr>
          <w:sz w:val="24"/>
          <w:szCs w:val="24"/>
        </w:rPr>
        <w:t xml:space="preserve">To carry out these baseline assessments, experts from across NOAA </w:t>
      </w:r>
      <w:ins w:id="7" w:author="Geography" w:date="2015-01-29T10:37:00Z">
        <w:r w:rsidR="009E5B9B">
          <w:rPr>
            <w:sz w:val="24"/>
            <w:szCs w:val="24"/>
          </w:rPr>
          <w:t xml:space="preserve">and SDSU </w:t>
        </w:r>
      </w:ins>
      <w:r w:rsidR="0040087B">
        <w:rPr>
          <w:sz w:val="24"/>
          <w:szCs w:val="24"/>
        </w:rPr>
        <w:t xml:space="preserve">were </w:t>
      </w:r>
      <w:r w:rsidR="00113D25">
        <w:rPr>
          <w:sz w:val="24"/>
          <w:szCs w:val="24"/>
        </w:rPr>
        <w:t>asked to apply their knowledge and technical skills to develop baseline information to share with the local management authorities in American Samoa so that the effectiveness of the intervention could be determined</w:t>
      </w:r>
      <w:ins w:id="8" w:author="Geography" w:date="2015-01-29T10:38:00Z">
        <w:r w:rsidR="009E5B9B">
          <w:rPr>
            <w:sz w:val="24"/>
            <w:szCs w:val="24"/>
          </w:rPr>
          <w:t>.  T</w:t>
        </w:r>
      </w:ins>
      <w:del w:id="9" w:author="Geography" w:date="2015-01-29T10:38:00Z">
        <w:r w:rsidR="00113D25" w:rsidDel="009E5B9B">
          <w:rPr>
            <w:sz w:val="24"/>
            <w:szCs w:val="24"/>
          </w:rPr>
          <w:delText>,</w:delText>
        </w:r>
      </w:del>
      <w:del w:id="10" w:author="Geography" w:date="2015-01-29T10:37:00Z">
        <w:r w:rsidR="00113D25" w:rsidDel="009E5B9B">
          <w:rPr>
            <w:sz w:val="24"/>
            <w:szCs w:val="24"/>
          </w:rPr>
          <w:delText xml:space="preserve"> so t</w:delText>
        </w:r>
      </w:del>
      <w:r w:rsidR="00113D25">
        <w:rPr>
          <w:sz w:val="24"/>
          <w:szCs w:val="24"/>
        </w:rPr>
        <w:t xml:space="preserve">he activities </w:t>
      </w:r>
      <w:r w:rsidR="00A31026">
        <w:rPr>
          <w:sz w:val="24"/>
          <w:szCs w:val="24"/>
        </w:rPr>
        <w:t>undertaken thus far represent the</w:t>
      </w:r>
      <w:r w:rsidR="00113D25">
        <w:rPr>
          <w:sz w:val="24"/>
          <w:szCs w:val="24"/>
        </w:rPr>
        <w:t xml:space="preserve"> short-term baseline data collection and interpretation needed up front in order to determine the effectiveness of the intervention over the long term.  In order to understand the effectiveness of the intervention, long-term monitoring will be required and the data from that monitoring will be compared to these baselines. The amount </w:t>
      </w:r>
      <w:r w:rsidR="00A31026">
        <w:rPr>
          <w:sz w:val="24"/>
          <w:szCs w:val="24"/>
        </w:rPr>
        <w:t xml:space="preserve">of </w:t>
      </w:r>
      <w:r w:rsidR="00113D25">
        <w:rPr>
          <w:sz w:val="24"/>
          <w:szCs w:val="24"/>
        </w:rPr>
        <w:t>work required to evaluate the effectiveness of the intervention is large, and will require a division of labor between local and federal efforts. This work represents the pre-intervention baseline</w:t>
      </w:r>
      <w:r w:rsidR="00A31026">
        <w:rPr>
          <w:sz w:val="24"/>
          <w:szCs w:val="24"/>
        </w:rPr>
        <w:t xml:space="preserve"> data collection, analysis and interpretation</w:t>
      </w:r>
      <w:r w:rsidR="00113D25">
        <w:rPr>
          <w:sz w:val="24"/>
          <w:szCs w:val="24"/>
        </w:rPr>
        <w:t xml:space="preserve"> needed for future evaluation of the effectiveness of the mitigation actions taken. Ongoing long-term monitoring will be needed in order to determine effectiveness and should transition into the hands of the local management </w:t>
      </w:r>
      <w:commentRangeStart w:id="11"/>
      <w:r w:rsidR="00113D25">
        <w:rPr>
          <w:sz w:val="24"/>
          <w:szCs w:val="24"/>
        </w:rPr>
        <w:t>authorities</w:t>
      </w:r>
      <w:commentRangeEnd w:id="11"/>
      <w:r w:rsidR="00851B10">
        <w:rPr>
          <w:rStyle w:val="CommentReference"/>
          <w:rFonts w:ascii="Courier" w:eastAsia="Times New Roman" w:hAnsi="Courier"/>
        </w:rPr>
        <w:commentReference w:id="11"/>
      </w:r>
      <w:r w:rsidR="00577E60">
        <w:rPr>
          <w:sz w:val="24"/>
          <w:szCs w:val="24"/>
        </w:rPr>
        <w:t xml:space="preserve">. </w:t>
      </w:r>
    </w:p>
    <w:p w14:paraId="3FADD37A" w14:textId="77777777" w:rsidR="005447B8" w:rsidRPr="005447B8" w:rsidRDefault="005447B8">
      <w:pPr>
        <w:rPr>
          <w:rFonts w:asciiTheme="minorHAnsi" w:hAnsiTheme="minorHAnsi"/>
          <w:szCs w:val="24"/>
        </w:rPr>
      </w:pPr>
    </w:p>
    <w:p w14:paraId="0A96BD66" w14:textId="77777777" w:rsidR="0068798B" w:rsidRPr="006C5561" w:rsidRDefault="0068798B">
      <w:pPr>
        <w:rPr>
          <w:rFonts w:asciiTheme="minorHAnsi" w:hAnsiTheme="minorHAnsi"/>
          <w:b/>
          <w:sz w:val="28"/>
          <w:szCs w:val="28"/>
        </w:rPr>
      </w:pPr>
      <w:r w:rsidRPr="006C5561">
        <w:rPr>
          <w:rFonts w:asciiTheme="minorHAnsi" w:hAnsiTheme="minorHAnsi"/>
          <w:b/>
          <w:sz w:val="28"/>
          <w:szCs w:val="28"/>
        </w:rPr>
        <w:t>Introduction</w:t>
      </w:r>
    </w:p>
    <w:p w14:paraId="53ECAFDF" w14:textId="77777777" w:rsidR="00B6198C" w:rsidRDefault="00B6198C">
      <w:pPr>
        <w:rPr>
          <w:rFonts w:asciiTheme="minorHAnsi" w:hAnsiTheme="minorHAnsi"/>
        </w:rPr>
      </w:pPr>
    </w:p>
    <w:p w14:paraId="3A23D23B" w14:textId="77777777" w:rsidR="00B6198C" w:rsidRDefault="00B6198C">
      <w:pPr>
        <w:rPr>
          <w:rFonts w:asciiTheme="minorHAnsi" w:hAnsiTheme="minorHAnsi"/>
        </w:rPr>
      </w:pPr>
      <w:r>
        <w:rPr>
          <w:rFonts w:asciiTheme="minorHAnsi" w:hAnsiTheme="minorHAnsi"/>
        </w:rPr>
        <w:t>In August 2012, Faga’alu, American Samoa was chosen by the US Coral Reef Task Force</w:t>
      </w:r>
      <w:r w:rsidR="006C5561">
        <w:rPr>
          <w:rFonts w:asciiTheme="minorHAnsi" w:hAnsiTheme="minorHAnsi"/>
        </w:rPr>
        <w:t xml:space="preserve"> (USCRTF)</w:t>
      </w:r>
      <w:r>
        <w:rPr>
          <w:rFonts w:asciiTheme="minorHAnsi" w:hAnsiTheme="minorHAnsi"/>
        </w:rPr>
        <w:t xml:space="preserve"> as </w:t>
      </w:r>
      <w:r w:rsidR="00FC2FD3">
        <w:rPr>
          <w:rFonts w:asciiTheme="minorHAnsi" w:hAnsiTheme="minorHAnsi"/>
        </w:rPr>
        <w:t>a</w:t>
      </w:r>
      <w:r>
        <w:rPr>
          <w:rFonts w:asciiTheme="minorHAnsi" w:hAnsiTheme="minorHAnsi"/>
        </w:rPr>
        <w:t xml:space="preserve"> priority watershed</w:t>
      </w:r>
      <w:r w:rsidR="00FC2FD3">
        <w:rPr>
          <w:rFonts w:asciiTheme="minorHAnsi" w:hAnsiTheme="minorHAnsi"/>
        </w:rPr>
        <w:t xml:space="preserve"> site</w:t>
      </w:r>
      <w:r>
        <w:rPr>
          <w:rFonts w:asciiTheme="minorHAnsi" w:hAnsiTheme="minorHAnsi"/>
        </w:rPr>
        <w:t xml:space="preserve"> for the Watershed Partnership Initiative</w:t>
      </w:r>
      <w:r w:rsidR="006C5561">
        <w:rPr>
          <w:rFonts w:asciiTheme="minorHAnsi" w:hAnsiTheme="minorHAnsi"/>
        </w:rPr>
        <w:t xml:space="preserve"> (WPI). In 2009, the WPI</w:t>
      </w:r>
      <w:r>
        <w:rPr>
          <w:rFonts w:asciiTheme="minorHAnsi" w:hAnsiTheme="minorHAnsi"/>
        </w:rPr>
        <w:t xml:space="preserve"> </w:t>
      </w:r>
      <w:r w:rsidR="006C5561">
        <w:rPr>
          <w:rFonts w:asciiTheme="minorHAnsi" w:hAnsiTheme="minorHAnsi"/>
        </w:rPr>
        <w:t xml:space="preserve">was launched in Guanica, Puerto Rico and </w:t>
      </w:r>
      <w:r>
        <w:rPr>
          <w:rFonts w:asciiTheme="minorHAnsi" w:hAnsiTheme="minorHAnsi"/>
        </w:rPr>
        <w:t>is an active effort</w:t>
      </w:r>
      <w:r w:rsidR="006C5561">
        <w:rPr>
          <w:rFonts w:asciiTheme="minorHAnsi" w:hAnsiTheme="minorHAnsi"/>
        </w:rPr>
        <w:t xml:space="preserve"> of the USCRTF</w:t>
      </w:r>
      <w:r>
        <w:rPr>
          <w:rFonts w:asciiTheme="minorHAnsi" w:hAnsiTheme="minorHAnsi"/>
        </w:rPr>
        <w:t xml:space="preserve"> to reduce land-based sources of pollution </w:t>
      </w:r>
      <w:r w:rsidR="006C5561">
        <w:rPr>
          <w:rFonts w:asciiTheme="minorHAnsi" w:hAnsiTheme="minorHAnsi"/>
        </w:rPr>
        <w:t xml:space="preserve">(LBSP) </w:t>
      </w:r>
      <w:r>
        <w:rPr>
          <w:rFonts w:asciiTheme="minorHAnsi" w:hAnsiTheme="minorHAnsi"/>
        </w:rPr>
        <w:t>by facilitating and enhancing coordination, partnerships, and</w:t>
      </w:r>
      <w:r w:rsidR="006C5561">
        <w:rPr>
          <w:rFonts w:asciiTheme="minorHAnsi" w:hAnsiTheme="minorHAnsi"/>
        </w:rPr>
        <w:t xml:space="preserve"> contributions of agency resources and expertise to implement geographically specific integrated activities to reduce pollutant loads to coral reef ecosystems. The WPI also promotes consistent and strengthened application and enforcement of laws and authorities intended to address LBSP within the U.S. coral reef jurisdictions. </w:t>
      </w:r>
      <w:r w:rsidR="00FC2FD3">
        <w:rPr>
          <w:rFonts w:asciiTheme="minorHAnsi" w:hAnsiTheme="minorHAnsi"/>
        </w:rPr>
        <w:t xml:space="preserve">Currently, the WPI is active in </w:t>
      </w:r>
      <w:r w:rsidR="00A822EB">
        <w:rPr>
          <w:rFonts w:asciiTheme="minorHAnsi" w:hAnsiTheme="minorHAnsi"/>
        </w:rPr>
        <w:t>three</w:t>
      </w:r>
      <w:r w:rsidR="00FC2FD3">
        <w:rPr>
          <w:rFonts w:asciiTheme="minorHAnsi" w:hAnsiTheme="minorHAnsi"/>
        </w:rPr>
        <w:t xml:space="preserve"> watersheds: Guanica, Puerto Rico, West Maui, Hawaii, and Faga’alu, American Samoa.</w:t>
      </w:r>
    </w:p>
    <w:p w14:paraId="0B450192" w14:textId="77777777" w:rsidR="006C5561" w:rsidRDefault="006C5561">
      <w:pPr>
        <w:rPr>
          <w:rFonts w:asciiTheme="minorHAnsi" w:hAnsiTheme="minorHAnsi"/>
        </w:rPr>
      </w:pPr>
    </w:p>
    <w:p w14:paraId="7159F33C" w14:textId="77777777" w:rsidR="006C5561" w:rsidRDefault="00A12EDB">
      <w:pPr>
        <w:rPr>
          <w:rFonts w:asciiTheme="minorHAnsi" w:hAnsiTheme="minorHAnsi"/>
        </w:rPr>
      </w:pPr>
      <w:r>
        <w:rPr>
          <w:rFonts w:asciiTheme="minorHAnsi" w:hAnsiTheme="minorHAnsi"/>
        </w:rPr>
        <w:t xml:space="preserve">In </w:t>
      </w:r>
      <w:r w:rsidR="006C5561">
        <w:rPr>
          <w:rFonts w:asciiTheme="minorHAnsi" w:hAnsiTheme="minorHAnsi"/>
        </w:rPr>
        <w:t xml:space="preserve">a separate process </w:t>
      </w:r>
      <w:r>
        <w:rPr>
          <w:rFonts w:asciiTheme="minorHAnsi" w:hAnsiTheme="minorHAnsi"/>
        </w:rPr>
        <w:t>conducted in 2010</w:t>
      </w:r>
      <w:r w:rsidR="006C5561">
        <w:rPr>
          <w:rFonts w:asciiTheme="minorHAnsi" w:hAnsiTheme="minorHAnsi"/>
        </w:rPr>
        <w:t xml:space="preserve"> by NOAA’s Coral Reef Conservation Program (CRCP) to identify management priorities in the US coral reef jurisdictions, </w:t>
      </w:r>
      <w:r>
        <w:rPr>
          <w:rFonts w:asciiTheme="minorHAnsi" w:hAnsiTheme="minorHAnsi"/>
        </w:rPr>
        <w:t>the American Samoan resource managers, invited management advisors, and science advisors identified Faga’alu as one of two priority</w:t>
      </w:r>
      <w:r w:rsidR="00D33593">
        <w:rPr>
          <w:rFonts w:asciiTheme="minorHAnsi" w:hAnsiTheme="minorHAnsi"/>
        </w:rPr>
        <w:t xml:space="preserve"> geographies in American Samoa based on biological value, degree of risk and threat, </w:t>
      </w:r>
      <w:r w:rsidR="00D33593">
        <w:rPr>
          <w:rFonts w:asciiTheme="minorHAnsi" w:hAnsiTheme="minorHAnsi"/>
        </w:rPr>
        <w:lastRenderedPageBreak/>
        <w:t xml:space="preserve">and management effectiveness (CRCP, 2010).  Additionally, as a result of the 2010 management </w:t>
      </w:r>
      <w:commentRangeStart w:id="12"/>
      <w:r w:rsidR="00D33593">
        <w:rPr>
          <w:rFonts w:asciiTheme="minorHAnsi" w:hAnsiTheme="minorHAnsi"/>
        </w:rPr>
        <w:t xml:space="preserve">priority setting </w:t>
      </w:r>
      <w:commentRangeEnd w:id="12"/>
      <w:r w:rsidR="0003283C">
        <w:rPr>
          <w:rStyle w:val="CommentReference"/>
        </w:rPr>
        <w:commentReference w:id="12"/>
      </w:r>
      <w:r w:rsidR="00D33593">
        <w:rPr>
          <w:rFonts w:asciiTheme="minorHAnsi" w:hAnsiTheme="minorHAnsi"/>
        </w:rPr>
        <w:t>process three strategic coral reef management goals were identified</w:t>
      </w:r>
      <w:r w:rsidR="0061489C">
        <w:rPr>
          <w:rFonts w:asciiTheme="minorHAnsi" w:hAnsiTheme="minorHAnsi"/>
        </w:rPr>
        <w:t xml:space="preserve"> including</w:t>
      </w:r>
      <w:r w:rsidR="00A822EB">
        <w:rPr>
          <w:rFonts w:asciiTheme="minorHAnsi" w:hAnsiTheme="minorHAnsi"/>
        </w:rPr>
        <w:t xml:space="preserve"> the following which is aimed at reducing LBSP</w:t>
      </w:r>
      <w:r w:rsidR="0061489C">
        <w:rPr>
          <w:rFonts w:asciiTheme="minorHAnsi" w:hAnsiTheme="minorHAnsi"/>
        </w:rPr>
        <w:t>: “</w:t>
      </w:r>
      <w:r w:rsidR="008F6308">
        <w:rPr>
          <w:rFonts w:asciiTheme="minorHAnsi" w:hAnsiTheme="minorHAnsi"/>
          <w:i/>
        </w:rPr>
        <w:t>Goal 2: Improve c</w:t>
      </w:r>
      <w:r w:rsidR="0061489C" w:rsidRPr="0061489C">
        <w:rPr>
          <w:rFonts w:asciiTheme="minorHAnsi" w:hAnsiTheme="minorHAnsi"/>
          <w:i/>
        </w:rPr>
        <w:t xml:space="preserve">oastal </w:t>
      </w:r>
      <w:r w:rsidR="008F6308">
        <w:rPr>
          <w:rFonts w:asciiTheme="minorHAnsi" w:hAnsiTheme="minorHAnsi"/>
          <w:i/>
        </w:rPr>
        <w:t>w</w:t>
      </w:r>
      <w:r w:rsidR="0061489C" w:rsidRPr="0061489C">
        <w:rPr>
          <w:rFonts w:asciiTheme="minorHAnsi" w:hAnsiTheme="minorHAnsi"/>
          <w:i/>
        </w:rPr>
        <w:t xml:space="preserve">atershed </w:t>
      </w:r>
      <w:r w:rsidR="008F6308">
        <w:rPr>
          <w:rFonts w:asciiTheme="minorHAnsi" w:hAnsiTheme="minorHAnsi"/>
          <w:i/>
        </w:rPr>
        <w:t>q</w:t>
      </w:r>
      <w:r w:rsidR="0061489C" w:rsidRPr="0061489C">
        <w:rPr>
          <w:rFonts w:asciiTheme="minorHAnsi" w:hAnsiTheme="minorHAnsi"/>
          <w:i/>
        </w:rPr>
        <w:t>uality and enhance coral reef ecosystem function and health by reducing land-based sources of pollution</w:t>
      </w:r>
      <w:r w:rsidR="0061489C">
        <w:rPr>
          <w:rFonts w:asciiTheme="minorHAnsi" w:hAnsiTheme="minorHAnsi"/>
        </w:rPr>
        <w:t xml:space="preserve">”. </w:t>
      </w:r>
      <w:r w:rsidR="00D33593">
        <w:rPr>
          <w:rFonts w:asciiTheme="minorHAnsi" w:hAnsiTheme="minorHAnsi"/>
        </w:rPr>
        <w:t xml:space="preserve"> </w:t>
      </w:r>
    </w:p>
    <w:p w14:paraId="22D543A7" w14:textId="77777777" w:rsidR="0061489C" w:rsidRDefault="0061489C">
      <w:pPr>
        <w:rPr>
          <w:rFonts w:asciiTheme="minorHAnsi" w:hAnsiTheme="minorHAnsi"/>
        </w:rPr>
      </w:pPr>
    </w:p>
    <w:p w14:paraId="6A912513" w14:textId="77777777" w:rsidR="005C19DC" w:rsidRDefault="00096D43">
      <w:pPr>
        <w:rPr>
          <w:rFonts w:asciiTheme="minorHAnsi" w:hAnsiTheme="minorHAnsi"/>
        </w:rPr>
      </w:pPr>
      <w:r>
        <w:rPr>
          <w:rFonts w:asciiTheme="minorHAnsi" w:hAnsiTheme="minorHAnsi"/>
        </w:rPr>
        <w:t>In August of 2012, t</w:t>
      </w:r>
      <w:r w:rsidR="0061489C">
        <w:rPr>
          <w:rFonts w:asciiTheme="minorHAnsi" w:hAnsiTheme="minorHAnsi"/>
        </w:rPr>
        <w:t>he Village of Faga’alu also completed its Watershed Management and Conservation Plan</w:t>
      </w:r>
      <w:r>
        <w:rPr>
          <w:rFonts w:asciiTheme="minorHAnsi" w:hAnsiTheme="minorHAnsi"/>
        </w:rPr>
        <w:t xml:space="preserve">, </w:t>
      </w:r>
      <w:r w:rsidR="004F5A6A">
        <w:rPr>
          <w:rFonts w:asciiTheme="minorHAnsi" w:hAnsiTheme="minorHAnsi"/>
        </w:rPr>
        <w:t>which was prepared in collaboration with American</w:t>
      </w:r>
      <w:r w:rsidR="009326BD" w:rsidRPr="009326BD">
        <w:rPr>
          <w:rFonts w:asciiTheme="minorHAnsi" w:hAnsiTheme="minorHAnsi"/>
        </w:rPr>
        <w:t xml:space="preserve"> </w:t>
      </w:r>
      <w:r w:rsidR="009326BD">
        <w:rPr>
          <w:rFonts w:asciiTheme="minorHAnsi" w:hAnsiTheme="minorHAnsi"/>
        </w:rPr>
        <w:t xml:space="preserve">Samoa’s Land-based Sources of Pollution Local Action Strategy Group. </w:t>
      </w:r>
      <w:r w:rsidR="009B4597">
        <w:rPr>
          <w:rFonts w:asciiTheme="minorHAnsi" w:hAnsiTheme="minorHAnsi"/>
        </w:rPr>
        <w:t xml:space="preserve">This plan identified sedimentation as a key threat to the Faga’alu watershed. </w:t>
      </w:r>
      <w:r w:rsidR="009326BD">
        <w:rPr>
          <w:rFonts w:asciiTheme="minorHAnsi" w:hAnsiTheme="minorHAnsi"/>
        </w:rPr>
        <w:t xml:space="preserve">By the end of 2012, with </w:t>
      </w:r>
      <w:r w:rsidR="00FC2FD3">
        <w:rPr>
          <w:rFonts w:asciiTheme="minorHAnsi" w:hAnsiTheme="minorHAnsi"/>
        </w:rPr>
        <w:t>the above</w:t>
      </w:r>
      <w:r w:rsidR="009326BD">
        <w:rPr>
          <w:rFonts w:asciiTheme="minorHAnsi" w:hAnsiTheme="minorHAnsi"/>
        </w:rPr>
        <w:t xml:space="preserve"> processes complete and the village plan as a guide, </w:t>
      </w:r>
      <w:r w:rsidR="00FC2FD3">
        <w:rPr>
          <w:rFonts w:asciiTheme="minorHAnsi" w:hAnsiTheme="minorHAnsi"/>
        </w:rPr>
        <w:t xml:space="preserve">the CRCP began to provide resources and coordinate activities in </w:t>
      </w:r>
      <w:r w:rsidR="009326BD">
        <w:rPr>
          <w:rFonts w:asciiTheme="minorHAnsi" w:hAnsiTheme="minorHAnsi"/>
        </w:rPr>
        <w:t xml:space="preserve">Faga’alu to </w:t>
      </w:r>
      <w:r w:rsidR="00A31026">
        <w:rPr>
          <w:rFonts w:asciiTheme="minorHAnsi" w:hAnsiTheme="minorHAnsi"/>
        </w:rPr>
        <w:t xml:space="preserve">monitor baselines and to </w:t>
      </w:r>
      <w:r w:rsidR="009326BD">
        <w:rPr>
          <w:rFonts w:asciiTheme="minorHAnsi" w:hAnsiTheme="minorHAnsi"/>
        </w:rPr>
        <w:t>address the threat of LBSP</w:t>
      </w:r>
      <w:r w:rsidR="005C19DC">
        <w:rPr>
          <w:rFonts w:asciiTheme="minorHAnsi" w:hAnsiTheme="minorHAnsi"/>
        </w:rPr>
        <w:t>, specifically the sedimentation issues and resulting turbidity found in Faga’alu Stream and Faga’alu Bay</w:t>
      </w:r>
      <w:r w:rsidR="00E611A4">
        <w:rPr>
          <w:rFonts w:asciiTheme="minorHAnsi" w:hAnsiTheme="minorHAnsi"/>
        </w:rPr>
        <w:t xml:space="preserve"> which do not pass the American Samoa Water Quality Standards</w:t>
      </w:r>
      <w:r w:rsidR="00A822EB">
        <w:rPr>
          <w:rFonts w:asciiTheme="minorHAnsi" w:hAnsiTheme="minorHAnsi"/>
        </w:rPr>
        <w:t xml:space="preserve"> (ASWQS). Excessive turbidity is in part responsible for placing Faga’alu on the 303(d) list of impaired waters according to the American Samoa Environmental Protection Agency (ASEPA). Other parameters that do not meet the ASWQS include total Nitrogen, total Phosphorus, dissolved Oxygen, and </w:t>
      </w:r>
      <w:r w:rsidR="00A822EB" w:rsidRPr="00A822EB">
        <w:rPr>
          <w:rFonts w:asciiTheme="minorHAnsi" w:hAnsiTheme="minorHAnsi"/>
          <w:i/>
        </w:rPr>
        <w:t>Enterrococcus</w:t>
      </w:r>
      <w:r w:rsidR="00A822EB">
        <w:rPr>
          <w:rFonts w:asciiTheme="minorHAnsi" w:hAnsiTheme="minorHAnsi"/>
        </w:rPr>
        <w:t xml:space="preserve"> bacteria levels. </w:t>
      </w:r>
    </w:p>
    <w:p w14:paraId="5D4827B6" w14:textId="77777777" w:rsidR="005C19DC" w:rsidRDefault="005C19DC">
      <w:pPr>
        <w:rPr>
          <w:rFonts w:asciiTheme="minorHAnsi" w:hAnsiTheme="minorHAnsi"/>
        </w:rPr>
      </w:pPr>
    </w:p>
    <w:p w14:paraId="34285AD8" w14:textId="77777777" w:rsidR="0068798B" w:rsidRDefault="00B6198C">
      <w:pPr>
        <w:rPr>
          <w:rFonts w:asciiTheme="minorHAnsi" w:hAnsiTheme="minorHAnsi"/>
          <w:b/>
          <w:sz w:val="28"/>
          <w:szCs w:val="28"/>
        </w:rPr>
      </w:pPr>
      <w:r w:rsidRPr="0044533D">
        <w:rPr>
          <w:rFonts w:asciiTheme="minorHAnsi" w:hAnsiTheme="minorHAnsi"/>
          <w:b/>
          <w:sz w:val="28"/>
          <w:szCs w:val="28"/>
        </w:rPr>
        <w:t>Context</w:t>
      </w:r>
    </w:p>
    <w:p w14:paraId="0B31CF43" w14:textId="77777777" w:rsidR="000378BE" w:rsidRPr="000378BE" w:rsidRDefault="000378BE">
      <w:pPr>
        <w:rPr>
          <w:rFonts w:asciiTheme="minorHAnsi" w:hAnsiTheme="minorHAnsi"/>
          <w:i/>
          <w:szCs w:val="24"/>
        </w:rPr>
      </w:pPr>
      <w:r w:rsidRPr="000378BE">
        <w:rPr>
          <w:rFonts w:asciiTheme="minorHAnsi" w:hAnsiTheme="minorHAnsi"/>
          <w:i/>
          <w:szCs w:val="24"/>
        </w:rPr>
        <w:t>Geographic</w:t>
      </w:r>
    </w:p>
    <w:p w14:paraId="10E8F910" w14:textId="77777777" w:rsidR="005C19DC" w:rsidRDefault="005C19DC">
      <w:pPr>
        <w:rPr>
          <w:rFonts w:asciiTheme="minorHAnsi" w:hAnsiTheme="minorHAnsi"/>
          <w:szCs w:val="24"/>
        </w:rPr>
      </w:pPr>
      <w:r>
        <w:rPr>
          <w:rFonts w:asciiTheme="minorHAnsi" w:hAnsiTheme="minorHAnsi"/>
          <w:szCs w:val="24"/>
        </w:rPr>
        <w:t>Faga’alu is a relatively small</w:t>
      </w:r>
      <w:r w:rsidR="00D22742">
        <w:rPr>
          <w:rFonts w:asciiTheme="minorHAnsi" w:hAnsiTheme="minorHAnsi"/>
          <w:szCs w:val="24"/>
        </w:rPr>
        <w:t>, steep</w:t>
      </w:r>
      <w:r>
        <w:rPr>
          <w:rFonts w:asciiTheme="minorHAnsi" w:hAnsiTheme="minorHAnsi"/>
          <w:szCs w:val="24"/>
        </w:rPr>
        <w:t xml:space="preserve"> coastal watershed located </w:t>
      </w:r>
      <w:r w:rsidR="00E611A4">
        <w:rPr>
          <w:rFonts w:asciiTheme="minorHAnsi" w:hAnsiTheme="minorHAnsi"/>
          <w:szCs w:val="24"/>
        </w:rPr>
        <w:t xml:space="preserve">southwest of Pago Pago </w:t>
      </w:r>
      <w:r w:rsidR="00096D43">
        <w:rPr>
          <w:rFonts w:asciiTheme="minorHAnsi" w:hAnsiTheme="minorHAnsi"/>
          <w:szCs w:val="24"/>
        </w:rPr>
        <w:t xml:space="preserve">Harbor </w:t>
      </w:r>
      <w:r>
        <w:rPr>
          <w:rFonts w:asciiTheme="minorHAnsi" w:hAnsiTheme="minorHAnsi"/>
          <w:szCs w:val="24"/>
        </w:rPr>
        <w:t>on Tutuila Island</w:t>
      </w:r>
      <w:r w:rsidR="00E611A4">
        <w:rPr>
          <w:rFonts w:asciiTheme="minorHAnsi" w:hAnsiTheme="minorHAnsi"/>
          <w:szCs w:val="24"/>
        </w:rPr>
        <w:t xml:space="preserve"> in American Samoa. This watershed is 0.96 square miles</w:t>
      </w:r>
      <w:r w:rsidR="00124A37">
        <w:rPr>
          <w:rFonts w:asciiTheme="minorHAnsi" w:hAnsiTheme="minorHAnsi"/>
          <w:szCs w:val="24"/>
        </w:rPr>
        <w:t xml:space="preserve"> and sits above Faga’alu Bay which is bounded to the north by Tulutulu Point and to the south by Niuloa Point. Within the watershed there is Faga’alu Village (population 910, US Census 2010), the only hospital in American Samoa, a popular public </w:t>
      </w:r>
      <w:r w:rsidR="00096D43">
        <w:rPr>
          <w:rFonts w:asciiTheme="minorHAnsi" w:hAnsiTheme="minorHAnsi"/>
          <w:szCs w:val="24"/>
        </w:rPr>
        <w:t xml:space="preserve">beach </w:t>
      </w:r>
      <w:r w:rsidR="00124A37">
        <w:rPr>
          <w:rFonts w:asciiTheme="minorHAnsi" w:hAnsiTheme="minorHAnsi"/>
          <w:szCs w:val="24"/>
        </w:rPr>
        <w:t xml:space="preserve">park, Matafao Elementary School, and several businesses – including Samoa Maritime Company, an open pit quarry located above the village. </w:t>
      </w:r>
      <w:r w:rsidR="000961D0">
        <w:rPr>
          <w:rFonts w:asciiTheme="minorHAnsi" w:hAnsiTheme="minorHAnsi"/>
          <w:szCs w:val="24"/>
        </w:rPr>
        <w:t>The excess sedimentation affecting Faga’alu village is believed to come from the quarry</w:t>
      </w:r>
      <w:r w:rsidR="0030558C">
        <w:rPr>
          <w:rFonts w:asciiTheme="minorHAnsi" w:hAnsiTheme="minorHAnsi"/>
          <w:szCs w:val="24"/>
        </w:rPr>
        <w:t>, making the Samoa Maritime quarry a target for mitigation actions to reduce the amount of sediments leaving Faga’alu watershed</w:t>
      </w:r>
      <w:r w:rsidR="000961D0">
        <w:rPr>
          <w:rFonts w:asciiTheme="minorHAnsi" w:hAnsiTheme="minorHAnsi"/>
          <w:szCs w:val="24"/>
        </w:rPr>
        <w:t>.</w:t>
      </w:r>
      <w:r w:rsidR="00D63268">
        <w:rPr>
          <w:rFonts w:asciiTheme="minorHAnsi" w:hAnsiTheme="minorHAnsi"/>
          <w:szCs w:val="24"/>
        </w:rPr>
        <w:t xml:space="preserve"> The sediments flow from the quarry into Faga’alu stream then out into Faga’alu Bay where a shallow lagoon and a fringing reef exists.  </w:t>
      </w:r>
    </w:p>
    <w:p w14:paraId="54A7855F" w14:textId="77777777" w:rsidR="000378BE" w:rsidRDefault="000378BE">
      <w:pPr>
        <w:rPr>
          <w:rFonts w:asciiTheme="minorHAnsi" w:hAnsiTheme="minorHAnsi"/>
          <w:szCs w:val="24"/>
        </w:rPr>
      </w:pPr>
    </w:p>
    <w:p w14:paraId="39B46DF2" w14:textId="77777777" w:rsidR="000378BE" w:rsidRPr="000378BE" w:rsidRDefault="000378BE">
      <w:pPr>
        <w:rPr>
          <w:rFonts w:asciiTheme="minorHAnsi" w:hAnsiTheme="minorHAnsi"/>
          <w:i/>
          <w:szCs w:val="24"/>
        </w:rPr>
      </w:pPr>
      <w:r w:rsidRPr="000378BE">
        <w:rPr>
          <w:rFonts w:asciiTheme="minorHAnsi" w:hAnsiTheme="minorHAnsi"/>
          <w:i/>
          <w:szCs w:val="24"/>
        </w:rPr>
        <w:t>Hydrodynamic</w:t>
      </w:r>
    </w:p>
    <w:p w14:paraId="59EAADFC" w14:textId="77777777" w:rsidR="00D22742" w:rsidRDefault="00D22742">
      <w:pPr>
        <w:rPr>
          <w:rFonts w:asciiTheme="minorHAnsi" w:hAnsiTheme="minorHAnsi"/>
          <w:szCs w:val="24"/>
        </w:rPr>
      </w:pPr>
      <w:commentRangeStart w:id="13"/>
      <w:r>
        <w:rPr>
          <w:rFonts w:asciiTheme="minorHAnsi" w:hAnsiTheme="minorHAnsi"/>
          <w:szCs w:val="24"/>
        </w:rPr>
        <w:t>Based on hydrodynamic modeling in Faga’alu Bay, the ocean circulation generally moves from south to north thus carrying the sediments and other pollutants across the north part of the bay before it is flushed out by the prevailing ocean currents</w:t>
      </w:r>
      <w:ins w:id="14" w:author="Geography" w:date="2015-01-29T10:23:00Z">
        <w:r w:rsidR="006C4226">
          <w:rPr>
            <w:rFonts w:asciiTheme="minorHAnsi" w:hAnsiTheme="minorHAnsi"/>
            <w:szCs w:val="24"/>
          </w:rPr>
          <w:t xml:space="preserve"> (Figure xx)</w:t>
        </w:r>
      </w:ins>
      <w:r>
        <w:rPr>
          <w:rFonts w:asciiTheme="minorHAnsi" w:hAnsiTheme="minorHAnsi"/>
          <w:szCs w:val="24"/>
        </w:rPr>
        <w:t>.</w:t>
      </w:r>
      <w:ins w:id="15" w:author="Geography" w:date="2015-01-29T10:25:00Z">
        <w:r w:rsidR="00A07CB6">
          <w:rPr>
            <w:rFonts w:asciiTheme="minorHAnsi" w:hAnsiTheme="minorHAnsi"/>
            <w:szCs w:val="24"/>
          </w:rPr>
          <w:t xml:space="preserve">  Current speeds are typically highest and residence times lowest over the southern reef;  speeds are lowest and residence times high in the </w:t>
        </w:r>
        <w:commentRangeStart w:id="16"/>
        <w:r w:rsidR="00A07CB6">
          <w:rPr>
            <w:rFonts w:asciiTheme="minorHAnsi" w:hAnsiTheme="minorHAnsi"/>
            <w:szCs w:val="24"/>
          </w:rPr>
          <w:t>ava</w:t>
        </w:r>
      </w:ins>
      <w:commentRangeEnd w:id="16"/>
      <w:r w:rsidR="00955255">
        <w:rPr>
          <w:rStyle w:val="CommentReference"/>
        </w:rPr>
        <w:commentReference w:id="16"/>
      </w:r>
      <w:ins w:id="17" w:author="Geography" w:date="2015-01-29T10:25:00Z">
        <w:r w:rsidR="00A07CB6">
          <w:rPr>
            <w:rFonts w:asciiTheme="minorHAnsi" w:hAnsiTheme="minorHAnsi"/>
            <w:szCs w:val="24"/>
          </w:rPr>
          <w:t xml:space="preserve"> and on the northern reef.</w:t>
        </w:r>
      </w:ins>
      <w:ins w:id="18" w:author="Geography" w:date="2015-01-29T10:26:00Z">
        <w:r w:rsidR="00A07CB6">
          <w:rPr>
            <w:rFonts w:asciiTheme="minorHAnsi" w:hAnsiTheme="minorHAnsi"/>
            <w:szCs w:val="24"/>
          </w:rPr>
          <w:t xml:space="preserve">  The circulation has implications for the fate of sediment transported to the bay from the watershed.  Expected </w:t>
        </w:r>
      </w:ins>
      <w:ins w:id="19" w:author="Geography" w:date="2015-01-29T10:23:00Z">
        <w:r w:rsidR="006C4226" w:rsidDel="006C4226">
          <w:rPr>
            <w:rFonts w:asciiTheme="minorHAnsi" w:hAnsiTheme="minorHAnsi"/>
            <w:szCs w:val="24"/>
          </w:rPr>
          <w:t xml:space="preserve"> </w:t>
        </w:r>
      </w:ins>
      <w:del w:id="20" w:author="Geography" w:date="2015-01-29T10:23:00Z">
        <w:r w:rsidDel="006C4226">
          <w:rPr>
            <w:rFonts w:asciiTheme="minorHAnsi" w:hAnsiTheme="minorHAnsi"/>
            <w:szCs w:val="24"/>
          </w:rPr>
          <w:delText xml:space="preserve"> </w:delText>
        </w:r>
        <w:commentRangeEnd w:id="13"/>
        <w:r w:rsidDel="006C4226">
          <w:rPr>
            <w:rStyle w:val="CommentReference"/>
          </w:rPr>
          <w:commentReference w:id="13"/>
        </w:r>
      </w:del>
    </w:p>
    <w:p w14:paraId="1B218AEB" w14:textId="77777777" w:rsidR="005C19DC" w:rsidRDefault="005C19DC">
      <w:pPr>
        <w:rPr>
          <w:ins w:id="21" w:author="Geography" w:date="2015-01-29T10:23:00Z"/>
          <w:rFonts w:asciiTheme="minorHAnsi" w:hAnsiTheme="minorHAnsi"/>
          <w:szCs w:val="24"/>
        </w:rPr>
      </w:pPr>
    </w:p>
    <w:p w14:paraId="70DB2233" w14:textId="77777777" w:rsidR="006C4226" w:rsidRDefault="006C4226">
      <w:pPr>
        <w:rPr>
          <w:ins w:id="22" w:author="Geography" w:date="2015-01-29T10:23:00Z"/>
          <w:rFonts w:asciiTheme="minorHAnsi" w:hAnsiTheme="minorHAnsi"/>
          <w:szCs w:val="24"/>
        </w:rPr>
      </w:pPr>
      <w:ins w:id="23" w:author="Geography" w:date="2015-01-29T10:23:00Z">
        <w:r>
          <w:rPr>
            <w:rFonts w:asciiTheme="minorHAnsi" w:hAnsiTheme="minorHAnsi"/>
            <w:noProof/>
            <w:szCs w:val="24"/>
          </w:rPr>
          <w:lastRenderedPageBreak/>
          <w:drawing>
            <wp:inline distT="0" distB="0" distL="0" distR="0" wp14:anchorId="5304688E" wp14:editId="6B2BFB08">
              <wp:extent cx="5295900" cy="4086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95900" cy="4086225"/>
                      </a:xfrm>
                      <a:prstGeom prst="rect">
                        <a:avLst/>
                      </a:prstGeom>
                      <a:noFill/>
                      <a:ln>
                        <a:noFill/>
                      </a:ln>
                    </pic:spPr>
                  </pic:pic>
                </a:graphicData>
              </a:graphic>
            </wp:inline>
          </w:drawing>
        </w:r>
      </w:ins>
    </w:p>
    <w:p w14:paraId="21BBEDA6" w14:textId="77777777" w:rsidR="006C4226" w:rsidRDefault="006C4226">
      <w:pPr>
        <w:rPr>
          <w:ins w:id="24" w:author="Geography" w:date="2015-01-29T10:23:00Z"/>
          <w:rFonts w:asciiTheme="minorHAnsi" w:hAnsiTheme="minorHAnsi"/>
          <w:szCs w:val="24"/>
        </w:rPr>
      </w:pPr>
      <w:ins w:id="25" w:author="Geography" w:date="2015-01-29T10:23:00Z">
        <w:r>
          <w:rPr>
            <w:rFonts w:asciiTheme="minorHAnsi" w:hAnsiTheme="minorHAnsi"/>
            <w:szCs w:val="24"/>
          </w:rPr>
          <w:t xml:space="preserve">Figure xx.  Gridded mean current speeds and directions for 100 m2 grid cells based on drifter data.  </w:t>
        </w:r>
      </w:ins>
      <w:ins w:id="26" w:author="Geography" w:date="2015-01-29T10:24:00Z">
        <w:r>
          <w:rPr>
            <w:rFonts w:asciiTheme="minorHAnsi" w:hAnsiTheme="minorHAnsi"/>
            <w:szCs w:val="24"/>
          </w:rPr>
          <w:t>Velocities are lower but directions are similar during small waves and wind events.  Messina, unpublished data.</w:t>
        </w:r>
      </w:ins>
    </w:p>
    <w:p w14:paraId="4198BB2B" w14:textId="77777777" w:rsidR="006C4226" w:rsidRDefault="006C4226">
      <w:pPr>
        <w:rPr>
          <w:rFonts w:asciiTheme="minorHAnsi" w:hAnsiTheme="minorHAnsi"/>
          <w:szCs w:val="24"/>
        </w:rPr>
      </w:pPr>
    </w:p>
    <w:p w14:paraId="1B512D80" w14:textId="77777777" w:rsidR="00955255" w:rsidRDefault="00955255">
      <w:pPr>
        <w:rPr>
          <w:ins w:id="27" w:author="Bernardo Vargas-Angel" w:date="2015-02-03T11:47:00Z"/>
          <w:rFonts w:asciiTheme="minorHAnsi" w:hAnsiTheme="minorHAnsi"/>
          <w:szCs w:val="24"/>
        </w:rPr>
      </w:pPr>
      <w:ins w:id="28" w:author="Bernardo Vargas-Angel" w:date="2015-02-03T11:44:00Z">
        <w:r w:rsidRPr="00955255">
          <w:rPr>
            <w:rFonts w:asciiTheme="minorHAnsi" w:hAnsiTheme="minorHAnsi"/>
            <w:szCs w:val="24"/>
          </w:rPr>
          <w:t>Owing to the rela</w:t>
        </w:r>
        <w:r w:rsidR="00594706">
          <w:rPr>
            <w:rFonts w:asciiTheme="minorHAnsi" w:hAnsiTheme="minorHAnsi"/>
            <w:szCs w:val="24"/>
          </w:rPr>
          <w:t>tively small volume of the bay</w:t>
        </w:r>
      </w:ins>
      <w:ins w:id="29" w:author="Bernardo Vargas-Angel" w:date="2015-02-03T11:51:00Z">
        <w:r w:rsidR="00594706">
          <w:rPr>
            <w:rFonts w:asciiTheme="minorHAnsi" w:hAnsiTheme="minorHAnsi"/>
            <w:szCs w:val="24"/>
          </w:rPr>
          <w:t xml:space="preserve">, </w:t>
        </w:r>
      </w:ins>
      <w:ins w:id="30" w:author="Bernardo Vargas-Angel" w:date="2015-02-03T11:44:00Z">
        <w:r w:rsidRPr="00955255">
          <w:rPr>
            <w:rFonts w:asciiTheme="minorHAnsi" w:hAnsiTheme="minorHAnsi"/>
            <w:szCs w:val="24"/>
          </w:rPr>
          <w:t>calculated flushing times var</w:t>
        </w:r>
      </w:ins>
      <w:ins w:id="31" w:author="Bernardo Vargas-Angel" w:date="2015-02-03T11:49:00Z">
        <w:r w:rsidR="00594706">
          <w:rPr>
            <w:rFonts w:asciiTheme="minorHAnsi" w:hAnsiTheme="minorHAnsi"/>
            <w:szCs w:val="24"/>
          </w:rPr>
          <w:t>y</w:t>
        </w:r>
      </w:ins>
      <w:ins w:id="32" w:author="Bernardo Vargas-Angel" w:date="2015-02-03T11:44:00Z">
        <w:r w:rsidRPr="00955255">
          <w:rPr>
            <w:rFonts w:asciiTheme="minorHAnsi" w:hAnsiTheme="minorHAnsi"/>
            <w:szCs w:val="24"/>
          </w:rPr>
          <w:t xml:space="preserve"> from just a few hours to a small number of days. </w:t>
        </w:r>
      </w:ins>
      <w:ins w:id="33" w:author="Bernardo Vargas-Angel" w:date="2015-02-03T11:51:00Z">
        <w:r w:rsidR="00594706">
          <w:rPr>
            <w:rFonts w:asciiTheme="minorHAnsi" w:hAnsiTheme="minorHAnsi"/>
            <w:szCs w:val="24"/>
          </w:rPr>
          <w:t xml:space="preserve"> Based on data </w:t>
        </w:r>
      </w:ins>
      <w:ins w:id="34" w:author="Bernardo Vargas-Angel" w:date="2015-02-03T11:52:00Z">
        <w:r w:rsidR="00594706">
          <w:rPr>
            <w:rFonts w:asciiTheme="minorHAnsi" w:hAnsiTheme="minorHAnsi"/>
            <w:szCs w:val="24"/>
          </w:rPr>
          <w:t xml:space="preserve">from an ADCP (Acoustic Doppler Current Profiler) </w:t>
        </w:r>
      </w:ins>
      <w:ins w:id="35" w:author="Bernardo Vargas-Angel" w:date="2015-02-03T11:53:00Z">
        <w:r w:rsidR="00594706">
          <w:rPr>
            <w:rFonts w:asciiTheme="minorHAnsi" w:hAnsiTheme="minorHAnsi"/>
            <w:szCs w:val="24"/>
          </w:rPr>
          <w:t xml:space="preserve">deployed in the channel, flushing </w:t>
        </w:r>
      </w:ins>
      <w:ins w:id="36" w:author="Bernardo Vargas-Angel" w:date="2015-02-03T11:44:00Z">
        <w:r w:rsidRPr="00955255">
          <w:rPr>
            <w:rFonts w:asciiTheme="minorHAnsi" w:hAnsiTheme="minorHAnsi"/>
            <w:szCs w:val="24"/>
          </w:rPr>
          <w:t>time</w:t>
        </w:r>
      </w:ins>
      <w:ins w:id="37" w:author="Bernardo Vargas-Angel" w:date="2015-02-03T11:53:00Z">
        <w:r w:rsidR="00594706">
          <w:rPr>
            <w:rFonts w:asciiTheme="minorHAnsi" w:hAnsiTheme="minorHAnsi"/>
            <w:szCs w:val="24"/>
          </w:rPr>
          <w:t>s</w:t>
        </w:r>
      </w:ins>
      <w:ins w:id="38" w:author="Bernardo Vargas-Angel" w:date="2015-02-03T11:44:00Z">
        <w:r w:rsidRPr="00955255">
          <w:rPr>
            <w:rFonts w:asciiTheme="minorHAnsi" w:hAnsiTheme="minorHAnsi"/>
            <w:szCs w:val="24"/>
          </w:rPr>
          <w:t xml:space="preserve"> </w:t>
        </w:r>
      </w:ins>
      <w:ins w:id="39" w:author="Bernardo Vargas-Angel" w:date="2015-02-03T11:53:00Z">
        <w:r w:rsidR="00594706">
          <w:rPr>
            <w:rFonts w:asciiTheme="minorHAnsi" w:hAnsiTheme="minorHAnsi"/>
            <w:szCs w:val="24"/>
          </w:rPr>
          <w:t xml:space="preserve">are </w:t>
        </w:r>
      </w:ins>
      <w:ins w:id="40" w:author="Bernardo Vargas-Angel" w:date="2015-02-03T11:44:00Z">
        <w:r w:rsidRPr="00955255">
          <w:rPr>
            <w:rFonts w:asciiTheme="minorHAnsi" w:hAnsiTheme="minorHAnsi"/>
            <w:szCs w:val="24"/>
          </w:rPr>
          <w:t xml:space="preserve">shortest during high tide and high wave events, with a total flushing time of &lt; 1 hr. during the highest observed wave and tide event, whereas during periods of low waves, flushing times </w:t>
        </w:r>
      </w:ins>
      <w:ins w:id="41" w:author="Bernardo Vargas-Angel" w:date="2015-02-03T11:53:00Z">
        <w:r w:rsidR="00594706">
          <w:rPr>
            <w:rFonts w:asciiTheme="minorHAnsi" w:hAnsiTheme="minorHAnsi"/>
            <w:szCs w:val="24"/>
          </w:rPr>
          <w:t>can prolong for nearly</w:t>
        </w:r>
      </w:ins>
      <w:ins w:id="42" w:author="Bernardo Vargas-Angel" w:date="2015-02-03T11:44:00Z">
        <w:r w:rsidR="00594706">
          <w:rPr>
            <w:rFonts w:asciiTheme="minorHAnsi" w:hAnsiTheme="minorHAnsi"/>
            <w:szCs w:val="24"/>
          </w:rPr>
          <w:t xml:space="preserve"> </w:t>
        </w:r>
        <w:r w:rsidRPr="00955255">
          <w:rPr>
            <w:rFonts w:asciiTheme="minorHAnsi" w:hAnsiTheme="minorHAnsi"/>
            <w:szCs w:val="24"/>
          </w:rPr>
          <w:t xml:space="preserve">33 hrs. (Figures </w:t>
        </w:r>
      </w:ins>
      <w:ins w:id="43" w:author="Bernardo Vargas-Angel" w:date="2015-02-03T11:47:00Z">
        <w:r>
          <w:rPr>
            <w:rFonts w:asciiTheme="minorHAnsi" w:hAnsiTheme="minorHAnsi"/>
            <w:szCs w:val="24"/>
          </w:rPr>
          <w:t>XY</w:t>
        </w:r>
      </w:ins>
      <w:ins w:id="44" w:author="Bernardo Vargas-Angel" w:date="2015-02-03T11:45:00Z">
        <w:r>
          <w:rPr>
            <w:rFonts w:asciiTheme="minorHAnsi" w:hAnsiTheme="minorHAnsi"/>
            <w:szCs w:val="24"/>
          </w:rPr>
          <w:t>a, b)</w:t>
        </w:r>
      </w:ins>
    </w:p>
    <w:p w14:paraId="144B48EA" w14:textId="77777777" w:rsidR="00955255" w:rsidRDefault="00955255">
      <w:pPr>
        <w:rPr>
          <w:ins w:id="45" w:author="Geography" w:date="2015-01-29T10:23:00Z"/>
          <w:rFonts w:asciiTheme="minorHAnsi" w:hAnsiTheme="minorHAnsi"/>
          <w:szCs w:val="24"/>
        </w:rPr>
      </w:pPr>
      <w:ins w:id="46" w:author="Bernardo Vargas-Angel" w:date="2015-02-03T11:47:00Z">
        <w:r>
          <w:rPr>
            <w:noProof/>
          </w:rPr>
          <w:lastRenderedPageBreak/>
          <w:drawing>
            <wp:inline distT="0" distB="0" distL="0" distR="0" wp14:anchorId="114A4DE2" wp14:editId="6A9A80D6">
              <wp:extent cx="4524293" cy="355708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WaveHeight_FlushingTime_TS.png"/>
                      <pic:cNvPicPr/>
                    </pic:nvPicPr>
                    <pic:blipFill>
                      <a:blip r:embed="rId9">
                        <a:extLst>
                          <a:ext uri="{28A0092B-C50C-407E-A947-70E740481C1C}">
                            <a14:useLocalDpi xmlns:a14="http://schemas.microsoft.com/office/drawing/2010/main" val="0"/>
                          </a:ext>
                        </a:extLst>
                      </a:blip>
                      <a:stretch>
                        <a:fillRect/>
                      </a:stretch>
                    </pic:blipFill>
                    <pic:spPr>
                      <a:xfrm>
                        <a:off x="0" y="0"/>
                        <a:ext cx="4521268" cy="3554702"/>
                      </a:xfrm>
                      <a:prstGeom prst="rect">
                        <a:avLst/>
                      </a:prstGeom>
                    </pic:spPr>
                  </pic:pic>
                </a:graphicData>
              </a:graphic>
            </wp:inline>
          </w:drawing>
        </w:r>
      </w:ins>
    </w:p>
    <w:p w14:paraId="27390270" w14:textId="77777777" w:rsidR="006C4226" w:rsidRDefault="006C4226">
      <w:pPr>
        <w:rPr>
          <w:ins w:id="47" w:author="Geography" w:date="2015-01-29T10:23:00Z"/>
          <w:rFonts w:asciiTheme="minorHAnsi" w:hAnsiTheme="minorHAnsi"/>
          <w:szCs w:val="24"/>
        </w:rPr>
      </w:pPr>
    </w:p>
    <w:p w14:paraId="511F5CD3" w14:textId="77777777" w:rsidR="006C4226" w:rsidRDefault="006C4226">
      <w:pPr>
        <w:rPr>
          <w:ins w:id="48" w:author="Bernardo Vargas-Angel" w:date="2015-02-03T11:47:00Z"/>
          <w:rFonts w:asciiTheme="minorHAnsi" w:hAnsiTheme="minorHAnsi"/>
          <w:szCs w:val="24"/>
        </w:rPr>
      </w:pPr>
    </w:p>
    <w:p w14:paraId="3B38F833" w14:textId="77777777" w:rsidR="00955255" w:rsidRDefault="00955255">
      <w:pPr>
        <w:rPr>
          <w:ins w:id="49" w:author="Bernardo Vargas-Angel" w:date="2015-02-03T11:47:00Z"/>
          <w:rFonts w:asciiTheme="minorHAnsi" w:hAnsiTheme="minorHAnsi"/>
          <w:szCs w:val="24"/>
        </w:rPr>
      </w:pPr>
      <w:ins w:id="50" w:author="Bernardo Vargas-Angel" w:date="2015-02-03T11:47:00Z">
        <w:r w:rsidRPr="00955255">
          <w:rPr>
            <w:rFonts w:asciiTheme="minorHAnsi" w:hAnsiTheme="minorHAnsi"/>
            <w:szCs w:val="24"/>
          </w:rPr>
          <w:t xml:space="preserve">Figure </w:t>
        </w:r>
        <w:r>
          <w:rPr>
            <w:rFonts w:asciiTheme="minorHAnsi" w:hAnsiTheme="minorHAnsi"/>
            <w:szCs w:val="24"/>
          </w:rPr>
          <w:t>XY</w:t>
        </w:r>
        <w:r w:rsidRPr="00955255">
          <w:rPr>
            <w:rFonts w:asciiTheme="minorHAnsi" w:hAnsiTheme="minorHAnsi"/>
            <w:szCs w:val="24"/>
          </w:rPr>
          <w:t xml:space="preserve"> (A &amp; B). </w:t>
        </w:r>
      </w:ins>
      <w:ins w:id="51" w:author="Bernardo Vargas-Angel" w:date="2015-02-03T11:56:00Z">
        <w:r w:rsidR="00594706">
          <w:rPr>
            <w:rFonts w:asciiTheme="minorHAnsi" w:hAnsiTheme="minorHAnsi"/>
            <w:szCs w:val="24"/>
          </w:rPr>
          <w:t>Faga’alu Bay w</w:t>
        </w:r>
      </w:ins>
      <w:ins w:id="52" w:author="Bernardo Vargas-Angel" w:date="2015-02-03T11:54:00Z">
        <w:r w:rsidR="00594706">
          <w:rPr>
            <w:rFonts w:asciiTheme="minorHAnsi" w:hAnsiTheme="minorHAnsi"/>
            <w:szCs w:val="24"/>
          </w:rPr>
          <w:t xml:space="preserve">ave </w:t>
        </w:r>
      </w:ins>
      <w:ins w:id="53" w:author="Bernardo Vargas-Angel" w:date="2015-02-03T11:55:00Z">
        <w:r w:rsidR="00594706">
          <w:rPr>
            <w:rFonts w:asciiTheme="minorHAnsi" w:hAnsiTheme="minorHAnsi"/>
            <w:szCs w:val="24"/>
          </w:rPr>
          <w:t xml:space="preserve">height </w:t>
        </w:r>
      </w:ins>
      <w:ins w:id="54" w:author="Bernardo Vargas-Angel" w:date="2015-02-03T11:54:00Z">
        <w:r w:rsidR="00594706">
          <w:rPr>
            <w:rFonts w:asciiTheme="minorHAnsi" w:hAnsiTheme="minorHAnsi"/>
            <w:szCs w:val="24"/>
          </w:rPr>
          <w:t xml:space="preserve">and </w:t>
        </w:r>
      </w:ins>
      <w:ins w:id="55" w:author="Bernardo Vargas-Angel" w:date="2015-02-03T11:56:00Z">
        <w:r w:rsidR="00594706">
          <w:rPr>
            <w:rFonts w:asciiTheme="minorHAnsi" w:hAnsiTheme="minorHAnsi"/>
            <w:szCs w:val="24"/>
          </w:rPr>
          <w:t xml:space="preserve">estimated </w:t>
        </w:r>
      </w:ins>
      <w:ins w:id="56" w:author="Bernardo Vargas-Angel" w:date="2015-02-03T11:54:00Z">
        <w:r w:rsidR="00594706">
          <w:rPr>
            <w:rFonts w:asciiTheme="minorHAnsi" w:hAnsiTheme="minorHAnsi"/>
            <w:szCs w:val="24"/>
          </w:rPr>
          <w:t xml:space="preserve">flushing </w:t>
        </w:r>
      </w:ins>
      <w:ins w:id="57" w:author="Bernardo Vargas-Angel" w:date="2015-02-03T11:55:00Z">
        <w:r w:rsidR="00594706">
          <w:rPr>
            <w:rFonts w:asciiTheme="minorHAnsi" w:hAnsiTheme="minorHAnsi"/>
            <w:szCs w:val="24"/>
          </w:rPr>
          <w:t xml:space="preserve">based on ADCP data </w:t>
        </w:r>
      </w:ins>
    </w:p>
    <w:p w14:paraId="13968570" w14:textId="77777777" w:rsidR="00955255" w:rsidRDefault="00955255">
      <w:pPr>
        <w:rPr>
          <w:rFonts w:asciiTheme="minorHAnsi" w:hAnsiTheme="minorHAnsi"/>
          <w:szCs w:val="24"/>
        </w:rPr>
      </w:pPr>
    </w:p>
    <w:p w14:paraId="1089C30D" w14:textId="77777777" w:rsidR="0030558C" w:rsidRPr="00D1305D" w:rsidRDefault="00D1305D">
      <w:pPr>
        <w:rPr>
          <w:rFonts w:asciiTheme="minorHAnsi" w:hAnsiTheme="minorHAnsi"/>
          <w:b/>
          <w:sz w:val="28"/>
          <w:szCs w:val="28"/>
        </w:rPr>
      </w:pPr>
      <w:r>
        <w:rPr>
          <w:rFonts w:asciiTheme="minorHAnsi" w:hAnsiTheme="minorHAnsi"/>
          <w:b/>
          <w:sz w:val="28"/>
          <w:szCs w:val="28"/>
        </w:rPr>
        <w:t>Mitigation Actions/</w:t>
      </w:r>
      <w:r w:rsidRPr="00D1305D">
        <w:rPr>
          <w:rFonts w:asciiTheme="minorHAnsi" w:hAnsiTheme="minorHAnsi"/>
          <w:b/>
          <w:sz w:val="28"/>
          <w:szCs w:val="28"/>
        </w:rPr>
        <w:t>Intervention</w:t>
      </w:r>
    </w:p>
    <w:p w14:paraId="100C8764" w14:textId="77777777" w:rsidR="008B743F" w:rsidRDefault="009B4597">
      <w:pPr>
        <w:rPr>
          <w:rFonts w:asciiTheme="minorHAnsi" w:hAnsiTheme="minorHAnsi"/>
          <w:szCs w:val="24"/>
        </w:rPr>
      </w:pPr>
      <w:r>
        <w:rPr>
          <w:rFonts w:asciiTheme="minorHAnsi" w:hAnsiTheme="minorHAnsi"/>
          <w:szCs w:val="24"/>
        </w:rPr>
        <w:t xml:space="preserve">Since </w:t>
      </w:r>
      <w:del w:id="58" w:author="NOSTEMP" w:date="2015-01-20T11:11:00Z">
        <w:r w:rsidDel="0003283C">
          <w:rPr>
            <w:rFonts w:asciiTheme="minorHAnsi" w:hAnsiTheme="minorHAnsi"/>
            <w:szCs w:val="24"/>
          </w:rPr>
          <w:delText xml:space="preserve">it </w:delText>
        </w:r>
      </w:del>
      <w:r>
        <w:rPr>
          <w:rFonts w:asciiTheme="minorHAnsi" w:hAnsiTheme="minorHAnsi"/>
          <w:szCs w:val="24"/>
        </w:rPr>
        <w:t>the designation of Faga’alu as a priority site for the WPI, m</w:t>
      </w:r>
      <w:r w:rsidR="008B743F">
        <w:rPr>
          <w:rFonts w:asciiTheme="minorHAnsi" w:hAnsiTheme="minorHAnsi"/>
          <w:szCs w:val="24"/>
        </w:rPr>
        <w:t xml:space="preserve">ultiple entities, including the National Fish and Wildlife Foundation (NFWF), the Coral Reef Advisory Group (CRAG) in American Samoa, ASEPA, NOAA CRCP, </w:t>
      </w:r>
      <w:commentRangeStart w:id="59"/>
      <w:r w:rsidR="008B743F" w:rsidRPr="008B743F">
        <w:rPr>
          <w:rFonts w:asciiTheme="minorHAnsi" w:hAnsiTheme="minorHAnsi"/>
          <w:szCs w:val="24"/>
          <w:highlight w:val="yellow"/>
        </w:rPr>
        <w:t>others</w:t>
      </w:r>
      <w:commentRangeEnd w:id="59"/>
      <w:r w:rsidR="0003283C">
        <w:rPr>
          <w:rStyle w:val="CommentReference"/>
        </w:rPr>
        <w:commentReference w:id="59"/>
      </w:r>
      <w:r w:rsidR="008B743F" w:rsidRPr="008B743F">
        <w:rPr>
          <w:rFonts w:asciiTheme="minorHAnsi" w:hAnsiTheme="minorHAnsi"/>
          <w:szCs w:val="24"/>
          <w:highlight w:val="yellow"/>
        </w:rPr>
        <w:t>?</w:t>
      </w:r>
      <w:r w:rsidR="008B743F">
        <w:rPr>
          <w:rFonts w:asciiTheme="minorHAnsi" w:hAnsiTheme="minorHAnsi"/>
          <w:szCs w:val="24"/>
        </w:rPr>
        <w:t xml:space="preserve"> were in discussion</w:t>
      </w:r>
      <w:r>
        <w:rPr>
          <w:rFonts w:asciiTheme="minorHAnsi" w:hAnsiTheme="minorHAnsi"/>
          <w:szCs w:val="24"/>
        </w:rPr>
        <w:t>s</w:t>
      </w:r>
      <w:r w:rsidR="008B743F">
        <w:rPr>
          <w:rFonts w:asciiTheme="minorHAnsi" w:hAnsiTheme="minorHAnsi"/>
          <w:szCs w:val="24"/>
        </w:rPr>
        <w:t xml:space="preserve"> with Samoa Maritime to implement a corrective action plan</w:t>
      </w:r>
      <w:r>
        <w:rPr>
          <w:rFonts w:asciiTheme="minorHAnsi" w:hAnsiTheme="minorHAnsi"/>
          <w:szCs w:val="24"/>
        </w:rPr>
        <w:t xml:space="preserve"> at the quarry. This plan </w:t>
      </w:r>
      <w:r w:rsidR="008B743F">
        <w:rPr>
          <w:rFonts w:asciiTheme="minorHAnsi" w:hAnsiTheme="minorHAnsi"/>
          <w:szCs w:val="24"/>
        </w:rPr>
        <w:t>included adding a diversion of surface flow</w:t>
      </w:r>
      <w:r w:rsidR="009C5159">
        <w:rPr>
          <w:rFonts w:asciiTheme="minorHAnsi" w:hAnsiTheme="minorHAnsi"/>
          <w:szCs w:val="24"/>
        </w:rPr>
        <w:t xml:space="preserve"> of </w:t>
      </w:r>
      <w:commentRangeStart w:id="60"/>
      <w:r w:rsidR="009C5159">
        <w:rPr>
          <w:rFonts w:asciiTheme="minorHAnsi" w:hAnsiTheme="minorHAnsi"/>
          <w:szCs w:val="24"/>
        </w:rPr>
        <w:t>groundwater</w:t>
      </w:r>
      <w:r w:rsidR="008B743F">
        <w:rPr>
          <w:rFonts w:asciiTheme="minorHAnsi" w:hAnsiTheme="minorHAnsi"/>
          <w:szCs w:val="24"/>
        </w:rPr>
        <w:t xml:space="preserve"> from t</w:t>
      </w:r>
      <w:r w:rsidR="009C5159">
        <w:rPr>
          <w:rFonts w:asciiTheme="minorHAnsi" w:hAnsiTheme="minorHAnsi"/>
          <w:szCs w:val="24"/>
        </w:rPr>
        <w:t xml:space="preserve">he rock face of the quarry to drain directly into the stream </w:t>
      </w:r>
      <w:commentRangeEnd w:id="60"/>
      <w:r w:rsidR="00EB5823">
        <w:rPr>
          <w:rStyle w:val="CommentReference"/>
        </w:rPr>
        <w:commentReference w:id="60"/>
      </w:r>
      <w:r w:rsidR="009C5159">
        <w:rPr>
          <w:rFonts w:asciiTheme="minorHAnsi" w:hAnsiTheme="minorHAnsi"/>
          <w:szCs w:val="24"/>
        </w:rPr>
        <w:t xml:space="preserve">rather than across the grounds where it gathered </w:t>
      </w:r>
      <w:r w:rsidR="00D1305D">
        <w:rPr>
          <w:rFonts w:asciiTheme="minorHAnsi" w:hAnsiTheme="minorHAnsi"/>
          <w:szCs w:val="24"/>
        </w:rPr>
        <w:t xml:space="preserve">settled </w:t>
      </w:r>
      <w:r w:rsidR="009C5159">
        <w:rPr>
          <w:rFonts w:asciiTheme="minorHAnsi" w:hAnsiTheme="minorHAnsi"/>
          <w:szCs w:val="24"/>
        </w:rPr>
        <w:t>dust</w:t>
      </w:r>
      <w:r w:rsidR="00D1305D">
        <w:rPr>
          <w:rFonts w:asciiTheme="minorHAnsi" w:hAnsiTheme="minorHAnsi"/>
          <w:szCs w:val="24"/>
        </w:rPr>
        <w:t xml:space="preserve"> </w:t>
      </w:r>
      <w:r w:rsidR="009C5159">
        <w:rPr>
          <w:rFonts w:asciiTheme="minorHAnsi" w:hAnsiTheme="minorHAnsi"/>
          <w:szCs w:val="24"/>
        </w:rPr>
        <w:t xml:space="preserve">generated by </w:t>
      </w:r>
      <w:r w:rsidR="00D1305D">
        <w:rPr>
          <w:rFonts w:asciiTheme="minorHAnsi" w:hAnsiTheme="minorHAnsi"/>
          <w:szCs w:val="24"/>
        </w:rPr>
        <w:t>quarry operations</w:t>
      </w:r>
      <w:r w:rsidR="009C5159">
        <w:rPr>
          <w:rFonts w:asciiTheme="minorHAnsi" w:hAnsiTheme="minorHAnsi"/>
          <w:szCs w:val="24"/>
        </w:rPr>
        <w:t xml:space="preserve">, </w:t>
      </w:r>
      <w:r w:rsidR="008B743F">
        <w:rPr>
          <w:rFonts w:asciiTheme="minorHAnsi" w:hAnsiTheme="minorHAnsi"/>
          <w:szCs w:val="24"/>
        </w:rPr>
        <w:t>and the installation of 2 retention ponds to reduce the sediment transport away from the quarry grounds</w:t>
      </w:r>
      <w:r w:rsidR="00D1305D">
        <w:rPr>
          <w:rFonts w:asciiTheme="minorHAnsi" w:hAnsiTheme="minorHAnsi"/>
          <w:szCs w:val="24"/>
        </w:rPr>
        <w:t xml:space="preserve"> during heavy rainfall conditions</w:t>
      </w:r>
      <w:r w:rsidR="008B743F">
        <w:rPr>
          <w:rFonts w:asciiTheme="minorHAnsi" w:hAnsiTheme="minorHAnsi"/>
          <w:szCs w:val="24"/>
        </w:rPr>
        <w:t xml:space="preserve">. </w:t>
      </w:r>
      <w:r w:rsidR="00096D43">
        <w:rPr>
          <w:rFonts w:asciiTheme="minorHAnsi" w:hAnsiTheme="minorHAnsi"/>
          <w:szCs w:val="24"/>
        </w:rPr>
        <w:t xml:space="preserve">The diversion channel was added </w:t>
      </w:r>
      <w:commentRangeStart w:id="61"/>
      <w:r w:rsidR="00096D43">
        <w:rPr>
          <w:rFonts w:asciiTheme="minorHAnsi" w:hAnsiTheme="minorHAnsi"/>
          <w:szCs w:val="24"/>
        </w:rPr>
        <w:t xml:space="preserve">in early 2013 </w:t>
      </w:r>
      <w:commentRangeEnd w:id="61"/>
      <w:r w:rsidR="00096D43">
        <w:rPr>
          <w:rStyle w:val="CommentReference"/>
        </w:rPr>
        <w:commentReference w:id="61"/>
      </w:r>
      <w:r w:rsidR="00B77D76">
        <w:rPr>
          <w:rFonts w:asciiTheme="minorHAnsi" w:hAnsiTheme="minorHAnsi"/>
          <w:szCs w:val="24"/>
        </w:rPr>
        <w:t>and t</w:t>
      </w:r>
      <w:r w:rsidR="00096D43">
        <w:rPr>
          <w:rFonts w:asciiTheme="minorHAnsi" w:hAnsiTheme="minorHAnsi"/>
          <w:szCs w:val="24"/>
        </w:rPr>
        <w:t>he work on these retention ponds began in the Summer of 2014 and was completed</w:t>
      </w:r>
      <w:r w:rsidR="00B77D76">
        <w:rPr>
          <w:rFonts w:asciiTheme="minorHAnsi" w:hAnsiTheme="minorHAnsi"/>
          <w:szCs w:val="24"/>
        </w:rPr>
        <w:t xml:space="preserve"> by the end of the Fall.</w:t>
      </w:r>
    </w:p>
    <w:p w14:paraId="4BB2CD9C" w14:textId="77777777" w:rsidR="00D1305D" w:rsidRDefault="00D1305D">
      <w:pPr>
        <w:rPr>
          <w:rFonts w:asciiTheme="minorHAnsi" w:hAnsiTheme="minorHAnsi"/>
          <w:szCs w:val="24"/>
        </w:rPr>
      </w:pPr>
    </w:p>
    <w:p w14:paraId="2586C20D" w14:textId="77777777" w:rsidR="00D1305D" w:rsidRDefault="00D1305D">
      <w:pPr>
        <w:rPr>
          <w:rFonts w:asciiTheme="minorHAnsi" w:hAnsiTheme="minorHAnsi"/>
          <w:szCs w:val="24"/>
        </w:rPr>
      </w:pPr>
      <w:r>
        <w:rPr>
          <w:rFonts w:asciiTheme="minorHAnsi" w:hAnsiTheme="minorHAnsi"/>
          <w:szCs w:val="24"/>
        </w:rPr>
        <w:t xml:space="preserve">An </w:t>
      </w:r>
      <w:commentRangeStart w:id="62"/>
      <w:r>
        <w:rPr>
          <w:rFonts w:asciiTheme="minorHAnsi" w:hAnsiTheme="minorHAnsi"/>
          <w:szCs w:val="24"/>
        </w:rPr>
        <w:t xml:space="preserve">engineering design </w:t>
      </w:r>
      <w:commentRangeEnd w:id="62"/>
      <w:r w:rsidR="00EB5823">
        <w:rPr>
          <w:rStyle w:val="CommentReference"/>
        </w:rPr>
        <w:commentReference w:id="62"/>
      </w:r>
      <w:r>
        <w:rPr>
          <w:rFonts w:asciiTheme="minorHAnsi" w:hAnsiTheme="minorHAnsi"/>
          <w:szCs w:val="24"/>
        </w:rPr>
        <w:t xml:space="preserve">for the intervention at Samoa Maritime quarry was developed by </w:t>
      </w:r>
      <w:commentRangeStart w:id="63"/>
      <w:r>
        <w:rPr>
          <w:rFonts w:asciiTheme="minorHAnsi" w:hAnsiTheme="minorHAnsi"/>
          <w:szCs w:val="24"/>
        </w:rPr>
        <w:t>Horsley W</w:t>
      </w:r>
      <w:del w:id="64" w:author="NOSTEMP" w:date="2015-01-20T11:23:00Z">
        <w:r w:rsidDel="00EB5823">
          <w:rPr>
            <w:rFonts w:asciiTheme="minorHAnsi" w:hAnsiTheme="minorHAnsi"/>
            <w:szCs w:val="24"/>
          </w:rPr>
          <w:delText>h</w:delText>
        </w:r>
      </w:del>
      <w:r>
        <w:rPr>
          <w:rFonts w:asciiTheme="minorHAnsi" w:hAnsiTheme="minorHAnsi"/>
          <w:szCs w:val="24"/>
        </w:rPr>
        <w:t>itten Group</w:t>
      </w:r>
      <w:commentRangeEnd w:id="63"/>
      <w:r w:rsidR="00EB5823">
        <w:rPr>
          <w:rStyle w:val="CommentReference"/>
        </w:rPr>
        <w:commentReference w:id="63"/>
      </w:r>
      <w:r>
        <w:rPr>
          <w:rFonts w:asciiTheme="minorHAnsi" w:hAnsiTheme="minorHAnsi"/>
          <w:szCs w:val="24"/>
        </w:rPr>
        <w:t>, and this was built into a corrective action plan for the quarry to implement using their own equipment and time</w:t>
      </w:r>
      <w:r w:rsidR="000555D7">
        <w:rPr>
          <w:rFonts w:asciiTheme="minorHAnsi" w:hAnsiTheme="minorHAnsi"/>
          <w:szCs w:val="24"/>
        </w:rPr>
        <w:t>,</w:t>
      </w:r>
      <w:r>
        <w:rPr>
          <w:rFonts w:asciiTheme="minorHAnsi" w:hAnsiTheme="minorHAnsi"/>
          <w:szCs w:val="24"/>
        </w:rPr>
        <w:t xml:space="preserve"> as well as a combination of funding from </w:t>
      </w:r>
      <w:commentRangeStart w:id="65"/>
      <w:r>
        <w:rPr>
          <w:rFonts w:asciiTheme="minorHAnsi" w:hAnsiTheme="minorHAnsi"/>
          <w:szCs w:val="24"/>
        </w:rPr>
        <w:t>NFWF, NOAA, CRAG</w:t>
      </w:r>
      <w:commentRangeEnd w:id="65"/>
      <w:r w:rsidR="00EB5823">
        <w:rPr>
          <w:rStyle w:val="CommentReference"/>
        </w:rPr>
        <w:commentReference w:id="65"/>
      </w:r>
      <w:r>
        <w:rPr>
          <w:rFonts w:asciiTheme="minorHAnsi" w:hAnsiTheme="minorHAnsi"/>
          <w:szCs w:val="24"/>
        </w:rPr>
        <w:t xml:space="preserve">, with the remainder of costs to be assumed by the quarry. </w:t>
      </w:r>
      <w:r w:rsidR="000555D7">
        <w:rPr>
          <w:rFonts w:asciiTheme="minorHAnsi" w:hAnsiTheme="minorHAnsi"/>
          <w:szCs w:val="24"/>
        </w:rPr>
        <w:t>Coordination for the on-site work was handled by ASEPA, CRAG</w:t>
      </w:r>
      <w:r w:rsidR="0010171B">
        <w:rPr>
          <w:rFonts w:asciiTheme="minorHAnsi" w:hAnsiTheme="minorHAnsi"/>
          <w:szCs w:val="24"/>
        </w:rPr>
        <w:t>,</w:t>
      </w:r>
      <w:r w:rsidR="000555D7">
        <w:rPr>
          <w:rFonts w:asciiTheme="minorHAnsi" w:hAnsiTheme="minorHAnsi"/>
          <w:szCs w:val="24"/>
        </w:rPr>
        <w:t xml:space="preserve"> and NOAA </w:t>
      </w:r>
      <w:r w:rsidR="009B4597">
        <w:rPr>
          <w:rFonts w:asciiTheme="minorHAnsi" w:hAnsiTheme="minorHAnsi"/>
          <w:szCs w:val="24"/>
        </w:rPr>
        <w:t xml:space="preserve">CRCP </w:t>
      </w:r>
      <w:r w:rsidR="000555D7">
        <w:rPr>
          <w:rFonts w:asciiTheme="minorHAnsi" w:hAnsiTheme="minorHAnsi"/>
          <w:szCs w:val="24"/>
        </w:rPr>
        <w:t>staff based in American Samoa</w:t>
      </w:r>
      <w:r w:rsidR="0010171B">
        <w:rPr>
          <w:rFonts w:asciiTheme="minorHAnsi" w:hAnsiTheme="minorHAnsi"/>
          <w:szCs w:val="24"/>
        </w:rPr>
        <w:t xml:space="preserve"> in cooperation with Samoa Maritime staff</w:t>
      </w:r>
      <w:r w:rsidR="000555D7">
        <w:rPr>
          <w:rFonts w:asciiTheme="minorHAnsi" w:hAnsiTheme="minorHAnsi"/>
          <w:szCs w:val="24"/>
        </w:rPr>
        <w:t>.</w:t>
      </w:r>
      <w:r w:rsidR="0010171B">
        <w:rPr>
          <w:rFonts w:asciiTheme="minorHAnsi" w:hAnsiTheme="minorHAnsi"/>
          <w:szCs w:val="24"/>
        </w:rPr>
        <w:t xml:space="preserve"> Several site visits were conducted during the implementation of the corrective action plan to ensure that the work was in alignment with the plans prepared by Horsley Whitten with final sign off responsibility resting with technical staff at ASEPA. </w:t>
      </w:r>
    </w:p>
    <w:p w14:paraId="3DCF212C" w14:textId="77777777" w:rsidR="008B743F" w:rsidRPr="005C19DC" w:rsidRDefault="008B743F">
      <w:pPr>
        <w:rPr>
          <w:rFonts w:asciiTheme="minorHAnsi" w:hAnsiTheme="minorHAnsi"/>
          <w:szCs w:val="24"/>
        </w:rPr>
      </w:pPr>
      <w:r>
        <w:rPr>
          <w:rFonts w:asciiTheme="minorHAnsi" w:hAnsiTheme="minorHAnsi"/>
          <w:szCs w:val="24"/>
        </w:rPr>
        <w:lastRenderedPageBreak/>
        <w:t xml:space="preserve"> </w:t>
      </w:r>
    </w:p>
    <w:p w14:paraId="4E387484" w14:textId="77777777" w:rsidR="005C19DC" w:rsidRDefault="004B745F">
      <w:pPr>
        <w:rPr>
          <w:rFonts w:asciiTheme="minorHAnsi" w:hAnsiTheme="minorHAnsi"/>
          <w:b/>
          <w:sz w:val="28"/>
          <w:szCs w:val="28"/>
        </w:rPr>
      </w:pPr>
      <w:r>
        <w:rPr>
          <w:rFonts w:asciiTheme="minorHAnsi" w:hAnsiTheme="minorHAnsi"/>
          <w:b/>
          <w:sz w:val="28"/>
          <w:szCs w:val="28"/>
        </w:rPr>
        <w:t>Rationale</w:t>
      </w:r>
      <w:r w:rsidR="00D1305D">
        <w:rPr>
          <w:rFonts w:asciiTheme="minorHAnsi" w:hAnsiTheme="minorHAnsi"/>
          <w:b/>
          <w:sz w:val="28"/>
          <w:szCs w:val="28"/>
        </w:rPr>
        <w:t xml:space="preserve"> for Collection of Baseline Data</w:t>
      </w:r>
    </w:p>
    <w:p w14:paraId="66DADC7E" w14:textId="77777777" w:rsidR="000378BE" w:rsidRPr="000378BE" w:rsidRDefault="000378BE">
      <w:pPr>
        <w:rPr>
          <w:rFonts w:asciiTheme="minorHAnsi" w:hAnsiTheme="minorHAnsi"/>
          <w:i/>
          <w:szCs w:val="24"/>
        </w:rPr>
      </w:pPr>
      <w:r w:rsidRPr="000378BE">
        <w:rPr>
          <w:rFonts w:asciiTheme="minorHAnsi" w:hAnsiTheme="minorHAnsi"/>
          <w:i/>
          <w:szCs w:val="24"/>
        </w:rPr>
        <w:t>Sediment</w:t>
      </w:r>
      <w:r w:rsidR="005C6540">
        <w:rPr>
          <w:rFonts w:asciiTheme="minorHAnsi" w:hAnsiTheme="minorHAnsi"/>
          <w:i/>
          <w:szCs w:val="24"/>
        </w:rPr>
        <w:t>s</w:t>
      </w:r>
    </w:p>
    <w:p w14:paraId="7549C73B" w14:textId="77777777" w:rsidR="00A656E9" w:rsidRDefault="00B77D76" w:rsidP="005C19DC">
      <w:pPr>
        <w:rPr>
          <w:rFonts w:asciiTheme="minorHAnsi" w:hAnsiTheme="minorHAnsi"/>
        </w:rPr>
      </w:pPr>
      <w:r>
        <w:rPr>
          <w:rFonts w:asciiTheme="minorHAnsi" w:hAnsiTheme="minorHAnsi"/>
        </w:rPr>
        <w:t xml:space="preserve">Building upon a two-year grant from Department of Interior – Insular Affairs to </w:t>
      </w:r>
      <w:r w:rsidR="00A656E9">
        <w:rPr>
          <w:rFonts w:asciiTheme="minorHAnsi" w:hAnsiTheme="minorHAnsi"/>
        </w:rPr>
        <w:t xml:space="preserve">SDSU </w:t>
      </w:r>
      <w:r>
        <w:rPr>
          <w:rFonts w:asciiTheme="minorHAnsi" w:hAnsiTheme="minorHAnsi"/>
        </w:rPr>
        <w:t>to model the Faga’alu watershed, NOAA</w:t>
      </w:r>
      <w:r w:rsidR="00A656E9">
        <w:rPr>
          <w:rFonts w:asciiTheme="minorHAnsi" w:hAnsiTheme="minorHAnsi"/>
        </w:rPr>
        <w:t xml:space="preserve"> awarded another 2 years of work in 2013 to SDSU for a project titled, “</w:t>
      </w:r>
      <w:r w:rsidR="00A656E9" w:rsidRPr="00A656E9">
        <w:rPr>
          <w:rFonts w:asciiTheme="minorHAnsi" w:hAnsiTheme="minorHAnsi"/>
        </w:rPr>
        <w:t>Monitoring and analysis of sediment accumulation and composition on coral reefs in Faga'alu Bay, American Samoa</w:t>
      </w:r>
      <w:r w:rsidR="00A656E9">
        <w:rPr>
          <w:rFonts w:asciiTheme="minorHAnsi" w:hAnsiTheme="minorHAnsi"/>
        </w:rPr>
        <w:t xml:space="preserve">”, to continue the sediment load monitoring in Faga’alu stream and to expand the work to look at sediment composition and deposition in Faga’alu Bay.  The data collected through these projects provide a comprehensive baseline by measuring sediment loading in the stream above the quarry, immediately below the quarry, and farther down the stream close to where it enters the bay. </w:t>
      </w:r>
      <w:r w:rsidR="00152678">
        <w:rPr>
          <w:rFonts w:asciiTheme="minorHAnsi" w:hAnsiTheme="minorHAnsi"/>
        </w:rPr>
        <w:t>Sediment loads can be extremely variable so having data collection starting in 201</w:t>
      </w:r>
      <w:ins w:id="66" w:author="Geography" w:date="2015-01-29T10:41:00Z">
        <w:r w:rsidR="00340928">
          <w:rPr>
            <w:rFonts w:asciiTheme="minorHAnsi" w:hAnsiTheme="minorHAnsi"/>
          </w:rPr>
          <w:t>2</w:t>
        </w:r>
      </w:ins>
      <w:del w:id="67" w:author="Geography" w:date="2015-01-29T10:41:00Z">
        <w:r w:rsidR="00152678" w:rsidDel="00340928">
          <w:rPr>
            <w:rFonts w:asciiTheme="minorHAnsi" w:hAnsiTheme="minorHAnsi"/>
          </w:rPr>
          <w:delText>1</w:delText>
        </w:r>
      </w:del>
      <w:r w:rsidR="00152678">
        <w:rPr>
          <w:rFonts w:asciiTheme="minorHAnsi" w:hAnsiTheme="minorHAnsi"/>
        </w:rPr>
        <w:t xml:space="preserve"> provided enough time for data </w:t>
      </w:r>
      <w:r w:rsidR="00E74C1A">
        <w:rPr>
          <w:rFonts w:asciiTheme="minorHAnsi" w:hAnsiTheme="minorHAnsi"/>
        </w:rPr>
        <w:t xml:space="preserve">gathering efforts in wet and dry seasons </w:t>
      </w:r>
      <w:r w:rsidR="00152678">
        <w:rPr>
          <w:rFonts w:asciiTheme="minorHAnsi" w:hAnsiTheme="minorHAnsi"/>
        </w:rPr>
        <w:t xml:space="preserve">to cover the variability </w:t>
      </w:r>
      <w:r w:rsidR="00E74C1A">
        <w:rPr>
          <w:rFonts w:asciiTheme="minorHAnsi" w:hAnsiTheme="minorHAnsi"/>
        </w:rPr>
        <w:t>of sediment loading due to</w:t>
      </w:r>
      <w:r w:rsidR="00152678">
        <w:rPr>
          <w:rFonts w:asciiTheme="minorHAnsi" w:hAnsiTheme="minorHAnsi"/>
        </w:rPr>
        <w:t xml:space="preserve"> storm size</w:t>
      </w:r>
      <w:ins w:id="68" w:author="NOSTEMP" w:date="2015-01-20T11:30:00Z">
        <w:r w:rsidR="00EB5823">
          <w:rPr>
            <w:rFonts w:asciiTheme="minorHAnsi" w:hAnsiTheme="minorHAnsi"/>
          </w:rPr>
          <w:t xml:space="preserve"> prior to mitigation efforts at the quarry</w:t>
        </w:r>
        <w:r w:rsidR="00567296">
          <w:rPr>
            <w:rFonts w:asciiTheme="minorHAnsi" w:hAnsiTheme="minorHAnsi"/>
          </w:rPr>
          <w:t xml:space="preserve"> that occurred between 2013 and 2014</w:t>
        </w:r>
      </w:ins>
      <w:r w:rsidR="00E74C1A">
        <w:rPr>
          <w:rFonts w:asciiTheme="minorHAnsi" w:hAnsiTheme="minorHAnsi"/>
        </w:rPr>
        <w:t xml:space="preserve">. We envision looking at storms of similar sizes from before and after the intervention to be able to determine the effectiveness of the intervention. </w:t>
      </w:r>
    </w:p>
    <w:p w14:paraId="2A6D0D22" w14:textId="77777777" w:rsidR="00A656E9" w:rsidRDefault="00A656E9" w:rsidP="005C19DC">
      <w:pPr>
        <w:rPr>
          <w:rFonts w:asciiTheme="minorHAnsi" w:hAnsiTheme="minorHAnsi"/>
        </w:rPr>
      </w:pPr>
    </w:p>
    <w:p w14:paraId="349D9E01" w14:textId="77777777" w:rsidR="000378BE" w:rsidRPr="000378BE" w:rsidRDefault="000378BE" w:rsidP="005C19DC">
      <w:pPr>
        <w:rPr>
          <w:rFonts w:asciiTheme="minorHAnsi" w:hAnsiTheme="minorHAnsi"/>
          <w:i/>
        </w:rPr>
      </w:pPr>
      <w:r w:rsidRPr="000378BE">
        <w:rPr>
          <w:rFonts w:asciiTheme="minorHAnsi" w:hAnsiTheme="minorHAnsi"/>
          <w:i/>
        </w:rPr>
        <w:t>Coral</w:t>
      </w:r>
      <w:r w:rsidR="005C6540">
        <w:rPr>
          <w:rFonts w:asciiTheme="minorHAnsi" w:hAnsiTheme="minorHAnsi"/>
          <w:i/>
        </w:rPr>
        <w:t>s</w:t>
      </w:r>
      <w:r w:rsidRPr="000378BE">
        <w:rPr>
          <w:rFonts w:asciiTheme="minorHAnsi" w:hAnsiTheme="minorHAnsi"/>
          <w:i/>
        </w:rPr>
        <w:t xml:space="preserve"> </w:t>
      </w:r>
    </w:p>
    <w:p w14:paraId="1DC35F3D" w14:textId="77777777" w:rsidR="005C19DC" w:rsidRDefault="00B77D76" w:rsidP="005C19DC">
      <w:pPr>
        <w:rPr>
          <w:rFonts w:asciiTheme="minorHAnsi" w:hAnsiTheme="minorHAnsi"/>
        </w:rPr>
      </w:pPr>
      <w:r>
        <w:rPr>
          <w:rFonts w:asciiTheme="minorHAnsi" w:hAnsiTheme="minorHAnsi"/>
        </w:rPr>
        <w:t>In order to obtain pre-intervention baselines for the coral community</w:t>
      </w:r>
      <w:r w:rsidR="005C6540">
        <w:rPr>
          <w:rFonts w:asciiTheme="minorHAnsi" w:hAnsiTheme="minorHAnsi"/>
        </w:rPr>
        <w:t xml:space="preserve"> structure and coral demographics</w:t>
      </w:r>
      <w:r>
        <w:rPr>
          <w:rFonts w:asciiTheme="minorHAnsi" w:hAnsiTheme="minorHAnsi"/>
        </w:rPr>
        <w:t xml:space="preserve"> in Faga’alu Bay, </w:t>
      </w:r>
      <w:r w:rsidR="005C19DC">
        <w:rPr>
          <w:rFonts w:asciiTheme="minorHAnsi" w:hAnsiTheme="minorHAnsi"/>
        </w:rPr>
        <w:t xml:space="preserve">NOAA’s capabilities in </w:t>
      </w:r>
      <w:r w:rsidR="00D63268">
        <w:rPr>
          <w:rFonts w:asciiTheme="minorHAnsi" w:hAnsiTheme="minorHAnsi"/>
        </w:rPr>
        <w:t xml:space="preserve">coral reef </w:t>
      </w:r>
      <w:r w:rsidR="005C19DC">
        <w:rPr>
          <w:rFonts w:asciiTheme="minorHAnsi" w:hAnsiTheme="minorHAnsi"/>
        </w:rPr>
        <w:t xml:space="preserve">ecosystem monitoring were put into </w:t>
      </w:r>
      <w:r w:rsidR="008B743F">
        <w:rPr>
          <w:rFonts w:asciiTheme="minorHAnsi" w:hAnsiTheme="minorHAnsi"/>
        </w:rPr>
        <w:t>action</w:t>
      </w:r>
      <w:r w:rsidR="005C19DC">
        <w:rPr>
          <w:rFonts w:asciiTheme="minorHAnsi" w:hAnsiTheme="minorHAnsi"/>
        </w:rPr>
        <w:t xml:space="preserve"> to gather baseline data for coral reef community structure of Faga’</w:t>
      </w:r>
      <w:r w:rsidR="00D63268">
        <w:rPr>
          <w:rFonts w:asciiTheme="minorHAnsi" w:hAnsiTheme="minorHAnsi"/>
        </w:rPr>
        <w:t>alu Bay during the</w:t>
      </w:r>
      <w:r w:rsidR="00A656E9">
        <w:rPr>
          <w:rFonts w:asciiTheme="minorHAnsi" w:hAnsiTheme="minorHAnsi"/>
        </w:rPr>
        <w:t xml:space="preserve"> NOAA </w:t>
      </w:r>
      <w:r w:rsidR="00D63268">
        <w:rPr>
          <w:rFonts w:asciiTheme="minorHAnsi" w:hAnsiTheme="minorHAnsi"/>
        </w:rPr>
        <w:t>r</w:t>
      </w:r>
      <w:r w:rsidR="005C19DC">
        <w:rPr>
          <w:rFonts w:asciiTheme="minorHAnsi" w:hAnsiTheme="minorHAnsi"/>
        </w:rPr>
        <w:t xml:space="preserve">eef </w:t>
      </w:r>
      <w:r w:rsidR="00D63268">
        <w:rPr>
          <w:rFonts w:asciiTheme="minorHAnsi" w:hAnsiTheme="minorHAnsi"/>
        </w:rPr>
        <w:t>a</w:t>
      </w:r>
      <w:r w:rsidR="005C19DC">
        <w:rPr>
          <w:rFonts w:asciiTheme="minorHAnsi" w:hAnsiTheme="minorHAnsi"/>
        </w:rPr>
        <w:t>s</w:t>
      </w:r>
      <w:r w:rsidR="00D63268">
        <w:rPr>
          <w:rFonts w:asciiTheme="minorHAnsi" w:hAnsiTheme="minorHAnsi"/>
        </w:rPr>
        <w:t xml:space="preserve">sessment and monitoring cruise </w:t>
      </w:r>
      <w:r>
        <w:rPr>
          <w:rFonts w:asciiTheme="minorHAnsi" w:hAnsiTheme="minorHAnsi"/>
        </w:rPr>
        <w:t xml:space="preserve">in American Samoa in 2012, </w:t>
      </w:r>
      <w:r w:rsidR="005C19DC">
        <w:rPr>
          <w:rFonts w:asciiTheme="minorHAnsi" w:hAnsiTheme="minorHAnsi"/>
        </w:rPr>
        <w:t xml:space="preserve">and additional </w:t>
      </w:r>
      <w:r w:rsidR="00D63268">
        <w:rPr>
          <w:rFonts w:asciiTheme="minorHAnsi" w:hAnsiTheme="minorHAnsi"/>
        </w:rPr>
        <w:t xml:space="preserve">benthic </w:t>
      </w:r>
      <w:r w:rsidR="005C19DC">
        <w:rPr>
          <w:rFonts w:asciiTheme="minorHAnsi" w:hAnsiTheme="minorHAnsi"/>
        </w:rPr>
        <w:t>surveys focused on coral demographics were completed in 2013</w:t>
      </w:r>
      <w:r w:rsidR="00D63268">
        <w:rPr>
          <w:rFonts w:asciiTheme="minorHAnsi" w:hAnsiTheme="minorHAnsi"/>
        </w:rPr>
        <w:t xml:space="preserve"> by the Coral Reef Ecosystem Division (CRED)</w:t>
      </w:r>
      <w:r w:rsidR="004B745F">
        <w:rPr>
          <w:rFonts w:asciiTheme="minorHAnsi" w:hAnsiTheme="minorHAnsi"/>
        </w:rPr>
        <w:t xml:space="preserve"> as a sub-activity of NOAA CRCP project </w:t>
      </w:r>
      <w:r w:rsidR="004B745F" w:rsidRPr="004B745F">
        <w:rPr>
          <w:rFonts w:asciiTheme="minorHAnsi" w:hAnsiTheme="minorHAnsi"/>
        </w:rPr>
        <w:t>“Comprehensive baseline assessment and pilot test of outcome performance measures in Faga’alu Bay, American Samoa”</w:t>
      </w:r>
      <w:r w:rsidR="00D63268">
        <w:rPr>
          <w:rFonts w:asciiTheme="minorHAnsi" w:hAnsiTheme="minorHAnsi"/>
        </w:rPr>
        <w:t xml:space="preserve">. </w:t>
      </w:r>
      <w:r w:rsidR="000378BE">
        <w:rPr>
          <w:rFonts w:asciiTheme="minorHAnsi" w:hAnsiTheme="minorHAnsi"/>
        </w:rPr>
        <w:t xml:space="preserve"> The </w:t>
      </w:r>
      <w:r w:rsidR="00A82684">
        <w:rPr>
          <w:rFonts w:asciiTheme="minorHAnsi" w:hAnsiTheme="minorHAnsi"/>
        </w:rPr>
        <w:t xml:space="preserve">status of the coral community and the </w:t>
      </w:r>
      <w:r w:rsidR="000378BE">
        <w:rPr>
          <w:rFonts w:asciiTheme="minorHAnsi" w:hAnsiTheme="minorHAnsi"/>
        </w:rPr>
        <w:t xml:space="preserve">effects of the sedimentation on the coral reefs in Faga’alu Bay were characterized using the data collected in 2012 and 2013. </w:t>
      </w:r>
      <w:r w:rsidR="00A82684">
        <w:rPr>
          <w:rFonts w:asciiTheme="minorHAnsi" w:hAnsiTheme="minorHAnsi"/>
        </w:rPr>
        <w:t xml:space="preserve">This data will provide </w:t>
      </w:r>
      <w:r w:rsidR="00A82684" w:rsidRPr="00A82684">
        <w:rPr>
          <w:rFonts w:asciiTheme="minorHAnsi" w:hAnsiTheme="minorHAnsi"/>
        </w:rPr>
        <w:t>baseline information that is critical to evaluate the effectiveness of reef-to-ridge management practices aimed at reducing land-based sources of pollution threats in Faga’alu Bay, American Samoa</w:t>
      </w:r>
      <w:ins w:id="69" w:author="NOSTEMP" w:date="2015-01-20T11:32:00Z">
        <w:r w:rsidR="00127611">
          <w:rPr>
            <w:rFonts w:asciiTheme="minorHAnsi" w:hAnsiTheme="minorHAnsi"/>
          </w:rPr>
          <w:t xml:space="preserve"> and </w:t>
        </w:r>
      </w:ins>
      <w:ins w:id="70" w:author="NOSTEMP" w:date="2015-01-20T11:34:00Z">
        <w:r w:rsidR="00127611">
          <w:rPr>
            <w:rFonts w:asciiTheme="minorHAnsi" w:hAnsiTheme="minorHAnsi"/>
          </w:rPr>
          <w:t xml:space="preserve">improving </w:t>
        </w:r>
        <w:r w:rsidR="00127611" w:rsidRPr="00127611">
          <w:rPr>
            <w:rFonts w:asciiTheme="minorHAnsi" w:hAnsiTheme="minorHAnsi"/>
          </w:rPr>
          <w:t>coral community structure and demographics</w:t>
        </w:r>
      </w:ins>
      <w:r w:rsidR="00A82684" w:rsidRPr="00A82684">
        <w:rPr>
          <w:rFonts w:asciiTheme="minorHAnsi" w:hAnsiTheme="minorHAnsi"/>
        </w:rPr>
        <w:t>.</w:t>
      </w:r>
    </w:p>
    <w:p w14:paraId="6B295696" w14:textId="77777777" w:rsidR="00A656E9" w:rsidRDefault="00A656E9" w:rsidP="005C19DC">
      <w:pPr>
        <w:rPr>
          <w:rFonts w:asciiTheme="minorHAnsi" w:hAnsiTheme="minorHAnsi"/>
        </w:rPr>
      </w:pPr>
    </w:p>
    <w:p w14:paraId="2BEBB7DF" w14:textId="77777777" w:rsidR="00A656E9" w:rsidRDefault="000378BE" w:rsidP="005C19DC">
      <w:pPr>
        <w:rPr>
          <w:rFonts w:asciiTheme="minorHAnsi" w:hAnsiTheme="minorHAnsi"/>
        </w:rPr>
      </w:pPr>
      <w:r w:rsidRPr="000378BE">
        <w:rPr>
          <w:rFonts w:asciiTheme="minorHAnsi" w:hAnsiTheme="minorHAnsi"/>
          <w:i/>
        </w:rPr>
        <w:t>Contaminants</w:t>
      </w:r>
      <w:r>
        <w:rPr>
          <w:rFonts w:asciiTheme="minorHAnsi" w:hAnsiTheme="minorHAnsi"/>
        </w:rPr>
        <w:br/>
      </w:r>
      <w:r w:rsidR="00A656E9">
        <w:rPr>
          <w:rFonts w:asciiTheme="minorHAnsi" w:hAnsiTheme="minorHAnsi"/>
        </w:rPr>
        <w:t>Thro</w:t>
      </w:r>
      <w:r w:rsidR="003F7C0E">
        <w:rPr>
          <w:rFonts w:asciiTheme="minorHAnsi" w:hAnsiTheme="minorHAnsi"/>
        </w:rPr>
        <w:t xml:space="preserve">ugh conversations </w:t>
      </w:r>
      <w:r w:rsidR="00F11DDE">
        <w:rPr>
          <w:rFonts w:asciiTheme="minorHAnsi" w:hAnsiTheme="minorHAnsi"/>
        </w:rPr>
        <w:t xml:space="preserve">in 2013 </w:t>
      </w:r>
      <w:r w:rsidR="003F7C0E">
        <w:rPr>
          <w:rFonts w:asciiTheme="minorHAnsi" w:hAnsiTheme="minorHAnsi"/>
        </w:rPr>
        <w:t>with ASEPA, SDSU,</w:t>
      </w:r>
      <w:r w:rsidR="00A656E9">
        <w:rPr>
          <w:rFonts w:asciiTheme="minorHAnsi" w:hAnsiTheme="minorHAnsi"/>
        </w:rPr>
        <w:t xml:space="preserve"> CRAG</w:t>
      </w:r>
      <w:r w:rsidR="003F7C0E">
        <w:rPr>
          <w:rFonts w:asciiTheme="minorHAnsi" w:hAnsiTheme="minorHAnsi"/>
        </w:rPr>
        <w:t>, and the research coordinator at the National Marine Sanctuary of American Samoa</w:t>
      </w:r>
      <w:r w:rsidR="00F11DDE">
        <w:rPr>
          <w:rFonts w:asciiTheme="minorHAnsi" w:hAnsiTheme="minorHAnsi"/>
        </w:rPr>
        <w:t xml:space="preserve">, </w:t>
      </w:r>
      <w:r w:rsidR="003F7C0E">
        <w:rPr>
          <w:rFonts w:asciiTheme="minorHAnsi" w:hAnsiTheme="minorHAnsi"/>
        </w:rPr>
        <w:t xml:space="preserve">concerns were raised about the quantity and quality of groundwater flowing through the bedrock in Faga’alu.  </w:t>
      </w:r>
      <w:r w:rsidR="00243857">
        <w:rPr>
          <w:rFonts w:asciiTheme="minorHAnsi" w:hAnsiTheme="minorHAnsi"/>
        </w:rPr>
        <w:t>A 2013 study</w:t>
      </w:r>
      <w:r w:rsidR="003F7C0E">
        <w:rPr>
          <w:rFonts w:asciiTheme="minorHAnsi" w:hAnsiTheme="minorHAnsi"/>
        </w:rPr>
        <w:t xml:space="preserve"> prepared for ASEPA </w:t>
      </w:r>
      <w:r w:rsidR="00243857">
        <w:rPr>
          <w:rFonts w:asciiTheme="minorHAnsi" w:hAnsiTheme="minorHAnsi"/>
        </w:rPr>
        <w:t xml:space="preserve">looking at decadal trends in coral reefs near watershed villages </w:t>
      </w:r>
      <w:r w:rsidR="003F7C0E">
        <w:rPr>
          <w:rFonts w:asciiTheme="minorHAnsi" w:hAnsiTheme="minorHAnsi"/>
        </w:rPr>
        <w:t xml:space="preserve">(Houk, 2013) showed that significant </w:t>
      </w:r>
      <w:r w:rsidR="00243857">
        <w:rPr>
          <w:rFonts w:asciiTheme="minorHAnsi" w:hAnsiTheme="minorHAnsi"/>
        </w:rPr>
        <w:t xml:space="preserve">freshwater input, possibly due to </w:t>
      </w:r>
      <w:r w:rsidR="003F7C0E">
        <w:rPr>
          <w:rFonts w:asciiTheme="minorHAnsi" w:hAnsiTheme="minorHAnsi"/>
        </w:rPr>
        <w:t xml:space="preserve">groundwater </w:t>
      </w:r>
      <w:r w:rsidR="00243857">
        <w:rPr>
          <w:rFonts w:asciiTheme="minorHAnsi" w:hAnsiTheme="minorHAnsi"/>
        </w:rPr>
        <w:t>movements, may</w:t>
      </w:r>
      <w:r w:rsidR="003F7C0E">
        <w:rPr>
          <w:rFonts w:asciiTheme="minorHAnsi" w:hAnsiTheme="minorHAnsi"/>
        </w:rPr>
        <w:t xml:space="preserve"> occur on the southern coast of Tutuila</w:t>
      </w:r>
      <w:r w:rsidR="00243857">
        <w:rPr>
          <w:rFonts w:asciiTheme="minorHAnsi" w:hAnsiTheme="minorHAnsi"/>
        </w:rPr>
        <w:t xml:space="preserve"> thereby </w:t>
      </w:r>
      <w:r w:rsidR="00F11DDE">
        <w:rPr>
          <w:rFonts w:asciiTheme="minorHAnsi" w:hAnsiTheme="minorHAnsi"/>
        </w:rPr>
        <w:t xml:space="preserve">adding another possible source of LBSP. </w:t>
      </w:r>
      <w:r w:rsidR="00243857">
        <w:rPr>
          <w:rFonts w:asciiTheme="minorHAnsi" w:hAnsiTheme="minorHAnsi"/>
        </w:rPr>
        <w:t xml:space="preserve"> In 2013, the CRCP also learned that the site of the Matafao Elementary School was previously a U.S. military dump site during World War II and presented the possibility to introduce some contaminants into Faga’alu Bay via groundwater movements. </w:t>
      </w:r>
      <w:r w:rsidR="00F11DDE">
        <w:rPr>
          <w:rFonts w:asciiTheme="minorHAnsi" w:hAnsiTheme="minorHAnsi"/>
        </w:rPr>
        <w:t>Thus to identify any additional stressors besides sediments from the quarry, in 2014 the CRCP funded the collection of baseline levels of contaminants in the watershed and the bay using standardized methods from NOAA’s National Status and Trends Program, in addition to sediment load and coral community information.</w:t>
      </w:r>
      <w:r w:rsidR="004B745F">
        <w:rPr>
          <w:rFonts w:asciiTheme="minorHAnsi" w:hAnsiTheme="minorHAnsi"/>
        </w:rPr>
        <w:t xml:space="preserve"> This </w:t>
      </w:r>
      <w:r w:rsidR="004B745F">
        <w:rPr>
          <w:rFonts w:asciiTheme="minorHAnsi" w:hAnsiTheme="minorHAnsi"/>
        </w:rPr>
        <w:lastRenderedPageBreak/>
        <w:t xml:space="preserve">was also a sub-activity of CRCP project </w:t>
      </w:r>
      <w:r w:rsidR="004B745F" w:rsidRPr="004B745F">
        <w:rPr>
          <w:rFonts w:asciiTheme="minorHAnsi" w:hAnsiTheme="minorHAnsi"/>
        </w:rPr>
        <w:t>“Comprehensive baseline assessment and pilot test of outcome performance measures in Faga’alu Bay, American Samoa”</w:t>
      </w:r>
      <w:r w:rsidR="004B745F">
        <w:rPr>
          <w:rFonts w:asciiTheme="minorHAnsi" w:hAnsiTheme="minorHAnsi"/>
        </w:rPr>
        <w:t>.</w:t>
      </w:r>
    </w:p>
    <w:p w14:paraId="0CF9B7C3" w14:textId="77777777" w:rsidR="00271846" w:rsidRPr="0068798B" w:rsidRDefault="00271846">
      <w:pPr>
        <w:rPr>
          <w:rFonts w:asciiTheme="minorHAnsi" w:hAnsiTheme="minorHAnsi"/>
        </w:rPr>
      </w:pPr>
    </w:p>
    <w:p w14:paraId="630B6DD5" w14:textId="77777777" w:rsidR="00271846" w:rsidRDefault="00271846">
      <w:pPr>
        <w:rPr>
          <w:rFonts w:asciiTheme="minorHAnsi" w:hAnsiTheme="minorHAnsi"/>
          <w:szCs w:val="24"/>
        </w:rPr>
      </w:pPr>
      <w:r>
        <w:rPr>
          <w:rFonts w:asciiTheme="minorHAnsi" w:hAnsiTheme="minorHAnsi"/>
          <w:szCs w:val="24"/>
        </w:rPr>
        <w:t>In the sections that follow, the importance of gathering baselines for each of the areas highlight</w:t>
      </w:r>
      <w:r w:rsidR="004B745F">
        <w:rPr>
          <w:rFonts w:asciiTheme="minorHAnsi" w:hAnsiTheme="minorHAnsi"/>
          <w:szCs w:val="24"/>
        </w:rPr>
        <w:t>ed</w:t>
      </w:r>
      <w:r>
        <w:rPr>
          <w:rFonts w:asciiTheme="minorHAnsi" w:hAnsiTheme="minorHAnsi"/>
          <w:szCs w:val="24"/>
        </w:rPr>
        <w:t xml:space="preserve"> above – sediment loading, coral community structure</w:t>
      </w:r>
      <w:r w:rsidR="005C6540">
        <w:rPr>
          <w:rFonts w:asciiTheme="minorHAnsi" w:hAnsiTheme="minorHAnsi"/>
          <w:szCs w:val="24"/>
        </w:rPr>
        <w:t xml:space="preserve"> and demographics</w:t>
      </w:r>
      <w:r>
        <w:rPr>
          <w:rFonts w:asciiTheme="minorHAnsi" w:hAnsiTheme="minorHAnsi"/>
          <w:szCs w:val="24"/>
        </w:rPr>
        <w:t>, and contaminants – will be discussed. Additionally, for each area the following will be presented:</w:t>
      </w:r>
      <w:r w:rsidRPr="00271846">
        <w:rPr>
          <w:rFonts w:asciiTheme="minorHAnsi" w:hAnsiTheme="minorHAnsi"/>
          <w:szCs w:val="24"/>
        </w:rPr>
        <w:t xml:space="preserve"> </w:t>
      </w:r>
      <w:r>
        <w:rPr>
          <w:rFonts w:asciiTheme="minorHAnsi" w:hAnsiTheme="minorHAnsi"/>
          <w:szCs w:val="24"/>
        </w:rPr>
        <w:t xml:space="preserve">the </w:t>
      </w:r>
      <w:r w:rsidR="005C6540">
        <w:rPr>
          <w:rFonts w:asciiTheme="minorHAnsi" w:hAnsiTheme="minorHAnsi"/>
          <w:szCs w:val="24"/>
        </w:rPr>
        <w:t xml:space="preserve">pre-intervention </w:t>
      </w:r>
      <w:r>
        <w:rPr>
          <w:rFonts w:asciiTheme="minorHAnsi" w:hAnsiTheme="minorHAnsi"/>
          <w:szCs w:val="24"/>
        </w:rPr>
        <w:t>baseline value, the monitoring methods used</w:t>
      </w:r>
      <w:r w:rsidR="005C6540">
        <w:rPr>
          <w:rFonts w:asciiTheme="minorHAnsi" w:hAnsiTheme="minorHAnsi"/>
          <w:szCs w:val="24"/>
        </w:rPr>
        <w:t xml:space="preserve"> for data collection</w:t>
      </w:r>
      <w:r>
        <w:rPr>
          <w:rFonts w:asciiTheme="minorHAnsi" w:hAnsiTheme="minorHAnsi"/>
          <w:szCs w:val="24"/>
        </w:rPr>
        <w:t xml:space="preserve">, </w:t>
      </w:r>
      <w:r w:rsidR="005C6540">
        <w:rPr>
          <w:rFonts w:asciiTheme="minorHAnsi" w:hAnsiTheme="minorHAnsi"/>
          <w:szCs w:val="24"/>
        </w:rPr>
        <w:t xml:space="preserve">and </w:t>
      </w:r>
      <w:r>
        <w:rPr>
          <w:rFonts w:asciiTheme="minorHAnsi" w:hAnsiTheme="minorHAnsi"/>
          <w:szCs w:val="24"/>
        </w:rPr>
        <w:t xml:space="preserve">the data analysis completed </w:t>
      </w:r>
      <w:r w:rsidR="005C6540">
        <w:rPr>
          <w:rFonts w:asciiTheme="minorHAnsi" w:hAnsiTheme="minorHAnsi"/>
          <w:szCs w:val="24"/>
        </w:rPr>
        <w:t xml:space="preserve">to come to a baseline value. </w:t>
      </w:r>
    </w:p>
    <w:p w14:paraId="488174D9" w14:textId="77777777" w:rsidR="005C6540" w:rsidRPr="00271846" w:rsidRDefault="005C6540">
      <w:pPr>
        <w:rPr>
          <w:rFonts w:asciiTheme="minorHAnsi" w:hAnsiTheme="minorHAnsi"/>
          <w:szCs w:val="24"/>
        </w:rPr>
      </w:pPr>
    </w:p>
    <w:p w14:paraId="296C74F6" w14:textId="77777777" w:rsidR="00BE48E6" w:rsidRDefault="00BE48E6">
      <w:pPr>
        <w:rPr>
          <w:rFonts w:asciiTheme="minorHAnsi" w:hAnsiTheme="minorHAnsi"/>
          <w:b/>
          <w:sz w:val="28"/>
          <w:szCs w:val="28"/>
        </w:rPr>
      </w:pPr>
    </w:p>
    <w:p w14:paraId="40CFC9D3" w14:textId="77777777" w:rsidR="00DC45AC" w:rsidRPr="00B6198C" w:rsidRDefault="00BE48E6">
      <w:pPr>
        <w:rPr>
          <w:rFonts w:asciiTheme="minorHAnsi" w:hAnsiTheme="minorHAnsi"/>
          <w:b/>
          <w:sz w:val="28"/>
          <w:szCs w:val="28"/>
        </w:rPr>
      </w:pPr>
      <w:r>
        <w:rPr>
          <w:rFonts w:asciiTheme="minorHAnsi" w:hAnsiTheme="minorHAnsi"/>
          <w:b/>
          <w:sz w:val="28"/>
          <w:szCs w:val="28"/>
        </w:rPr>
        <w:t xml:space="preserve">Section 1. </w:t>
      </w:r>
      <w:r w:rsidR="00DC45AC" w:rsidRPr="00B6198C">
        <w:rPr>
          <w:rFonts w:asciiTheme="minorHAnsi" w:hAnsiTheme="minorHAnsi"/>
          <w:b/>
          <w:sz w:val="28"/>
          <w:szCs w:val="28"/>
        </w:rPr>
        <w:t>SEDIMENT MONITORING AT FAGA’ALU, AMERICAN SAMOA</w:t>
      </w:r>
    </w:p>
    <w:p w14:paraId="7E7E6FED" w14:textId="77777777" w:rsidR="00DC45AC" w:rsidRPr="0068798B" w:rsidRDefault="00DC45AC">
      <w:pPr>
        <w:rPr>
          <w:rFonts w:asciiTheme="minorHAnsi" w:hAnsiTheme="minorHAnsi"/>
        </w:rPr>
      </w:pPr>
      <w:r w:rsidRPr="0068798B">
        <w:rPr>
          <w:rFonts w:asciiTheme="minorHAnsi" w:hAnsiTheme="minorHAnsi"/>
        </w:rPr>
        <w:t>Trent Biggs, Alex Messina</w:t>
      </w:r>
    </w:p>
    <w:p w14:paraId="5398D3DA" w14:textId="77777777" w:rsidR="00DC45AC" w:rsidRPr="0068798B" w:rsidRDefault="00DC45AC">
      <w:pPr>
        <w:rPr>
          <w:rFonts w:asciiTheme="minorHAnsi" w:hAnsiTheme="minorHAnsi"/>
        </w:rPr>
      </w:pPr>
      <w:r w:rsidRPr="0068798B">
        <w:rPr>
          <w:rFonts w:asciiTheme="minorHAnsi" w:hAnsiTheme="minorHAnsi"/>
        </w:rPr>
        <w:t>San Diego State University</w:t>
      </w:r>
    </w:p>
    <w:p w14:paraId="29043CAC" w14:textId="77777777" w:rsidR="003B1FEA" w:rsidRPr="0068798B" w:rsidRDefault="003B1FEA">
      <w:pPr>
        <w:rPr>
          <w:rFonts w:asciiTheme="minorHAnsi" w:hAnsiTheme="minorHAnsi"/>
        </w:rPr>
      </w:pPr>
    </w:p>
    <w:p w14:paraId="22984A3C" w14:textId="77777777" w:rsidR="009875A1" w:rsidRPr="0068798B" w:rsidRDefault="009875A1">
      <w:pPr>
        <w:rPr>
          <w:rFonts w:asciiTheme="minorHAnsi" w:hAnsiTheme="minorHAnsi"/>
          <w:b/>
          <w:sz w:val="28"/>
          <w:szCs w:val="28"/>
        </w:rPr>
      </w:pPr>
      <w:r w:rsidRPr="0068798B">
        <w:rPr>
          <w:rFonts w:asciiTheme="minorHAnsi" w:hAnsiTheme="minorHAnsi"/>
          <w:b/>
          <w:sz w:val="28"/>
          <w:szCs w:val="28"/>
        </w:rPr>
        <w:t>Significance</w:t>
      </w:r>
    </w:p>
    <w:p w14:paraId="476498AB" w14:textId="77777777" w:rsidR="009875A1" w:rsidRPr="0068798B" w:rsidRDefault="009875A1">
      <w:pPr>
        <w:rPr>
          <w:rFonts w:asciiTheme="minorHAnsi" w:hAnsiTheme="minorHAnsi"/>
        </w:rPr>
      </w:pPr>
    </w:p>
    <w:p w14:paraId="7941ACC9" w14:textId="77777777" w:rsidR="003B1FEA" w:rsidRPr="0068798B" w:rsidRDefault="00CD4AFA">
      <w:pPr>
        <w:rPr>
          <w:rFonts w:asciiTheme="minorHAnsi" w:hAnsiTheme="minorHAnsi"/>
        </w:rPr>
      </w:pPr>
      <w:r w:rsidRPr="0068798B">
        <w:rPr>
          <w:rFonts w:asciiTheme="minorHAnsi" w:hAnsiTheme="minorHAnsi"/>
        </w:rPr>
        <w:t>Sediment</w:t>
      </w:r>
      <w:r w:rsidR="007C0167" w:rsidRPr="0068798B">
        <w:rPr>
          <w:rFonts w:asciiTheme="minorHAnsi" w:hAnsiTheme="minorHAnsi"/>
        </w:rPr>
        <w:t xml:space="preserve"> is a</w:t>
      </w:r>
      <w:r w:rsidR="00C90740" w:rsidRPr="0068798B">
        <w:rPr>
          <w:rFonts w:asciiTheme="minorHAnsi" w:hAnsiTheme="minorHAnsi"/>
        </w:rPr>
        <w:t xml:space="preserve"> key stressor on coral reefs.  At Faga’alu, measurements of sediment</w:t>
      </w:r>
      <w:r w:rsidR="00D8632B" w:rsidRPr="0068798B">
        <w:rPr>
          <w:rFonts w:asciiTheme="minorHAnsi" w:hAnsiTheme="minorHAnsi"/>
        </w:rPr>
        <w:t xml:space="preserve"> taken from 201</w:t>
      </w:r>
      <w:ins w:id="71" w:author="Geography" w:date="2015-01-29T10:41:00Z">
        <w:r w:rsidR="009E5B9B">
          <w:rPr>
            <w:rFonts w:asciiTheme="minorHAnsi" w:hAnsiTheme="minorHAnsi"/>
          </w:rPr>
          <w:t>2</w:t>
        </w:r>
      </w:ins>
      <w:del w:id="72" w:author="Geography" w:date="2015-01-29T10:41:00Z">
        <w:r w:rsidR="00D8632B" w:rsidRPr="0068798B" w:rsidDel="009E5B9B">
          <w:rPr>
            <w:rFonts w:asciiTheme="minorHAnsi" w:hAnsiTheme="minorHAnsi"/>
          </w:rPr>
          <w:delText>1</w:delText>
        </w:r>
      </w:del>
      <w:r w:rsidR="00D8632B" w:rsidRPr="0068798B">
        <w:rPr>
          <w:rFonts w:asciiTheme="minorHAnsi" w:hAnsiTheme="minorHAnsi"/>
        </w:rPr>
        <w:t xml:space="preserve"> to 2014</w:t>
      </w:r>
      <w:r w:rsidR="00C90740" w:rsidRPr="0068798B">
        <w:rPr>
          <w:rFonts w:asciiTheme="minorHAnsi" w:hAnsiTheme="minorHAnsi"/>
        </w:rPr>
        <w:t xml:space="preserve"> included monitoring of streamflow, sediment concentration in stream water, turbidity in the stream water, and sedimentation rates in the bay itself.</w:t>
      </w:r>
      <w:r w:rsidR="00017DA0" w:rsidRPr="0068798B">
        <w:rPr>
          <w:rFonts w:asciiTheme="minorHAnsi" w:hAnsiTheme="minorHAnsi"/>
        </w:rPr>
        <w:t xml:space="preserve">  Many of the details of the sampling and results are in Messina and Biggs (in prep).  Here, the basic methods are summarized in sufficient detail for interpretation of the data.  Detail sufficient for replicating</w:t>
      </w:r>
      <w:r w:rsidR="00554F7E" w:rsidRPr="0068798B">
        <w:rPr>
          <w:rFonts w:asciiTheme="minorHAnsi" w:hAnsiTheme="minorHAnsi"/>
        </w:rPr>
        <w:t xml:space="preserve"> the monitoring are in the Quality Assurance Plan Protocol (QAPP).</w:t>
      </w:r>
    </w:p>
    <w:p w14:paraId="678EA4F6" w14:textId="77777777" w:rsidR="006D421D" w:rsidRPr="0068798B" w:rsidRDefault="006D421D">
      <w:pPr>
        <w:rPr>
          <w:rFonts w:asciiTheme="minorHAnsi" w:hAnsiTheme="minorHAnsi"/>
        </w:rPr>
      </w:pPr>
    </w:p>
    <w:p w14:paraId="665B5AA4" w14:textId="77777777" w:rsidR="006D421D" w:rsidRPr="0068798B" w:rsidRDefault="006D421D" w:rsidP="006D421D">
      <w:pPr>
        <w:rPr>
          <w:rFonts w:asciiTheme="minorHAnsi" w:hAnsiTheme="minorHAnsi"/>
          <w:i/>
        </w:rPr>
      </w:pPr>
      <w:r w:rsidRPr="0068798B">
        <w:rPr>
          <w:rFonts w:asciiTheme="minorHAnsi" w:hAnsiTheme="minorHAnsi"/>
          <w:i/>
        </w:rPr>
        <w:t>Rationale for storm sampling</w:t>
      </w:r>
    </w:p>
    <w:p w14:paraId="59B12749" w14:textId="77777777" w:rsidR="006D421D" w:rsidRPr="0068798B" w:rsidRDefault="006D421D">
      <w:pPr>
        <w:rPr>
          <w:rFonts w:asciiTheme="minorHAnsi" w:hAnsiTheme="minorHAnsi"/>
        </w:rPr>
      </w:pPr>
      <w:r w:rsidRPr="0068798B">
        <w:rPr>
          <w:rFonts w:asciiTheme="minorHAnsi" w:hAnsiTheme="minorHAnsi"/>
        </w:rPr>
        <w:t xml:space="preserve">Most of the sediment load occurs during storm events.  Sediment concentration in water during baseflow (low flow between storm events) is often very low, and increases rapidly with streamflow.  At Faga’alu, some high sediment concentrations were observed during baseflow conditions, but we believe that this situation has been addressed through management at the quarry, and the highest concentrations and loads are observed during storm events.  </w:t>
      </w:r>
      <w:r w:rsidRPr="0068798B">
        <w:rPr>
          <w:rFonts w:asciiTheme="minorHAnsi" w:hAnsiTheme="minorHAnsi"/>
          <w:i/>
          <w:u w:val="single"/>
        </w:rPr>
        <w:t>Thus, sampling of baseflow at a set time every week or two will not effectively measure the sediment load or the impact of management operations.</w:t>
      </w:r>
      <w:r w:rsidRPr="0068798B">
        <w:rPr>
          <w:rFonts w:asciiTheme="minorHAnsi" w:hAnsiTheme="minorHAnsi"/>
        </w:rPr>
        <w:t xml:space="preserve">  It is very important that sampling for sediment include estimates of sediment concentrations during storm events.</w:t>
      </w:r>
    </w:p>
    <w:p w14:paraId="7C3CEFF6" w14:textId="77777777" w:rsidR="003B1FEA" w:rsidRPr="0068798B" w:rsidRDefault="003B1FEA">
      <w:pPr>
        <w:rPr>
          <w:rFonts w:asciiTheme="minorHAnsi" w:hAnsiTheme="minorHAnsi"/>
        </w:rPr>
      </w:pPr>
    </w:p>
    <w:p w14:paraId="48CEA568" w14:textId="77777777" w:rsidR="009875A1" w:rsidRPr="0068798B" w:rsidRDefault="009875A1">
      <w:pPr>
        <w:rPr>
          <w:rFonts w:asciiTheme="minorHAnsi" w:hAnsiTheme="minorHAnsi"/>
          <w:b/>
          <w:sz w:val="28"/>
          <w:szCs w:val="28"/>
        </w:rPr>
      </w:pPr>
      <w:r w:rsidRPr="0068798B">
        <w:rPr>
          <w:rFonts w:asciiTheme="minorHAnsi" w:hAnsiTheme="minorHAnsi"/>
          <w:b/>
          <w:sz w:val="28"/>
          <w:szCs w:val="28"/>
        </w:rPr>
        <w:t>Methods</w:t>
      </w:r>
    </w:p>
    <w:p w14:paraId="3AAC5622" w14:textId="77777777" w:rsidR="007C0167" w:rsidRPr="0068798B" w:rsidRDefault="007C0167">
      <w:pPr>
        <w:rPr>
          <w:rFonts w:asciiTheme="minorHAnsi" w:hAnsiTheme="minorHAnsi"/>
        </w:rPr>
      </w:pPr>
    </w:p>
    <w:p w14:paraId="0071178B" w14:textId="77777777" w:rsidR="007C0167" w:rsidRPr="0068798B" w:rsidRDefault="002C3185" w:rsidP="00DB4BA1">
      <w:pPr>
        <w:pStyle w:val="ListParagraph"/>
        <w:numPr>
          <w:ilvl w:val="0"/>
          <w:numId w:val="2"/>
        </w:numPr>
        <w:ind w:left="450"/>
        <w:rPr>
          <w:rFonts w:asciiTheme="minorHAnsi" w:hAnsiTheme="minorHAnsi"/>
        </w:rPr>
      </w:pPr>
      <w:r w:rsidRPr="0068798B">
        <w:rPr>
          <w:rFonts w:asciiTheme="minorHAnsi" w:hAnsiTheme="minorHAnsi"/>
        </w:rPr>
        <w:t>RAINFALL,</w:t>
      </w:r>
      <w:r w:rsidR="007C0167" w:rsidRPr="0068798B">
        <w:rPr>
          <w:rFonts w:asciiTheme="minorHAnsi" w:hAnsiTheme="minorHAnsi"/>
        </w:rPr>
        <w:t xml:space="preserve"> STREAMFLOW AND SEDIMENT LOADING</w:t>
      </w:r>
      <w:r w:rsidR="00DF2FA2" w:rsidRPr="0068798B">
        <w:rPr>
          <w:rFonts w:asciiTheme="minorHAnsi" w:hAnsiTheme="minorHAnsi"/>
        </w:rPr>
        <w:t xml:space="preserve"> DURING STORM EVENTS</w:t>
      </w:r>
    </w:p>
    <w:p w14:paraId="0DA0E406" w14:textId="77777777" w:rsidR="00DF2FA2" w:rsidRPr="0068798B" w:rsidRDefault="00DF2FA2" w:rsidP="00DF2FA2">
      <w:pPr>
        <w:rPr>
          <w:rFonts w:asciiTheme="minorHAnsi" w:hAnsiTheme="minorHAnsi"/>
        </w:rPr>
      </w:pPr>
    </w:p>
    <w:p w14:paraId="70587A51" w14:textId="77777777" w:rsidR="00DF2FA2" w:rsidRPr="0068798B" w:rsidRDefault="00DF2FA2" w:rsidP="00DF2FA2">
      <w:pPr>
        <w:rPr>
          <w:rFonts w:asciiTheme="minorHAnsi" w:hAnsiTheme="minorHAnsi"/>
          <w:i/>
        </w:rPr>
      </w:pPr>
      <w:r w:rsidRPr="0068798B">
        <w:rPr>
          <w:rFonts w:asciiTheme="minorHAnsi" w:hAnsiTheme="minorHAnsi"/>
          <w:i/>
        </w:rPr>
        <w:t>Key metric:  Sediment loading during storm and inter-storm events</w:t>
      </w:r>
    </w:p>
    <w:p w14:paraId="0D596D5A" w14:textId="77777777" w:rsidR="00DF2FA2" w:rsidRPr="0068798B" w:rsidRDefault="00DF2FA2" w:rsidP="00DF2FA2">
      <w:pPr>
        <w:rPr>
          <w:rFonts w:asciiTheme="minorHAnsi" w:hAnsiTheme="minorHAnsi"/>
        </w:rPr>
      </w:pPr>
      <w:r w:rsidRPr="0068798B">
        <w:rPr>
          <w:rFonts w:asciiTheme="minorHAnsi" w:hAnsiTheme="minorHAnsi"/>
        </w:rPr>
        <w:t xml:space="preserve">Sediment load at any given </w:t>
      </w:r>
      <w:r w:rsidR="006D421D" w:rsidRPr="0068798B">
        <w:rPr>
          <w:rFonts w:asciiTheme="minorHAnsi" w:hAnsiTheme="minorHAnsi"/>
        </w:rPr>
        <w:t>instant</w:t>
      </w:r>
      <w:r w:rsidR="00C35135" w:rsidRPr="0068798B">
        <w:rPr>
          <w:rFonts w:asciiTheme="minorHAnsi" w:hAnsiTheme="minorHAnsi"/>
        </w:rPr>
        <w:t xml:space="preserve"> (mg/sec)</w:t>
      </w:r>
      <w:r w:rsidR="006D421D" w:rsidRPr="0068798B">
        <w:rPr>
          <w:rFonts w:asciiTheme="minorHAnsi" w:hAnsiTheme="minorHAnsi"/>
        </w:rPr>
        <w:t xml:space="preserve"> </w:t>
      </w:r>
      <w:r w:rsidR="00DC45AC" w:rsidRPr="0068798B">
        <w:rPr>
          <w:rFonts w:asciiTheme="minorHAnsi" w:hAnsiTheme="minorHAnsi"/>
        </w:rPr>
        <w:t>is calculated as</w:t>
      </w:r>
      <w:r w:rsidRPr="0068798B">
        <w:rPr>
          <w:rFonts w:asciiTheme="minorHAnsi" w:hAnsiTheme="minorHAnsi"/>
        </w:rPr>
        <w:t>:</w:t>
      </w:r>
    </w:p>
    <w:p w14:paraId="3AC4D190" w14:textId="77777777" w:rsidR="00B74FAE" w:rsidRPr="0068798B" w:rsidRDefault="00B74FAE" w:rsidP="00DF2FA2">
      <w:pPr>
        <w:rPr>
          <w:rFonts w:asciiTheme="minorHAnsi" w:hAnsiTheme="minorHAnsi"/>
        </w:rPr>
      </w:pPr>
    </w:p>
    <w:p w14:paraId="2BA8602C" w14:textId="77777777" w:rsidR="00B74FAE" w:rsidRPr="0068798B" w:rsidRDefault="00B74FAE" w:rsidP="00DF2FA2">
      <w:pPr>
        <w:rPr>
          <w:rFonts w:asciiTheme="minorHAnsi" w:hAnsiTheme="minorHAnsi"/>
        </w:rPr>
      </w:pPr>
      <w:r w:rsidRPr="0068798B">
        <w:rPr>
          <w:rFonts w:asciiTheme="minorHAnsi" w:hAnsiTheme="minorHAnsi"/>
        </w:rPr>
        <w:tab/>
        <w:t>S = Q x SSC</w:t>
      </w:r>
      <w:r w:rsidR="00DC45AC" w:rsidRPr="0068798B">
        <w:rPr>
          <w:rFonts w:asciiTheme="minorHAnsi" w:hAnsiTheme="minorHAnsi"/>
        </w:rPr>
        <w:tab/>
      </w:r>
      <w:r w:rsidR="00DC45AC" w:rsidRPr="0068798B">
        <w:rPr>
          <w:rFonts w:asciiTheme="minorHAnsi" w:hAnsiTheme="minorHAnsi"/>
        </w:rPr>
        <w:tab/>
      </w:r>
      <w:r w:rsidR="00DC45AC" w:rsidRPr="0068798B">
        <w:rPr>
          <w:rFonts w:asciiTheme="minorHAnsi" w:hAnsiTheme="minorHAnsi"/>
        </w:rPr>
        <w:tab/>
      </w:r>
      <w:r w:rsidR="00DC45AC" w:rsidRPr="0068798B">
        <w:rPr>
          <w:rFonts w:asciiTheme="minorHAnsi" w:hAnsiTheme="minorHAnsi"/>
        </w:rPr>
        <w:tab/>
        <w:t>(1)</w:t>
      </w:r>
    </w:p>
    <w:p w14:paraId="757E502C" w14:textId="77777777" w:rsidR="00DF2FA2" w:rsidRPr="0068798B" w:rsidRDefault="00DF2FA2" w:rsidP="00DF2FA2">
      <w:pPr>
        <w:rPr>
          <w:rFonts w:asciiTheme="minorHAnsi" w:hAnsiTheme="minorHAnsi"/>
        </w:rPr>
      </w:pPr>
    </w:p>
    <w:p w14:paraId="09D6A02C" w14:textId="77777777" w:rsidR="00A15390" w:rsidRPr="0068798B" w:rsidRDefault="00B74FAE" w:rsidP="00DF2FA2">
      <w:pPr>
        <w:rPr>
          <w:rFonts w:asciiTheme="minorHAnsi" w:hAnsiTheme="minorHAnsi"/>
        </w:rPr>
      </w:pPr>
      <w:r w:rsidRPr="0068798B">
        <w:rPr>
          <w:rFonts w:asciiTheme="minorHAnsi" w:hAnsiTheme="minorHAnsi"/>
        </w:rPr>
        <w:lastRenderedPageBreak/>
        <w:t>where Q is streamflow (aka discharge</w:t>
      </w:r>
      <w:r w:rsidR="00C35135" w:rsidRPr="0068798B">
        <w:rPr>
          <w:rFonts w:asciiTheme="minorHAnsi" w:hAnsiTheme="minorHAnsi"/>
        </w:rPr>
        <w:t>, units L/s</w:t>
      </w:r>
      <w:r w:rsidRPr="0068798B">
        <w:rPr>
          <w:rFonts w:asciiTheme="minorHAnsi" w:hAnsiTheme="minorHAnsi"/>
        </w:rPr>
        <w:t>) and SSC is suspended sediment concentration</w:t>
      </w:r>
      <w:r w:rsidR="00C35135" w:rsidRPr="0068798B">
        <w:rPr>
          <w:rFonts w:asciiTheme="minorHAnsi" w:hAnsiTheme="minorHAnsi"/>
        </w:rPr>
        <w:t xml:space="preserve"> (mg/L)</w:t>
      </w:r>
      <w:r w:rsidRPr="0068798B">
        <w:rPr>
          <w:rFonts w:asciiTheme="minorHAnsi" w:hAnsiTheme="minorHAnsi"/>
        </w:rPr>
        <w:t xml:space="preserve">.  </w:t>
      </w:r>
      <w:r w:rsidR="00DF2FA2" w:rsidRPr="0068798B">
        <w:rPr>
          <w:rFonts w:asciiTheme="minorHAnsi" w:hAnsiTheme="minorHAnsi"/>
        </w:rPr>
        <w:t>Q is determined from flow depth recorded by a pressure transducer and translated to discharge with a rating curve (see section 2 below).  SSC is determined from either grab samples of water taken during a storm (ideal) or from turbidity measurements from a turbidimeter (see section 3 below).</w:t>
      </w:r>
      <w:r w:rsidR="00A15390" w:rsidRPr="0068798B">
        <w:rPr>
          <w:rFonts w:asciiTheme="minorHAnsi" w:hAnsiTheme="minorHAnsi"/>
        </w:rPr>
        <w:t xml:space="preserve">  Storm sediment yield (SSY) is calculated as the sum of the instantaneous loads (S in Equation 1) over a storm event.</w:t>
      </w:r>
    </w:p>
    <w:p w14:paraId="09CB78F3" w14:textId="77777777" w:rsidR="00F5136B" w:rsidRPr="0068798B" w:rsidRDefault="00F5136B" w:rsidP="00F5136B">
      <w:pPr>
        <w:rPr>
          <w:rFonts w:asciiTheme="minorHAnsi" w:hAnsiTheme="minorHAnsi"/>
        </w:rPr>
      </w:pPr>
    </w:p>
    <w:p w14:paraId="5DEBC842" w14:textId="77777777" w:rsidR="002C3185" w:rsidRPr="0068798B" w:rsidRDefault="002C3185" w:rsidP="002C3185">
      <w:pPr>
        <w:pStyle w:val="ListParagraph"/>
        <w:numPr>
          <w:ilvl w:val="0"/>
          <w:numId w:val="6"/>
        </w:numPr>
        <w:rPr>
          <w:rFonts w:asciiTheme="minorHAnsi" w:hAnsiTheme="minorHAnsi"/>
          <w:b/>
        </w:rPr>
      </w:pPr>
      <w:r w:rsidRPr="0068798B">
        <w:rPr>
          <w:rFonts w:asciiTheme="minorHAnsi" w:hAnsiTheme="minorHAnsi"/>
          <w:b/>
        </w:rPr>
        <w:t xml:space="preserve"> Rainfall monitoring</w:t>
      </w:r>
    </w:p>
    <w:p w14:paraId="396E7ED8" w14:textId="77777777" w:rsidR="002C3185" w:rsidRPr="0068798B" w:rsidRDefault="002C3185" w:rsidP="002C3185">
      <w:pPr>
        <w:ind w:left="360"/>
        <w:rPr>
          <w:rFonts w:asciiTheme="minorHAnsi" w:hAnsiTheme="minorHAnsi"/>
          <w:i/>
        </w:rPr>
      </w:pPr>
      <w:r w:rsidRPr="0068798B">
        <w:rPr>
          <w:rFonts w:asciiTheme="minorHAnsi" w:hAnsiTheme="minorHAnsi"/>
          <w:i/>
        </w:rPr>
        <w:t>List of materials</w:t>
      </w:r>
    </w:p>
    <w:p w14:paraId="5F04E967" w14:textId="77777777" w:rsidR="002C3185" w:rsidRPr="0068798B" w:rsidRDefault="002C3185" w:rsidP="002C3185">
      <w:pPr>
        <w:ind w:left="360"/>
        <w:rPr>
          <w:rFonts w:asciiTheme="minorHAnsi" w:hAnsiTheme="minorHAnsi"/>
        </w:rPr>
      </w:pPr>
      <w:r w:rsidRPr="0068798B">
        <w:rPr>
          <w:rFonts w:asciiTheme="minorHAnsi" w:hAnsiTheme="minorHAnsi"/>
        </w:rPr>
        <w:tab/>
        <w:t xml:space="preserve">Rainwise </w:t>
      </w:r>
      <w:r w:rsidR="00A16B65" w:rsidRPr="0068798B">
        <w:rPr>
          <w:rFonts w:asciiTheme="minorHAnsi" w:hAnsiTheme="minorHAnsi"/>
        </w:rPr>
        <w:t xml:space="preserve">8” diameter tipping bucket </w:t>
      </w:r>
      <w:r w:rsidRPr="0068798B">
        <w:rPr>
          <w:rFonts w:asciiTheme="minorHAnsi" w:hAnsiTheme="minorHAnsi"/>
        </w:rPr>
        <w:t>raingage</w:t>
      </w:r>
    </w:p>
    <w:p w14:paraId="5A7AF274" w14:textId="77777777" w:rsidR="002C3185" w:rsidRPr="0068798B" w:rsidRDefault="002C3185" w:rsidP="002C3185">
      <w:pPr>
        <w:ind w:left="360"/>
        <w:rPr>
          <w:rFonts w:asciiTheme="minorHAnsi" w:hAnsiTheme="minorHAnsi"/>
        </w:rPr>
      </w:pPr>
      <w:r w:rsidRPr="0068798B">
        <w:rPr>
          <w:rFonts w:asciiTheme="minorHAnsi" w:hAnsiTheme="minorHAnsi"/>
        </w:rPr>
        <w:tab/>
        <w:t>HOBO event logger</w:t>
      </w:r>
    </w:p>
    <w:p w14:paraId="39B42468" w14:textId="77777777" w:rsidR="002C3185" w:rsidRPr="0068798B" w:rsidRDefault="002C3185" w:rsidP="002C3185">
      <w:pPr>
        <w:ind w:left="360"/>
        <w:rPr>
          <w:rFonts w:asciiTheme="minorHAnsi" w:hAnsiTheme="minorHAnsi"/>
        </w:rPr>
      </w:pPr>
      <w:r w:rsidRPr="0068798B">
        <w:rPr>
          <w:rFonts w:asciiTheme="minorHAnsi" w:hAnsiTheme="minorHAnsi"/>
        </w:rPr>
        <w:tab/>
        <w:t>USB connector for event logger</w:t>
      </w:r>
    </w:p>
    <w:p w14:paraId="4EE58292" w14:textId="77777777" w:rsidR="002C3185" w:rsidRPr="0068798B" w:rsidRDefault="002C3185" w:rsidP="002C3185">
      <w:pPr>
        <w:ind w:left="360"/>
        <w:rPr>
          <w:rFonts w:asciiTheme="minorHAnsi" w:hAnsiTheme="minorHAnsi"/>
        </w:rPr>
      </w:pPr>
      <w:r w:rsidRPr="0068798B">
        <w:rPr>
          <w:rFonts w:asciiTheme="minorHAnsi" w:hAnsiTheme="minorHAnsi"/>
        </w:rPr>
        <w:tab/>
        <w:t>Software for launching and downloading data from event logger</w:t>
      </w:r>
    </w:p>
    <w:p w14:paraId="55CEFE3E" w14:textId="77777777" w:rsidR="002C3185" w:rsidRPr="0068798B" w:rsidRDefault="002C3185" w:rsidP="002C3185">
      <w:pPr>
        <w:ind w:left="360"/>
        <w:rPr>
          <w:rFonts w:asciiTheme="minorHAnsi" w:hAnsiTheme="minorHAnsi"/>
        </w:rPr>
      </w:pPr>
    </w:p>
    <w:p w14:paraId="00FC7D40" w14:textId="77777777" w:rsidR="002C3185" w:rsidRPr="0068798B" w:rsidRDefault="002C3185" w:rsidP="002C3185">
      <w:pPr>
        <w:ind w:left="360"/>
        <w:rPr>
          <w:rFonts w:asciiTheme="minorHAnsi" w:hAnsiTheme="minorHAnsi"/>
        </w:rPr>
      </w:pPr>
      <w:r w:rsidRPr="0068798B">
        <w:rPr>
          <w:rFonts w:asciiTheme="minorHAnsi" w:hAnsiTheme="minorHAnsi"/>
          <w:i/>
        </w:rPr>
        <w:t>Rationale:</w:t>
      </w:r>
      <w:r w:rsidRPr="0068798B">
        <w:rPr>
          <w:rFonts w:asciiTheme="minorHAnsi" w:hAnsiTheme="minorHAnsi"/>
        </w:rPr>
        <w:t xml:space="preserve">  Rainfall measurements are important for determining how much water fell during a storm and the kinetic energy of the rainfall.  Rainfall was almost as good a predictor of total sediment load at Faga’alu as runoff (Figure xx), so it may be a useful proxy for runoff and sediment load estimation under pre-mitigation conditions.  </w:t>
      </w:r>
    </w:p>
    <w:p w14:paraId="715DA2DD" w14:textId="77777777" w:rsidR="002C3185" w:rsidRPr="0068798B" w:rsidRDefault="002C3185" w:rsidP="002C3185">
      <w:pPr>
        <w:ind w:left="360"/>
        <w:rPr>
          <w:rFonts w:asciiTheme="minorHAnsi" w:hAnsiTheme="minorHAnsi"/>
        </w:rPr>
      </w:pPr>
    </w:p>
    <w:p w14:paraId="303DF558" w14:textId="77777777" w:rsidR="002C3185" w:rsidRPr="0068798B" w:rsidRDefault="002C3185" w:rsidP="002C3185">
      <w:pPr>
        <w:ind w:left="360"/>
        <w:rPr>
          <w:rFonts w:asciiTheme="minorHAnsi" w:hAnsiTheme="minorHAnsi"/>
        </w:rPr>
      </w:pPr>
      <w:r w:rsidRPr="0068798B">
        <w:rPr>
          <w:rFonts w:asciiTheme="minorHAnsi" w:hAnsiTheme="minorHAnsi"/>
          <w:i/>
        </w:rPr>
        <w:t>Method at Faga’alu</w:t>
      </w:r>
      <w:r w:rsidRPr="0068798B">
        <w:rPr>
          <w:rFonts w:asciiTheme="minorHAnsi" w:hAnsiTheme="minorHAnsi"/>
        </w:rPr>
        <w:t>:  Tipping-bucket raingages were installed at the quarry and at the Church near the outlet of Faga’alu stream to the oc</w:t>
      </w:r>
      <w:r w:rsidR="00F82309" w:rsidRPr="0068798B">
        <w:rPr>
          <w:rFonts w:asciiTheme="minorHAnsi" w:hAnsiTheme="minorHAnsi"/>
        </w:rPr>
        <w:t>ean (Figure 1</w:t>
      </w:r>
      <w:r w:rsidRPr="0068798B">
        <w:rPr>
          <w:rFonts w:asciiTheme="minorHAnsi" w:hAnsiTheme="minorHAnsi"/>
        </w:rPr>
        <w:t xml:space="preserve">).  Tipping bucket raingages record every 0.01 inches of rainfall, which can be converted into rainfall intensity measurements, like 10 or 15 minute intensities.  Raingages need to be installed with the top level.  Data is downloaded </w:t>
      </w:r>
      <w:r w:rsidR="00F82309" w:rsidRPr="0068798B">
        <w:rPr>
          <w:rFonts w:asciiTheme="minorHAnsi" w:hAnsiTheme="minorHAnsi"/>
        </w:rPr>
        <w:t>at least once per month and the batteries checked.</w:t>
      </w:r>
    </w:p>
    <w:p w14:paraId="53F9F620" w14:textId="77777777" w:rsidR="00F82309" w:rsidRDefault="00F82309" w:rsidP="002C3185">
      <w:pPr>
        <w:ind w:left="360"/>
        <w:rPr>
          <w:rFonts w:ascii="Times New Roman" w:hAnsi="Times New Roman"/>
        </w:rPr>
      </w:pPr>
      <w:r w:rsidRPr="00F82309">
        <w:rPr>
          <w:rFonts w:ascii="Times New Roman" w:hAnsi="Times New Roman"/>
          <w:noProof/>
        </w:rPr>
        <w:drawing>
          <wp:inline distT="0" distB="0" distL="0" distR="0" wp14:anchorId="444D7240" wp14:editId="6A24D94A">
            <wp:extent cx="5943600" cy="3757930"/>
            <wp:effectExtent l="0" t="0" r="0" b="0"/>
            <wp:docPr id="48"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43600" cy="3757930"/>
                    </a:xfrm>
                    <a:prstGeom prst="rect">
                      <a:avLst/>
                    </a:prstGeom>
                    <a:noFill/>
                    <a:ln w="9525">
                      <a:noFill/>
                      <a:miter lim="800000"/>
                      <a:headEnd/>
                      <a:tailEnd/>
                    </a:ln>
                    <a:effectLst/>
                  </pic:spPr>
                </pic:pic>
              </a:graphicData>
            </a:graphic>
          </wp:inline>
        </w:drawing>
      </w:r>
    </w:p>
    <w:p w14:paraId="37641C91" w14:textId="77777777" w:rsidR="00F82309" w:rsidRPr="0068798B" w:rsidRDefault="00F82309" w:rsidP="002C3185">
      <w:pPr>
        <w:ind w:left="360"/>
        <w:rPr>
          <w:rFonts w:asciiTheme="minorHAnsi" w:hAnsiTheme="minorHAnsi"/>
        </w:rPr>
      </w:pPr>
      <w:r w:rsidRPr="0068798B">
        <w:rPr>
          <w:rFonts w:asciiTheme="minorHAnsi" w:hAnsiTheme="minorHAnsi"/>
        </w:rPr>
        <w:lastRenderedPageBreak/>
        <w:t>Figure 1.  Location map of monitoring sites at Faga’alu.  “Wx station” is a weather station with a raingage, wind speed, and air pressure.</w:t>
      </w:r>
    </w:p>
    <w:p w14:paraId="16A8B295" w14:textId="77777777" w:rsidR="002C3185" w:rsidRPr="0068798B" w:rsidRDefault="002C3185" w:rsidP="002C3185">
      <w:pPr>
        <w:ind w:left="360"/>
        <w:rPr>
          <w:rFonts w:asciiTheme="minorHAnsi" w:hAnsiTheme="minorHAnsi"/>
        </w:rPr>
      </w:pPr>
    </w:p>
    <w:p w14:paraId="60D7B1AE" w14:textId="77777777" w:rsidR="002C3185" w:rsidRPr="0068798B" w:rsidRDefault="002C3185" w:rsidP="002C3185">
      <w:pPr>
        <w:pStyle w:val="ListParagraph"/>
        <w:numPr>
          <w:ilvl w:val="0"/>
          <w:numId w:val="6"/>
        </w:numPr>
        <w:rPr>
          <w:rFonts w:asciiTheme="minorHAnsi" w:hAnsiTheme="minorHAnsi"/>
          <w:b/>
        </w:rPr>
      </w:pPr>
      <w:r w:rsidRPr="0068798B">
        <w:rPr>
          <w:rFonts w:asciiTheme="minorHAnsi" w:hAnsiTheme="minorHAnsi"/>
          <w:b/>
        </w:rPr>
        <w:t xml:space="preserve"> Streamflow monitoring</w:t>
      </w:r>
    </w:p>
    <w:p w14:paraId="4DC838DA" w14:textId="77777777" w:rsidR="00F5136B" w:rsidRPr="0068798B" w:rsidRDefault="00D37DA3" w:rsidP="00F5136B">
      <w:pPr>
        <w:rPr>
          <w:rFonts w:asciiTheme="minorHAnsi" w:hAnsiTheme="minorHAnsi"/>
          <w:i/>
        </w:rPr>
      </w:pPr>
      <w:r w:rsidRPr="0068798B">
        <w:rPr>
          <w:rFonts w:asciiTheme="minorHAnsi" w:hAnsiTheme="minorHAnsi"/>
          <w:i/>
        </w:rPr>
        <w:t>List of materials</w:t>
      </w:r>
    </w:p>
    <w:p w14:paraId="1539D877" w14:textId="77777777" w:rsidR="00F5136B" w:rsidRPr="0068798B" w:rsidRDefault="00F5136B" w:rsidP="00F5136B">
      <w:pPr>
        <w:rPr>
          <w:rFonts w:asciiTheme="minorHAnsi" w:hAnsiTheme="minorHAnsi"/>
        </w:rPr>
      </w:pPr>
      <w:r w:rsidRPr="0068798B">
        <w:rPr>
          <w:rFonts w:asciiTheme="minorHAnsi" w:hAnsiTheme="minorHAnsi"/>
        </w:rPr>
        <w:tab/>
      </w:r>
      <w:commentRangeStart w:id="73"/>
      <w:r w:rsidRPr="0068798B">
        <w:rPr>
          <w:rFonts w:asciiTheme="minorHAnsi" w:hAnsiTheme="minorHAnsi"/>
        </w:rPr>
        <w:t>Pressure transducer</w:t>
      </w:r>
      <w:r w:rsidR="002C3185" w:rsidRPr="0068798B">
        <w:rPr>
          <w:rFonts w:asciiTheme="minorHAnsi" w:hAnsiTheme="minorHAnsi"/>
        </w:rPr>
        <w:t xml:space="preserve"> (PT)</w:t>
      </w:r>
      <w:r w:rsidR="001C7071" w:rsidRPr="0068798B">
        <w:rPr>
          <w:rFonts w:asciiTheme="minorHAnsi" w:hAnsiTheme="minorHAnsi"/>
        </w:rPr>
        <w:t>, Levellogger Jr, from Forestry Suppliers</w:t>
      </w:r>
    </w:p>
    <w:p w14:paraId="67321BD4" w14:textId="77777777" w:rsidR="002C3185" w:rsidRPr="0068798B" w:rsidRDefault="002C3185" w:rsidP="00F5136B">
      <w:pPr>
        <w:rPr>
          <w:rFonts w:asciiTheme="minorHAnsi" w:hAnsiTheme="minorHAnsi"/>
        </w:rPr>
      </w:pPr>
      <w:r w:rsidRPr="0068798B">
        <w:rPr>
          <w:rFonts w:asciiTheme="minorHAnsi" w:hAnsiTheme="minorHAnsi"/>
        </w:rPr>
        <w:tab/>
        <w:t>USB launcher for PT</w:t>
      </w:r>
    </w:p>
    <w:p w14:paraId="0862829D" w14:textId="77777777" w:rsidR="002C3185" w:rsidRPr="0068798B" w:rsidRDefault="002C3185" w:rsidP="00F5136B">
      <w:pPr>
        <w:rPr>
          <w:rFonts w:asciiTheme="minorHAnsi" w:hAnsiTheme="minorHAnsi"/>
        </w:rPr>
      </w:pPr>
      <w:r w:rsidRPr="0068798B">
        <w:rPr>
          <w:rFonts w:asciiTheme="minorHAnsi" w:hAnsiTheme="minorHAnsi"/>
        </w:rPr>
        <w:tab/>
        <w:t>Software for launching PT</w:t>
      </w:r>
    </w:p>
    <w:p w14:paraId="46397868" w14:textId="77777777" w:rsidR="002C3185" w:rsidRPr="0068798B" w:rsidRDefault="002C3185" w:rsidP="00F5136B">
      <w:pPr>
        <w:rPr>
          <w:rFonts w:asciiTheme="minorHAnsi" w:hAnsiTheme="minorHAnsi"/>
        </w:rPr>
      </w:pPr>
      <w:r w:rsidRPr="0068798B">
        <w:rPr>
          <w:rFonts w:asciiTheme="minorHAnsi" w:hAnsiTheme="minorHAnsi"/>
        </w:rPr>
        <w:tab/>
        <w:t>PVC or metal pipes permanently installed at the stream</w:t>
      </w:r>
    </w:p>
    <w:p w14:paraId="25CD108A" w14:textId="77777777" w:rsidR="002C3185" w:rsidRPr="0068798B" w:rsidRDefault="002C3185" w:rsidP="00F5136B">
      <w:pPr>
        <w:rPr>
          <w:rFonts w:asciiTheme="minorHAnsi" w:hAnsiTheme="minorHAnsi"/>
        </w:rPr>
      </w:pPr>
      <w:r w:rsidRPr="0068798B">
        <w:rPr>
          <w:rFonts w:asciiTheme="minorHAnsi" w:hAnsiTheme="minorHAnsi"/>
        </w:rPr>
        <w:tab/>
        <w:t>Metal ruler (“staff gage”) permanently installed in the stream</w:t>
      </w:r>
      <w:commentRangeEnd w:id="73"/>
      <w:r w:rsidR="00AB05DF" w:rsidRPr="0068798B">
        <w:rPr>
          <w:rStyle w:val="CommentReference"/>
          <w:rFonts w:asciiTheme="minorHAnsi" w:hAnsiTheme="minorHAnsi"/>
        </w:rPr>
        <w:commentReference w:id="73"/>
      </w:r>
    </w:p>
    <w:p w14:paraId="4700410B" w14:textId="77777777" w:rsidR="002C3185" w:rsidRPr="0068798B" w:rsidRDefault="002C3185" w:rsidP="00F5136B">
      <w:pPr>
        <w:rPr>
          <w:rFonts w:asciiTheme="minorHAnsi" w:hAnsiTheme="minorHAnsi"/>
        </w:rPr>
      </w:pPr>
    </w:p>
    <w:p w14:paraId="6FCC24B3" w14:textId="77777777" w:rsidR="002C3185" w:rsidRPr="0068798B" w:rsidRDefault="002C3185" w:rsidP="00F5136B">
      <w:pPr>
        <w:rPr>
          <w:rFonts w:asciiTheme="minorHAnsi" w:hAnsiTheme="minorHAnsi"/>
        </w:rPr>
      </w:pPr>
      <w:r w:rsidRPr="0068798B">
        <w:rPr>
          <w:rFonts w:asciiTheme="minorHAnsi" w:hAnsiTheme="minorHAnsi"/>
          <w:i/>
        </w:rPr>
        <w:t>Rationale:</w:t>
      </w:r>
      <w:r w:rsidRPr="0068798B">
        <w:rPr>
          <w:rFonts w:asciiTheme="minorHAnsi" w:hAnsiTheme="minorHAnsi"/>
        </w:rPr>
        <w:t xml:space="preserve">  Streamflow (</w:t>
      </w:r>
      <w:r w:rsidR="00DF2FA2" w:rsidRPr="0068798B">
        <w:rPr>
          <w:rFonts w:asciiTheme="minorHAnsi" w:hAnsiTheme="minorHAnsi"/>
        </w:rPr>
        <w:t xml:space="preserve">Q, </w:t>
      </w:r>
      <w:r w:rsidRPr="0068798B">
        <w:rPr>
          <w:rFonts w:asciiTheme="minorHAnsi" w:hAnsiTheme="minorHAnsi"/>
        </w:rPr>
        <w:t>also called discharge</w:t>
      </w:r>
      <w:r w:rsidR="00DF2FA2" w:rsidRPr="0068798B">
        <w:rPr>
          <w:rFonts w:asciiTheme="minorHAnsi" w:hAnsiTheme="minorHAnsi"/>
        </w:rPr>
        <w:t>, units in volume per time</w:t>
      </w:r>
      <w:r w:rsidRPr="0068798B">
        <w:rPr>
          <w:rFonts w:asciiTheme="minorHAnsi" w:hAnsiTheme="minorHAnsi"/>
        </w:rPr>
        <w:t>) is important for quantifying the load of sediment</w:t>
      </w:r>
      <w:r w:rsidR="00DF2FA2" w:rsidRPr="0068798B">
        <w:rPr>
          <w:rFonts w:asciiTheme="minorHAnsi" w:hAnsiTheme="minorHAnsi"/>
        </w:rPr>
        <w:t>, since load is Q times sediment concentration in the water</w:t>
      </w:r>
      <w:r w:rsidR="00AB05DF" w:rsidRPr="0068798B">
        <w:rPr>
          <w:rFonts w:asciiTheme="minorHAnsi" w:hAnsiTheme="minorHAnsi"/>
        </w:rPr>
        <w:t xml:space="preserve"> (Eq 1)</w:t>
      </w:r>
      <w:r w:rsidRPr="0068798B">
        <w:rPr>
          <w:rFonts w:asciiTheme="minorHAnsi" w:hAnsiTheme="minorHAnsi"/>
        </w:rPr>
        <w:t xml:space="preserve">.  Peak </w:t>
      </w:r>
      <w:r w:rsidR="00DF2FA2" w:rsidRPr="0068798B">
        <w:rPr>
          <w:rFonts w:asciiTheme="minorHAnsi" w:hAnsiTheme="minorHAnsi"/>
        </w:rPr>
        <w:t>Q</w:t>
      </w:r>
      <w:r w:rsidRPr="0068798B">
        <w:rPr>
          <w:rFonts w:asciiTheme="minorHAnsi" w:hAnsiTheme="minorHAnsi"/>
        </w:rPr>
        <w:t xml:space="preserve"> during storm events was a very good predictor of sediment loading from both the forest watershed and from the village watershed, so is a good way to measure the impact of mitigation.</w:t>
      </w:r>
      <w:r w:rsidR="00DF2FA2" w:rsidRPr="0068798B">
        <w:rPr>
          <w:rFonts w:asciiTheme="minorHAnsi" w:hAnsiTheme="minorHAnsi"/>
        </w:rPr>
        <w:t xml:space="preserve">  Q is the product of the cross-sectional area of flow and the flow velocity.  Since velocity can be expensive to measure, Q is often measured indirectly using water depth, which is then used to calculate discharge using a stage-di</w:t>
      </w:r>
      <w:r w:rsidR="00F131D0" w:rsidRPr="0068798B">
        <w:rPr>
          <w:rFonts w:asciiTheme="minorHAnsi" w:hAnsiTheme="minorHAnsi"/>
        </w:rPr>
        <w:t>scharge relationship</w:t>
      </w:r>
      <w:r w:rsidR="00DF2FA2" w:rsidRPr="0068798B">
        <w:rPr>
          <w:rFonts w:asciiTheme="minorHAnsi" w:hAnsiTheme="minorHAnsi"/>
        </w:rPr>
        <w:t>.  Pressure transducers (PTs) submerged at the bottom of the stream measure pressure due to both atmospheric pressure and the depth of water on top of the PT.  The pressure due to the atmosphere is determined from a nearby barometer and subtracted from the total pressure to give the water depth.  PTs are very rugged and have yielded some of the most reliable data on watershed behavior at Faga’alu.</w:t>
      </w:r>
    </w:p>
    <w:p w14:paraId="05A8E1D7" w14:textId="77777777" w:rsidR="002C3185" w:rsidRPr="0068798B" w:rsidRDefault="002C3185" w:rsidP="00F5136B">
      <w:pPr>
        <w:rPr>
          <w:rFonts w:asciiTheme="minorHAnsi" w:hAnsiTheme="minorHAnsi"/>
        </w:rPr>
      </w:pPr>
    </w:p>
    <w:p w14:paraId="3AEC9D7E" w14:textId="77777777" w:rsidR="002C3185" w:rsidRPr="0068798B" w:rsidRDefault="002C3185" w:rsidP="00F5136B">
      <w:pPr>
        <w:rPr>
          <w:rFonts w:asciiTheme="minorHAnsi" w:hAnsiTheme="minorHAnsi"/>
        </w:rPr>
      </w:pPr>
      <w:r w:rsidRPr="0068798B">
        <w:rPr>
          <w:rFonts w:asciiTheme="minorHAnsi" w:hAnsiTheme="minorHAnsi"/>
          <w:i/>
        </w:rPr>
        <w:t>Method at Faga’alu</w:t>
      </w:r>
      <w:r w:rsidRPr="0068798B">
        <w:rPr>
          <w:rFonts w:asciiTheme="minorHAnsi" w:hAnsiTheme="minorHAnsi"/>
        </w:rPr>
        <w:t xml:space="preserve">:  PVC or metal tube housings were installed at Faga’alu at the Dam (upstream of the quarry) and in Faga’alu stream near the hospital.  A staff gage was installed on the concrete pillar of the bridge near the hospital </w:t>
      </w:r>
      <w:r w:rsidR="006A21A7" w:rsidRPr="0068798B">
        <w:rPr>
          <w:rFonts w:asciiTheme="minorHAnsi" w:hAnsiTheme="minorHAnsi"/>
        </w:rPr>
        <w:t>(Figure 1</w:t>
      </w:r>
      <w:r w:rsidR="00DF2FA2" w:rsidRPr="0068798B">
        <w:rPr>
          <w:rFonts w:asciiTheme="minorHAnsi" w:hAnsiTheme="minorHAnsi"/>
        </w:rPr>
        <w:t xml:space="preserve">).  The water level on the staff gage are observed and written down in a notebook at least at the deployment and retrieval of the PT to correct for any changes in the depth of the PT when deployed.  Ideally, several readings of water depth on the staff gage are taken during the PT deployment period.  </w:t>
      </w:r>
    </w:p>
    <w:p w14:paraId="2262C0F1" w14:textId="77777777" w:rsidR="002C3185" w:rsidRPr="0068798B" w:rsidRDefault="00DF2FA2" w:rsidP="00A33AC3">
      <w:pPr>
        <w:ind w:firstLine="360"/>
        <w:rPr>
          <w:rFonts w:asciiTheme="minorHAnsi" w:hAnsiTheme="minorHAnsi"/>
        </w:rPr>
      </w:pPr>
      <w:r w:rsidRPr="0068798B">
        <w:rPr>
          <w:rFonts w:asciiTheme="minorHAnsi" w:hAnsiTheme="minorHAnsi"/>
        </w:rPr>
        <w:t>A rating curve was developed using a combination of hydraulic equations and field measurements to calibrate the equations.  See Messina et al for more detail.  The rating curve may need updating with measurements of the cross sectional area and flow velocity if vegetation grows in the channel or if there is a lot of sediment deposited in the channel during a storm event.</w:t>
      </w:r>
    </w:p>
    <w:p w14:paraId="4190B30B" w14:textId="77777777" w:rsidR="00DF2FA2" w:rsidRPr="0068798B" w:rsidRDefault="00DF2FA2" w:rsidP="00F5136B">
      <w:pPr>
        <w:rPr>
          <w:rFonts w:asciiTheme="minorHAnsi" w:hAnsiTheme="minorHAnsi"/>
        </w:rPr>
      </w:pPr>
    </w:p>
    <w:p w14:paraId="67319080" w14:textId="77777777" w:rsidR="00DF2FA2" w:rsidRPr="0068798B" w:rsidRDefault="00DF2FA2" w:rsidP="00DF2FA2">
      <w:pPr>
        <w:pStyle w:val="ListParagraph"/>
        <w:numPr>
          <w:ilvl w:val="0"/>
          <w:numId w:val="6"/>
        </w:numPr>
        <w:rPr>
          <w:rFonts w:asciiTheme="minorHAnsi" w:hAnsiTheme="minorHAnsi"/>
        </w:rPr>
      </w:pPr>
      <w:r w:rsidRPr="0068798B">
        <w:rPr>
          <w:rFonts w:asciiTheme="minorHAnsi" w:hAnsiTheme="minorHAnsi"/>
        </w:rPr>
        <w:t xml:space="preserve"> Suspended sediment monitoring</w:t>
      </w:r>
    </w:p>
    <w:p w14:paraId="738160BA" w14:textId="77777777" w:rsidR="002C3185" w:rsidRPr="0068798B" w:rsidRDefault="00DF2FA2" w:rsidP="00DF2FA2">
      <w:pPr>
        <w:ind w:left="360"/>
        <w:rPr>
          <w:rFonts w:asciiTheme="minorHAnsi" w:hAnsiTheme="minorHAnsi"/>
          <w:i/>
        </w:rPr>
      </w:pPr>
      <w:r w:rsidRPr="0068798B">
        <w:rPr>
          <w:rFonts w:asciiTheme="minorHAnsi" w:hAnsiTheme="minorHAnsi"/>
          <w:i/>
        </w:rPr>
        <w:t>List of materials</w:t>
      </w:r>
    </w:p>
    <w:p w14:paraId="4568C4CB" w14:textId="77777777" w:rsidR="00F5136B" w:rsidRPr="0068798B" w:rsidRDefault="00F5136B" w:rsidP="00F5136B">
      <w:pPr>
        <w:rPr>
          <w:rFonts w:asciiTheme="minorHAnsi" w:hAnsiTheme="minorHAnsi"/>
        </w:rPr>
      </w:pPr>
      <w:r w:rsidRPr="0068798B">
        <w:rPr>
          <w:rFonts w:asciiTheme="minorHAnsi" w:hAnsiTheme="minorHAnsi"/>
        </w:rPr>
        <w:tab/>
        <w:t>Turbidimeter</w:t>
      </w:r>
    </w:p>
    <w:p w14:paraId="5F527816" w14:textId="77777777" w:rsidR="002C3185" w:rsidRPr="0068798B" w:rsidRDefault="002C3185" w:rsidP="00F5136B">
      <w:pPr>
        <w:rPr>
          <w:rFonts w:asciiTheme="minorHAnsi" w:hAnsiTheme="minorHAnsi"/>
        </w:rPr>
      </w:pPr>
      <w:r w:rsidRPr="0068798B">
        <w:rPr>
          <w:rFonts w:asciiTheme="minorHAnsi" w:hAnsiTheme="minorHAnsi"/>
        </w:rPr>
        <w:tab/>
        <w:t>Turbidity standards</w:t>
      </w:r>
    </w:p>
    <w:p w14:paraId="79D5C3BF" w14:textId="77777777" w:rsidR="00F5136B" w:rsidRPr="0068798B" w:rsidRDefault="00F5136B" w:rsidP="00F5136B">
      <w:pPr>
        <w:rPr>
          <w:rFonts w:asciiTheme="minorHAnsi" w:hAnsiTheme="minorHAnsi"/>
        </w:rPr>
      </w:pPr>
      <w:r w:rsidRPr="0068798B">
        <w:rPr>
          <w:rFonts w:asciiTheme="minorHAnsi" w:hAnsiTheme="minorHAnsi"/>
        </w:rPr>
        <w:tab/>
        <w:t>Bottles for collecting water from streams</w:t>
      </w:r>
    </w:p>
    <w:p w14:paraId="18C37BD6" w14:textId="77777777" w:rsidR="00F5136B" w:rsidRPr="0068798B" w:rsidRDefault="00F5136B" w:rsidP="00F5136B">
      <w:pPr>
        <w:rPr>
          <w:rFonts w:asciiTheme="minorHAnsi" w:hAnsiTheme="minorHAnsi"/>
        </w:rPr>
      </w:pPr>
      <w:r w:rsidRPr="0068798B">
        <w:rPr>
          <w:rFonts w:asciiTheme="minorHAnsi" w:hAnsiTheme="minorHAnsi"/>
        </w:rPr>
        <w:tab/>
        <w:t>Filters</w:t>
      </w:r>
    </w:p>
    <w:p w14:paraId="1E72878D" w14:textId="77777777" w:rsidR="009875A1" w:rsidRPr="0068798B" w:rsidRDefault="009875A1">
      <w:pPr>
        <w:rPr>
          <w:rFonts w:asciiTheme="minorHAnsi" w:hAnsiTheme="minorHAnsi"/>
        </w:rPr>
      </w:pPr>
    </w:p>
    <w:p w14:paraId="2AC6F8A7" w14:textId="77777777" w:rsidR="00837715" w:rsidRPr="0068798B" w:rsidRDefault="00837715">
      <w:pPr>
        <w:rPr>
          <w:rFonts w:asciiTheme="minorHAnsi" w:hAnsiTheme="minorHAnsi"/>
        </w:rPr>
      </w:pPr>
      <w:r w:rsidRPr="0068798B">
        <w:rPr>
          <w:rFonts w:asciiTheme="minorHAnsi" w:hAnsiTheme="minorHAnsi"/>
          <w:i/>
        </w:rPr>
        <w:lastRenderedPageBreak/>
        <w:t>Rationale:</w:t>
      </w:r>
      <w:r w:rsidRPr="0068798B">
        <w:rPr>
          <w:rFonts w:asciiTheme="minorHAnsi" w:hAnsiTheme="minorHAnsi"/>
        </w:rPr>
        <w:t xml:space="preserve">  Suspended sediment concentration (SSC) is determined either directly from a grab sample or indirectly using turbidity measurements.  Grab samples are water samples taken directly from the stream and placed into a bottle for laboratory analysis.  In large rivers, sediment concentrations may be higher near the channel than at the surface, so specialized devices can be used to make sure a representative sample is taken.  In small streams during storm events, it is usually assumed that the concentration is uniform with depth, so a grab sample provides a good measure of the average.  Grab samples can be taken either manually or with an autosampler.  Autosamplers require regular maintenance like charging the battery, and the sampling tube can get clogged.  As an alternative, turbidity measurements can be used to calculate SSC.</w:t>
      </w:r>
    </w:p>
    <w:p w14:paraId="2E3DDCA3" w14:textId="77777777" w:rsidR="00837715" w:rsidRPr="0068798B" w:rsidRDefault="00837715">
      <w:pPr>
        <w:rPr>
          <w:rFonts w:asciiTheme="minorHAnsi" w:hAnsiTheme="minorHAnsi"/>
        </w:rPr>
      </w:pPr>
    </w:p>
    <w:p w14:paraId="16461503" w14:textId="77777777" w:rsidR="00837715" w:rsidRPr="0068798B" w:rsidRDefault="00837715">
      <w:pPr>
        <w:rPr>
          <w:rFonts w:asciiTheme="minorHAnsi" w:hAnsiTheme="minorHAnsi"/>
        </w:rPr>
      </w:pPr>
      <w:r w:rsidRPr="0068798B">
        <w:rPr>
          <w:rFonts w:asciiTheme="minorHAnsi" w:hAnsiTheme="minorHAnsi"/>
          <w:i/>
        </w:rPr>
        <w:t>Method at Faga’alu</w:t>
      </w:r>
      <w:r w:rsidRPr="0068798B">
        <w:rPr>
          <w:rFonts w:asciiTheme="minorHAnsi" w:hAnsiTheme="minorHAnsi"/>
        </w:rPr>
        <w:t>:  Grab samples were taken during ~60 storm events at Faga’lu above the quarry, just below the quarry</w:t>
      </w:r>
      <w:r w:rsidR="006A21A7" w:rsidRPr="0068798B">
        <w:rPr>
          <w:rFonts w:asciiTheme="minorHAnsi" w:hAnsiTheme="minorHAnsi"/>
        </w:rPr>
        <w:t>, and at the hospital (Figure 1</w:t>
      </w:r>
      <w:r w:rsidRPr="0068798B">
        <w:rPr>
          <w:rFonts w:asciiTheme="minorHAnsi" w:hAnsiTheme="minorHAnsi"/>
        </w:rPr>
        <w:t xml:space="preserve">).  </w:t>
      </w:r>
      <w:r w:rsidR="00F82309" w:rsidRPr="0068798B">
        <w:rPr>
          <w:rFonts w:asciiTheme="minorHAnsi" w:hAnsiTheme="minorHAnsi"/>
        </w:rPr>
        <w:t>An autosampler was installed just downstream of the quarry, and turbidimeters were installed at the dam and at the hospital</w:t>
      </w:r>
      <w:r w:rsidR="00017DA0" w:rsidRPr="0068798B">
        <w:rPr>
          <w:rFonts w:asciiTheme="minorHAnsi" w:hAnsiTheme="minorHAnsi"/>
        </w:rPr>
        <w:t xml:space="preserve"> (see Messina and Biggs in prep for details)</w:t>
      </w:r>
      <w:r w:rsidR="00F82309" w:rsidRPr="0068798B">
        <w:rPr>
          <w:rFonts w:asciiTheme="minorHAnsi" w:hAnsiTheme="minorHAnsi"/>
        </w:rPr>
        <w:t xml:space="preserve">.  </w:t>
      </w:r>
    </w:p>
    <w:p w14:paraId="19A0C59F" w14:textId="77777777" w:rsidR="00837715" w:rsidRPr="0068798B" w:rsidRDefault="00837715">
      <w:pPr>
        <w:rPr>
          <w:rFonts w:asciiTheme="minorHAnsi" w:hAnsiTheme="minorHAnsi"/>
        </w:rPr>
      </w:pPr>
    </w:p>
    <w:p w14:paraId="47CA1AB6" w14:textId="77777777" w:rsidR="003B1FEA" w:rsidRPr="0068798B" w:rsidRDefault="00F5136B" w:rsidP="00F5136B">
      <w:pPr>
        <w:rPr>
          <w:rFonts w:asciiTheme="minorHAnsi" w:hAnsiTheme="minorHAnsi"/>
          <w:i/>
        </w:rPr>
      </w:pPr>
      <w:r w:rsidRPr="0068798B">
        <w:rPr>
          <w:rFonts w:asciiTheme="minorHAnsi" w:hAnsiTheme="minorHAnsi"/>
          <w:i/>
        </w:rPr>
        <w:t xml:space="preserve">Analysis for </w:t>
      </w:r>
      <w:r w:rsidR="007C0167" w:rsidRPr="0068798B">
        <w:rPr>
          <w:rFonts w:asciiTheme="minorHAnsi" w:hAnsiTheme="minorHAnsi"/>
          <w:i/>
        </w:rPr>
        <w:t>impact assessment</w:t>
      </w:r>
      <w:r w:rsidR="003B1FEA" w:rsidRPr="0068798B">
        <w:rPr>
          <w:rFonts w:asciiTheme="minorHAnsi" w:hAnsiTheme="minorHAnsi"/>
          <w:i/>
        </w:rPr>
        <w:t>:  Relationship between peak stormflow and sediment loading</w:t>
      </w:r>
    </w:p>
    <w:p w14:paraId="2F6F8991" w14:textId="77777777" w:rsidR="003B1FEA" w:rsidRPr="0068798B" w:rsidRDefault="003B1FEA">
      <w:pPr>
        <w:rPr>
          <w:rFonts w:asciiTheme="minorHAnsi" w:hAnsiTheme="minorHAnsi"/>
        </w:rPr>
      </w:pPr>
    </w:p>
    <w:p w14:paraId="64FD4429" w14:textId="77777777" w:rsidR="003B1FEA" w:rsidRPr="0068798B" w:rsidRDefault="003B1FEA">
      <w:pPr>
        <w:rPr>
          <w:rFonts w:asciiTheme="minorHAnsi" w:hAnsiTheme="minorHAnsi"/>
        </w:rPr>
      </w:pPr>
      <w:r w:rsidRPr="0068798B">
        <w:rPr>
          <w:rFonts w:asciiTheme="minorHAnsi" w:hAnsiTheme="minorHAnsi"/>
        </w:rPr>
        <w:t>It can be difficult to interpret sediment concentrations in terms of impact of management activities, because sediment concentration varies widely with streamflow.  Is sediment concentration high because of some management activity upstream, or because a sample was taken during a storm event when concentrations may be naturally high?  Similarly, the load is highly dependent on streamflow.</w:t>
      </w:r>
    </w:p>
    <w:p w14:paraId="632CB37B" w14:textId="77777777" w:rsidR="003B1FEA" w:rsidRPr="0068798B" w:rsidRDefault="003B1FEA" w:rsidP="00A33AC3">
      <w:pPr>
        <w:ind w:firstLine="720"/>
        <w:rPr>
          <w:rFonts w:asciiTheme="minorHAnsi" w:hAnsiTheme="minorHAnsi"/>
        </w:rPr>
      </w:pPr>
      <w:r w:rsidRPr="0068798B">
        <w:rPr>
          <w:rFonts w:asciiTheme="minorHAnsi" w:hAnsiTheme="minorHAnsi"/>
        </w:rPr>
        <w:t>The impact of streamflow on sediment concentration and loads can be controlled for by plotting different metrics of streamflow (e.g. peak discharge, streamflow at a given time, total stormflow volume, etc) against total sedime</w:t>
      </w:r>
      <w:r w:rsidR="007464DD" w:rsidRPr="0068798B">
        <w:rPr>
          <w:rFonts w:asciiTheme="minorHAnsi" w:hAnsiTheme="minorHAnsi"/>
        </w:rPr>
        <w:t>nt load to the stream</w:t>
      </w:r>
      <w:r w:rsidRPr="0068798B">
        <w:rPr>
          <w:rFonts w:asciiTheme="minorHAnsi" w:hAnsiTheme="minorHAnsi"/>
        </w:rPr>
        <w:t>.  We found that there is no simple relationship between streamflow and sediment concentration, because that relationship changes depending on whether you sample the rising or falling limb of the stormflow hydrograph. Therefore, we used total storm loading of sediment (tons per event) versus peak stormflow (Qpeak) (Figure xx).  A management impact would be demonstrated by a change in the Qpeak-sediment load relationship.</w:t>
      </w:r>
    </w:p>
    <w:p w14:paraId="44EE66AD" w14:textId="77777777" w:rsidR="007C0167" w:rsidRPr="0068798B" w:rsidRDefault="007C0167">
      <w:pPr>
        <w:rPr>
          <w:rFonts w:asciiTheme="minorHAnsi" w:hAnsiTheme="minorHAnsi"/>
        </w:rPr>
      </w:pPr>
    </w:p>
    <w:p w14:paraId="08E5D165" w14:textId="77777777" w:rsidR="009A214F" w:rsidRPr="0068798B" w:rsidRDefault="009A214F">
      <w:pPr>
        <w:rPr>
          <w:rFonts w:asciiTheme="minorHAnsi" w:hAnsiTheme="minorHAnsi"/>
          <w:i/>
        </w:rPr>
      </w:pPr>
      <w:r w:rsidRPr="0068798B">
        <w:rPr>
          <w:rFonts w:asciiTheme="minorHAnsi" w:hAnsiTheme="minorHAnsi"/>
          <w:i/>
        </w:rPr>
        <w:t>Continued monitoring recommendations</w:t>
      </w:r>
    </w:p>
    <w:p w14:paraId="739EBB4C" w14:textId="77777777" w:rsidR="009A214F" w:rsidRPr="0068798B" w:rsidRDefault="009A214F">
      <w:pPr>
        <w:rPr>
          <w:rFonts w:asciiTheme="minorHAnsi" w:hAnsiTheme="minorHAnsi"/>
        </w:rPr>
      </w:pPr>
    </w:p>
    <w:p w14:paraId="2B8447E0" w14:textId="77777777" w:rsidR="009A214F" w:rsidRPr="0068798B" w:rsidRDefault="009A214F">
      <w:pPr>
        <w:rPr>
          <w:rFonts w:asciiTheme="minorHAnsi" w:hAnsiTheme="minorHAnsi"/>
        </w:rPr>
      </w:pPr>
      <w:r w:rsidRPr="0068798B">
        <w:rPr>
          <w:rFonts w:asciiTheme="minorHAnsi" w:hAnsiTheme="minorHAnsi"/>
        </w:rPr>
        <w:t>We anticipate that at least 10 storms will need to be measured in order to establish any change in the Qpeak-sediment load relationship.  Storm samp</w:t>
      </w:r>
      <w:r w:rsidR="00054B9E" w:rsidRPr="0068798B">
        <w:rPr>
          <w:rFonts w:asciiTheme="minorHAnsi" w:hAnsiTheme="minorHAnsi"/>
        </w:rPr>
        <w:t>ling includes taking at least 5 samples per storm, at 5-30</w:t>
      </w:r>
      <w:r w:rsidRPr="0068798B">
        <w:rPr>
          <w:rFonts w:asciiTheme="minorHAnsi" w:hAnsiTheme="minorHAnsi"/>
        </w:rPr>
        <w:t xml:space="preserve"> minute intervals.</w:t>
      </w:r>
      <w:r w:rsidR="00054B9E" w:rsidRPr="0068798B">
        <w:rPr>
          <w:rFonts w:asciiTheme="minorHAnsi" w:hAnsiTheme="minorHAnsi"/>
        </w:rPr>
        <w:t xml:space="preserve">  Care should be taken to sample on the rising limb and peaks, since that is when concentrations are highest.</w:t>
      </w:r>
    </w:p>
    <w:p w14:paraId="0CC61A32" w14:textId="77777777" w:rsidR="007C0167" w:rsidRPr="0068798B" w:rsidRDefault="007C0167">
      <w:pPr>
        <w:rPr>
          <w:rFonts w:asciiTheme="minorHAnsi" w:hAnsiTheme="minorHAnsi"/>
        </w:rPr>
      </w:pPr>
    </w:p>
    <w:p w14:paraId="26E79E06" w14:textId="77777777" w:rsidR="007C0167" w:rsidRPr="0068798B" w:rsidRDefault="007C0167" w:rsidP="00DB4BA1">
      <w:pPr>
        <w:pStyle w:val="ListParagraph"/>
        <w:numPr>
          <w:ilvl w:val="0"/>
          <w:numId w:val="2"/>
        </w:numPr>
        <w:ind w:left="360"/>
        <w:rPr>
          <w:rFonts w:asciiTheme="minorHAnsi" w:hAnsiTheme="minorHAnsi"/>
        </w:rPr>
      </w:pPr>
      <w:r w:rsidRPr="0068798B">
        <w:rPr>
          <w:rFonts w:asciiTheme="minorHAnsi" w:hAnsiTheme="minorHAnsi"/>
        </w:rPr>
        <w:t xml:space="preserve"> SEDIMENTATION IN THE BAY</w:t>
      </w:r>
    </w:p>
    <w:p w14:paraId="1EA605F4" w14:textId="77777777" w:rsidR="003B1FEA" w:rsidRPr="0068798B" w:rsidRDefault="003B1FEA">
      <w:pPr>
        <w:rPr>
          <w:rFonts w:asciiTheme="minorHAnsi" w:hAnsiTheme="minorHAnsi"/>
        </w:rPr>
      </w:pPr>
    </w:p>
    <w:p w14:paraId="623F16D7" w14:textId="77777777" w:rsidR="003F5979" w:rsidRPr="0068798B" w:rsidRDefault="00D37DA3" w:rsidP="003F5979">
      <w:pPr>
        <w:rPr>
          <w:rFonts w:asciiTheme="minorHAnsi" w:hAnsiTheme="minorHAnsi"/>
          <w:i/>
        </w:rPr>
      </w:pPr>
      <w:r w:rsidRPr="0068798B">
        <w:rPr>
          <w:rFonts w:asciiTheme="minorHAnsi" w:hAnsiTheme="minorHAnsi"/>
          <w:i/>
        </w:rPr>
        <w:t>List of materials</w:t>
      </w:r>
    </w:p>
    <w:p w14:paraId="295C0E99" w14:textId="77777777" w:rsidR="003F5979" w:rsidRPr="0068798B" w:rsidRDefault="003F5979" w:rsidP="003F5979">
      <w:pPr>
        <w:rPr>
          <w:rFonts w:asciiTheme="minorHAnsi" w:hAnsiTheme="minorHAnsi"/>
        </w:rPr>
      </w:pPr>
      <w:r w:rsidRPr="0068798B">
        <w:rPr>
          <w:rFonts w:asciiTheme="minorHAnsi" w:hAnsiTheme="minorHAnsi"/>
        </w:rPr>
        <w:tab/>
        <w:t>PVC tubes (2”)</w:t>
      </w:r>
    </w:p>
    <w:p w14:paraId="4BA8CAEA" w14:textId="77777777" w:rsidR="003F5979" w:rsidRPr="0068798B" w:rsidRDefault="00054B9E">
      <w:pPr>
        <w:rPr>
          <w:rFonts w:asciiTheme="minorHAnsi" w:hAnsiTheme="minorHAnsi"/>
        </w:rPr>
      </w:pPr>
      <w:r w:rsidRPr="0068798B">
        <w:rPr>
          <w:rFonts w:asciiTheme="minorHAnsi" w:hAnsiTheme="minorHAnsi"/>
        </w:rPr>
        <w:tab/>
        <w:t>SedPods (N=9</w:t>
      </w:r>
      <w:r w:rsidR="003F5979" w:rsidRPr="0068798B">
        <w:rPr>
          <w:rFonts w:asciiTheme="minorHAnsi" w:hAnsiTheme="minorHAnsi"/>
        </w:rPr>
        <w:t>)</w:t>
      </w:r>
    </w:p>
    <w:p w14:paraId="257D49DA" w14:textId="77777777" w:rsidR="003F5979" w:rsidRPr="0068798B" w:rsidRDefault="003F5979">
      <w:pPr>
        <w:rPr>
          <w:rFonts w:asciiTheme="minorHAnsi" w:hAnsiTheme="minorHAnsi"/>
        </w:rPr>
      </w:pPr>
    </w:p>
    <w:p w14:paraId="5286F7AD" w14:textId="77777777" w:rsidR="00F5136B" w:rsidRPr="0068798B" w:rsidRDefault="00F5136B">
      <w:pPr>
        <w:rPr>
          <w:rFonts w:asciiTheme="minorHAnsi" w:hAnsiTheme="minorHAnsi"/>
          <w:i/>
        </w:rPr>
      </w:pPr>
      <w:r w:rsidRPr="0068798B">
        <w:rPr>
          <w:rFonts w:asciiTheme="minorHAnsi" w:hAnsiTheme="minorHAnsi"/>
          <w:i/>
        </w:rPr>
        <w:t>Rationale for monitoring sedimentation</w:t>
      </w:r>
    </w:p>
    <w:p w14:paraId="1ED88CA1" w14:textId="77777777" w:rsidR="00F5136B" w:rsidRPr="0068798B" w:rsidRDefault="00F5136B">
      <w:pPr>
        <w:rPr>
          <w:rFonts w:asciiTheme="minorHAnsi" w:hAnsiTheme="minorHAnsi"/>
        </w:rPr>
      </w:pPr>
    </w:p>
    <w:p w14:paraId="7497BBBA" w14:textId="77777777" w:rsidR="007C0167" w:rsidRPr="0068798B" w:rsidRDefault="007C0167">
      <w:pPr>
        <w:rPr>
          <w:rFonts w:asciiTheme="minorHAnsi" w:hAnsiTheme="minorHAnsi"/>
        </w:rPr>
      </w:pPr>
      <w:r w:rsidRPr="0068798B">
        <w:rPr>
          <w:rFonts w:asciiTheme="minorHAnsi" w:hAnsiTheme="minorHAnsi"/>
        </w:rPr>
        <w:t xml:space="preserve">Sediment loaded from the watershed may or may not affect the reef depending on ocean conditions.  If loading happens during a time of intense ocean circulation, deposition may be much lower than if loading happens during times of quiescent ocean conditions. Therefore, monitoring of sedimentation rates on the reef itself is important to determine the ultimate impact of management activities on a reef.  </w:t>
      </w:r>
    </w:p>
    <w:p w14:paraId="7C09B418" w14:textId="77777777" w:rsidR="003B1FEA" w:rsidRPr="0068798B" w:rsidRDefault="003B1FEA">
      <w:pPr>
        <w:rPr>
          <w:rFonts w:asciiTheme="minorHAnsi" w:hAnsiTheme="minorHAnsi"/>
        </w:rPr>
      </w:pPr>
    </w:p>
    <w:p w14:paraId="1B4F01B8" w14:textId="77777777" w:rsidR="007C0167" w:rsidRPr="0068798B" w:rsidRDefault="00F5136B">
      <w:pPr>
        <w:rPr>
          <w:rFonts w:asciiTheme="minorHAnsi" w:hAnsiTheme="minorHAnsi"/>
          <w:i/>
        </w:rPr>
      </w:pPr>
      <w:r w:rsidRPr="0068798B">
        <w:rPr>
          <w:rFonts w:asciiTheme="minorHAnsi" w:hAnsiTheme="minorHAnsi"/>
          <w:i/>
        </w:rPr>
        <w:t>Key metric:  Sedimentation rates in tubes and on SedPods</w:t>
      </w:r>
    </w:p>
    <w:p w14:paraId="4101B334" w14:textId="77777777" w:rsidR="00F5136B" w:rsidRPr="0068798B" w:rsidRDefault="00F5136B">
      <w:pPr>
        <w:rPr>
          <w:rFonts w:asciiTheme="minorHAnsi" w:hAnsiTheme="minorHAnsi"/>
        </w:rPr>
      </w:pPr>
    </w:p>
    <w:p w14:paraId="7944B70A" w14:textId="77777777" w:rsidR="00F5136B" w:rsidRPr="0068798B" w:rsidRDefault="00F5136B">
      <w:pPr>
        <w:rPr>
          <w:rFonts w:asciiTheme="minorHAnsi" w:hAnsiTheme="minorHAnsi"/>
        </w:rPr>
      </w:pPr>
      <w:r w:rsidRPr="0068798B">
        <w:rPr>
          <w:rFonts w:asciiTheme="minorHAnsi" w:hAnsiTheme="minorHAnsi"/>
        </w:rPr>
        <w:t xml:space="preserve">Two aspects of sedimentation are important for corals: </w:t>
      </w:r>
    </w:p>
    <w:p w14:paraId="5C2F0313" w14:textId="77777777" w:rsidR="00F5136B" w:rsidRPr="0068798B" w:rsidRDefault="00F5136B" w:rsidP="00F5136B">
      <w:pPr>
        <w:pStyle w:val="ListParagraph"/>
        <w:numPr>
          <w:ilvl w:val="0"/>
          <w:numId w:val="5"/>
        </w:numPr>
        <w:rPr>
          <w:rFonts w:asciiTheme="minorHAnsi" w:hAnsiTheme="minorHAnsi"/>
        </w:rPr>
      </w:pPr>
      <w:r w:rsidRPr="0068798B">
        <w:rPr>
          <w:rFonts w:asciiTheme="minorHAnsi" w:hAnsiTheme="minorHAnsi"/>
        </w:rPr>
        <w:t xml:space="preserve"> Gross accumulated sediment deposition.  This is measured by PVC tubes, which capture all sediment that enters them and prevents the sediment from getting washed away.</w:t>
      </w:r>
    </w:p>
    <w:p w14:paraId="1295E744" w14:textId="77777777" w:rsidR="00F5136B" w:rsidRPr="0068798B" w:rsidRDefault="00F5136B" w:rsidP="00F5136B">
      <w:pPr>
        <w:pStyle w:val="ListParagraph"/>
        <w:numPr>
          <w:ilvl w:val="0"/>
          <w:numId w:val="5"/>
        </w:numPr>
        <w:rPr>
          <w:rFonts w:asciiTheme="minorHAnsi" w:hAnsiTheme="minorHAnsi"/>
        </w:rPr>
      </w:pPr>
      <w:r w:rsidRPr="0068798B">
        <w:rPr>
          <w:rFonts w:asciiTheme="minorHAnsi" w:hAnsiTheme="minorHAnsi"/>
        </w:rPr>
        <w:t xml:space="preserve"> Net sediment deposition, accounting for sediment getting resuspended and washed away.  This is measured using concrete SedPods, which are exposed to waves and currents, allowing sediment to get washed away.  Texture of the concrete is designed to replicate the texture of coral reef.</w:t>
      </w:r>
    </w:p>
    <w:p w14:paraId="1BD5DCBE" w14:textId="77777777" w:rsidR="00F5136B" w:rsidRPr="0068798B" w:rsidRDefault="00F5136B" w:rsidP="00F5136B">
      <w:pPr>
        <w:rPr>
          <w:rFonts w:asciiTheme="minorHAnsi" w:hAnsiTheme="minorHAnsi"/>
        </w:rPr>
      </w:pPr>
    </w:p>
    <w:p w14:paraId="768231F9" w14:textId="77777777" w:rsidR="00F5136B" w:rsidRPr="0068798B" w:rsidRDefault="00F5136B" w:rsidP="00F5136B">
      <w:pPr>
        <w:rPr>
          <w:rFonts w:asciiTheme="minorHAnsi" w:hAnsiTheme="minorHAnsi"/>
        </w:rPr>
      </w:pPr>
      <w:r w:rsidRPr="0068798B">
        <w:rPr>
          <w:rFonts w:asciiTheme="minorHAnsi" w:hAnsiTheme="minorHAnsi"/>
        </w:rPr>
        <w:t xml:space="preserve">The tubes are constructed from </w:t>
      </w:r>
      <w:r w:rsidR="000D33A1" w:rsidRPr="0068798B">
        <w:rPr>
          <w:rFonts w:asciiTheme="minorHAnsi" w:hAnsiTheme="minorHAnsi"/>
        </w:rPr>
        <w:t xml:space="preserve">2” </w:t>
      </w:r>
      <w:r w:rsidR="002377BC" w:rsidRPr="0068798B">
        <w:rPr>
          <w:rFonts w:asciiTheme="minorHAnsi" w:hAnsiTheme="minorHAnsi"/>
        </w:rPr>
        <w:t xml:space="preserve">PVC pipe.  </w:t>
      </w:r>
      <w:r w:rsidRPr="0068798B">
        <w:rPr>
          <w:rFonts w:asciiTheme="minorHAnsi" w:hAnsiTheme="minorHAnsi"/>
        </w:rPr>
        <w:t xml:space="preserve">SedPods </w:t>
      </w:r>
      <w:r w:rsidR="002377BC" w:rsidRPr="0068798B">
        <w:rPr>
          <w:rFonts w:asciiTheme="minorHAnsi" w:hAnsiTheme="minorHAnsi"/>
        </w:rPr>
        <w:t>are constructed from concrete poured into plastic molds</w:t>
      </w:r>
      <w:r w:rsidRPr="0068798B">
        <w:rPr>
          <w:rFonts w:asciiTheme="minorHAnsi" w:hAnsiTheme="minorHAnsi"/>
        </w:rPr>
        <w:t>.</w:t>
      </w:r>
      <w:r w:rsidR="002377BC" w:rsidRPr="0068798B">
        <w:rPr>
          <w:rFonts w:asciiTheme="minorHAnsi" w:hAnsiTheme="minorHAnsi"/>
        </w:rPr>
        <w:t xml:space="preserve">  </w:t>
      </w:r>
      <w:r w:rsidRPr="0068798B">
        <w:rPr>
          <w:rFonts w:asciiTheme="minorHAnsi" w:hAnsiTheme="minorHAnsi"/>
        </w:rPr>
        <w:t>S</w:t>
      </w:r>
      <w:r w:rsidR="002377BC" w:rsidRPr="0068798B">
        <w:rPr>
          <w:rFonts w:asciiTheme="minorHAnsi" w:hAnsiTheme="minorHAnsi"/>
        </w:rPr>
        <w:t>ediment is collected monthly by trained SCUBA divers.  Details on sediment collection are in the QAPP.</w:t>
      </w:r>
    </w:p>
    <w:p w14:paraId="7BC40C33" w14:textId="77777777" w:rsidR="00F5136B" w:rsidRPr="0068798B" w:rsidRDefault="00F5136B" w:rsidP="00F5136B">
      <w:pPr>
        <w:rPr>
          <w:rFonts w:asciiTheme="minorHAnsi" w:hAnsiTheme="minorHAnsi"/>
        </w:rPr>
      </w:pPr>
    </w:p>
    <w:p w14:paraId="2B14EC5A" w14:textId="77777777" w:rsidR="00F5136B" w:rsidRPr="0068798B" w:rsidRDefault="00F5136B" w:rsidP="00F5136B">
      <w:pPr>
        <w:rPr>
          <w:rFonts w:asciiTheme="minorHAnsi" w:hAnsiTheme="minorHAnsi"/>
          <w:i/>
        </w:rPr>
      </w:pPr>
      <w:r w:rsidRPr="0068798B">
        <w:rPr>
          <w:rFonts w:asciiTheme="minorHAnsi" w:hAnsiTheme="minorHAnsi"/>
          <w:i/>
        </w:rPr>
        <w:t>Key metric:  Sediment characteristics:  Fine/coarse fractions and terrestrial fraction</w:t>
      </w:r>
    </w:p>
    <w:p w14:paraId="5CBBFADB" w14:textId="77777777" w:rsidR="00F5136B" w:rsidRPr="0068798B" w:rsidRDefault="00F5136B" w:rsidP="00F5136B">
      <w:pPr>
        <w:ind w:left="720"/>
        <w:rPr>
          <w:rFonts w:asciiTheme="minorHAnsi" w:hAnsiTheme="minorHAnsi"/>
        </w:rPr>
      </w:pPr>
    </w:p>
    <w:p w14:paraId="32938C4F" w14:textId="77777777" w:rsidR="007C0167" w:rsidRPr="0068798B" w:rsidRDefault="00F5136B">
      <w:pPr>
        <w:rPr>
          <w:rFonts w:asciiTheme="minorHAnsi" w:hAnsiTheme="minorHAnsi"/>
        </w:rPr>
      </w:pPr>
      <w:r w:rsidRPr="0068798B">
        <w:rPr>
          <w:rFonts w:asciiTheme="minorHAnsi" w:hAnsiTheme="minorHAnsi"/>
        </w:rPr>
        <w:t>The impact of sediment on coral may depend on the sediment size, and the fraction of the sediment that is terrestrial vs marine in origin.  We anticipate that the fine fraction and terrestrial fractions will decrease with reduced loading from the watershed.</w:t>
      </w:r>
    </w:p>
    <w:p w14:paraId="617A89FD" w14:textId="77777777" w:rsidR="00E254CC" w:rsidRPr="0068798B" w:rsidRDefault="00E254CC" w:rsidP="00A33AC3">
      <w:pPr>
        <w:ind w:firstLine="720"/>
        <w:rPr>
          <w:rFonts w:asciiTheme="minorHAnsi" w:hAnsiTheme="minorHAnsi"/>
        </w:rPr>
      </w:pPr>
      <w:r w:rsidRPr="0068798B">
        <w:rPr>
          <w:rFonts w:asciiTheme="minorHAnsi" w:hAnsiTheme="minorHAnsi"/>
        </w:rPr>
        <w:t>The fine-coarse faction can be determined with simple laboratory equipment, but the methods must be followed very carefully to be consistent with other results.</w:t>
      </w:r>
      <w:r w:rsidR="003827EB" w:rsidRPr="0068798B">
        <w:rPr>
          <w:rFonts w:asciiTheme="minorHAnsi" w:hAnsiTheme="minorHAnsi"/>
        </w:rPr>
        <w:t xml:space="preserve">  The terrestrial fraction is determined using combustion of the calcium carbonate in an oven (see QAPP for details).</w:t>
      </w:r>
    </w:p>
    <w:p w14:paraId="350CA034" w14:textId="77777777" w:rsidR="007C0167" w:rsidRPr="0068798B" w:rsidRDefault="007C0167">
      <w:pPr>
        <w:rPr>
          <w:rFonts w:asciiTheme="minorHAnsi" w:hAnsiTheme="minorHAnsi"/>
        </w:rPr>
      </w:pPr>
    </w:p>
    <w:p w14:paraId="406AB6F1" w14:textId="77777777" w:rsidR="0027042B" w:rsidRPr="0068798B" w:rsidRDefault="0027042B" w:rsidP="007C0167">
      <w:pPr>
        <w:rPr>
          <w:rFonts w:asciiTheme="minorHAnsi" w:hAnsiTheme="minorHAnsi"/>
          <w:b/>
          <w:sz w:val="28"/>
          <w:szCs w:val="28"/>
        </w:rPr>
      </w:pPr>
      <w:commentRangeStart w:id="74"/>
      <w:r w:rsidRPr="0068798B">
        <w:rPr>
          <w:rFonts w:asciiTheme="minorHAnsi" w:hAnsiTheme="minorHAnsi"/>
          <w:b/>
          <w:sz w:val="28"/>
          <w:szCs w:val="28"/>
        </w:rPr>
        <w:t>Baseline values</w:t>
      </w:r>
      <w:commentRangeEnd w:id="74"/>
      <w:r w:rsidR="000A1815" w:rsidRPr="0068798B">
        <w:rPr>
          <w:rStyle w:val="CommentReference"/>
          <w:rFonts w:asciiTheme="minorHAnsi" w:hAnsiTheme="minorHAnsi"/>
        </w:rPr>
        <w:commentReference w:id="74"/>
      </w:r>
    </w:p>
    <w:p w14:paraId="58F92366" w14:textId="77777777" w:rsidR="00A33AC3" w:rsidRPr="0068798B" w:rsidRDefault="00A33AC3">
      <w:pPr>
        <w:rPr>
          <w:rFonts w:asciiTheme="minorHAnsi" w:hAnsiTheme="minorHAnsi"/>
        </w:rPr>
      </w:pPr>
    </w:p>
    <w:p w14:paraId="68CFF6D0" w14:textId="77777777" w:rsidR="00A33AC3" w:rsidRPr="0068798B" w:rsidRDefault="00A33AC3">
      <w:pPr>
        <w:rPr>
          <w:rFonts w:asciiTheme="minorHAnsi" w:hAnsiTheme="minorHAnsi"/>
          <w:i/>
        </w:rPr>
      </w:pPr>
      <w:r w:rsidRPr="0068798B">
        <w:rPr>
          <w:rFonts w:asciiTheme="minorHAnsi" w:hAnsiTheme="minorHAnsi"/>
          <w:i/>
        </w:rPr>
        <w:t>Stream sediment concentrations and loads:</w:t>
      </w:r>
    </w:p>
    <w:p w14:paraId="0D3C85F2" w14:textId="77777777" w:rsidR="00A15390" w:rsidRPr="0068798B" w:rsidRDefault="006A21A7">
      <w:pPr>
        <w:rPr>
          <w:rFonts w:asciiTheme="minorHAnsi" w:hAnsiTheme="minorHAnsi"/>
        </w:rPr>
      </w:pPr>
      <w:r w:rsidRPr="0068798B">
        <w:rPr>
          <w:rFonts w:asciiTheme="minorHAnsi" w:hAnsiTheme="minorHAnsi"/>
        </w:rPr>
        <w:t>High concentrations of sediment were observed in 2012 during baseflow conditions (Figure 2), which we believe was due to instream construction activity (bridge) and to mining operations between storms.  Both activities have since stopped, and high concentrations are no longer observed between storms, with some exceptions (see Quarry 2014).</w:t>
      </w:r>
    </w:p>
    <w:p w14:paraId="65EB5C78" w14:textId="77777777" w:rsidR="00A15390" w:rsidRPr="0068798B" w:rsidRDefault="00A15390" w:rsidP="00E96754">
      <w:pPr>
        <w:ind w:firstLine="720"/>
        <w:rPr>
          <w:rFonts w:asciiTheme="minorHAnsi" w:hAnsiTheme="minorHAnsi"/>
        </w:rPr>
      </w:pPr>
      <w:r w:rsidRPr="0068798B">
        <w:rPr>
          <w:rFonts w:asciiTheme="minorHAnsi" w:hAnsiTheme="minorHAnsi"/>
        </w:rPr>
        <w:t xml:space="preserve">The scatter in the Q-SSC relationship (Figure 2) means that it is not a good way to determine the success of management activities.  Instead, there was a regular relationship between total storm sediment load and total storm rainfall, total stormflow, and peak storm </w:t>
      </w:r>
      <w:r w:rsidRPr="0068798B">
        <w:rPr>
          <w:rFonts w:asciiTheme="minorHAnsi" w:hAnsiTheme="minorHAnsi"/>
        </w:rPr>
        <w:lastRenderedPageBreak/>
        <w:t xml:space="preserve">flow (Qpeak) (Figure 3). </w:t>
      </w:r>
      <w:r w:rsidRPr="0068798B">
        <w:rPr>
          <w:rFonts w:asciiTheme="minorHAnsi" w:hAnsiTheme="minorHAnsi"/>
          <w:i/>
        </w:rPr>
        <w:t xml:space="preserve"> We believe that Qpeak can be used to estimate the pre-mitigation sediment load, and compared to future measurements to quantify the impact of management on sediment mitigation.</w:t>
      </w:r>
      <w:r w:rsidRPr="0068798B">
        <w:rPr>
          <w:rFonts w:asciiTheme="minorHAnsi" w:hAnsiTheme="minorHAnsi"/>
        </w:rPr>
        <w:br w:type="page"/>
      </w:r>
    </w:p>
    <w:p w14:paraId="11475358" w14:textId="77777777" w:rsidR="007C0167" w:rsidRDefault="00424D00">
      <w:pPr>
        <w:rPr>
          <w:rFonts w:ascii="Times New Roman" w:hAnsi="Times New Roman"/>
        </w:rPr>
      </w:pPr>
      <w:r>
        <w:rPr>
          <w:rFonts w:ascii="Times New Roman" w:hAnsi="Times New Roman"/>
          <w:noProof/>
        </w:rPr>
        <w:lastRenderedPageBreak/>
        <mc:AlternateContent>
          <mc:Choice Requires="wpg">
            <w:drawing>
              <wp:anchor distT="0" distB="0" distL="114300" distR="114300" simplePos="0" relativeHeight="251659264" behindDoc="0" locked="0" layoutInCell="1" allowOverlap="1" wp14:anchorId="22B0D622" wp14:editId="75139F8E">
                <wp:simplePos x="0" y="0"/>
                <wp:positionH relativeFrom="column">
                  <wp:posOffset>0</wp:posOffset>
                </wp:positionH>
                <wp:positionV relativeFrom="paragraph">
                  <wp:posOffset>176530</wp:posOffset>
                </wp:positionV>
                <wp:extent cx="4290060" cy="4396740"/>
                <wp:effectExtent l="0" t="0" r="0" b="3810"/>
                <wp:wrapNone/>
                <wp:docPr id="7" name="Group 7"/>
                <wp:cNvGraphicFramePr/>
                <a:graphic xmlns:a="http://schemas.openxmlformats.org/drawingml/2006/main">
                  <a:graphicData uri="http://schemas.microsoft.com/office/word/2010/wordprocessingGroup">
                    <wpg:wgp>
                      <wpg:cNvGrpSpPr/>
                      <wpg:grpSpPr>
                        <a:xfrm>
                          <a:off x="0" y="0"/>
                          <a:ext cx="4290060" cy="4396740"/>
                          <a:chOff x="0" y="0"/>
                          <a:chExt cx="5981700" cy="5834380"/>
                        </a:xfrm>
                      </wpg:grpSpPr>
                      <wpg:grpSp>
                        <wpg:cNvPr id="5" name="Group 5"/>
                        <wpg:cNvGrpSpPr/>
                        <wpg:grpSpPr>
                          <a:xfrm>
                            <a:off x="0" y="0"/>
                            <a:ext cx="5981700" cy="5834380"/>
                            <a:chOff x="0" y="0"/>
                            <a:chExt cx="5981700" cy="5834380"/>
                          </a:xfrm>
                        </wpg:grpSpPr>
                        <pic:pic xmlns:pic="http://schemas.openxmlformats.org/drawingml/2006/picture">
                          <pic:nvPicPr>
                            <pic:cNvPr id="1026" name="Picture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1700" cy="5834380"/>
                            </a:xfrm>
                            <a:prstGeom prst="rect">
                              <a:avLst/>
                            </a:prstGeom>
                            <a:noFill/>
                            <a:ln>
                              <a:noFill/>
                            </a:ln>
                            <a:extLst/>
                          </pic:spPr>
                        </pic:pic>
                        <wps:wsp>
                          <wps:cNvPr id="56" name="TextBox 55"/>
                          <wps:cNvSpPr txBox="1"/>
                          <wps:spPr>
                            <a:xfrm>
                              <a:off x="2065020" y="1965960"/>
                              <a:ext cx="3373120" cy="1417320"/>
                            </a:xfrm>
                            <a:prstGeom prst="rect">
                              <a:avLst/>
                            </a:prstGeom>
                            <a:solidFill>
                              <a:schemeClr val="bg1"/>
                            </a:solidFill>
                          </wps:spPr>
                          <wps:txbx>
                            <w:txbxContent>
                              <w:p w14:paraId="1A255EC8" w14:textId="77777777" w:rsidR="00902BDB" w:rsidRDefault="00902BDB" w:rsidP="000A1815">
                                <w:pPr>
                                  <w:pStyle w:val="NormalWeb"/>
                                  <w:spacing w:before="0" w:beforeAutospacing="0" w:after="0" w:afterAutospacing="0"/>
                                  <w:textAlignment w:val="baseline"/>
                                </w:pPr>
                                <w:r>
                                  <w:rPr>
                                    <w:rFonts w:ascii="Arial" w:hAnsi="Arial" w:cstheme="minorBidi"/>
                                    <w:color w:val="FF0000"/>
                                    <w:kern w:val="24"/>
                                    <w:sz w:val="56"/>
                                    <w:szCs w:val="56"/>
                                  </w:rPr>
                                  <w:t>High baseflow SSC</w:t>
                                </w:r>
                              </w:p>
                              <w:p w14:paraId="26B1E70A" w14:textId="77777777" w:rsidR="00902BDB" w:rsidRDefault="00902BDB" w:rsidP="000A1815">
                                <w:pPr>
                                  <w:pStyle w:val="NormalWeb"/>
                                  <w:spacing w:before="0" w:beforeAutospacing="0" w:after="0" w:afterAutospacing="0"/>
                                  <w:textAlignment w:val="baseline"/>
                                </w:pPr>
                                <w:r>
                                  <w:rPr>
                                    <w:rFonts w:ascii="Arial" w:hAnsi="Arial" w:cstheme="minorBidi"/>
                                    <w:color w:val="FF0000"/>
                                    <w:kern w:val="24"/>
                                    <w:sz w:val="56"/>
                                    <w:szCs w:val="56"/>
                                  </w:rPr>
                                  <w:t xml:space="preserve">   Construction  </w:t>
                                </w:r>
                              </w:p>
                              <w:p w14:paraId="11F92FF2" w14:textId="77777777" w:rsidR="00902BDB" w:rsidRDefault="00902BDB" w:rsidP="000A1815">
                                <w:pPr>
                                  <w:pStyle w:val="NormalWeb"/>
                                  <w:spacing w:before="0" w:beforeAutospacing="0" w:after="0" w:afterAutospacing="0"/>
                                  <w:textAlignment w:val="baseline"/>
                                </w:pPr>
                                <w:r>
                                  <w:rPr>
                                    <w:rFonts w:ascii="Arial" w:hAnsi="Arial" w:cstheme="minorBidi"/>
                                    <w:color w:val="FF0000"/>
                                    <w:kern w:val="24"/>
                                    <w:sz w:val="56"/>
                                    <w:szCs w:val="56"/>
                                  </w:rPr>
                                  <w:t xml:space="preserve">   Washing at quarry</w:t>
                                </w:r>
                              </w:p>
                            </w:txbxContent>
                          </wps:txbx>
                          <wps:bodyPr wrap="square" rtlCol="0">
                            <a:noAutofit/>
                          </wps:bodyPr>
                        </wps:wsp>
                        <wps:wsp>
                          <wps:cNvPr id="3" name="Oval 3"/>
                          <wps:cNvSpPr/>
                          <wps:spPr>
                            <a:xfrm>
                              <a:off x="586740" y="243840"/>
                              <a:ext cx="617220" cy="12801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Straight Arrow Connector 4"/>
                          <wps:cNvCnPr/>
                          <wps:spPr>
                            <a:xfrm flipH="1" flipV="1">
                              <a:off x="1203960" y="1272540"/>
                              <a:ext cx="952500" cy="731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6" name="Rectangle 6"/>
                        <wps:cNvSpPr/>
                        <wps:spPr>
                          <a:xfrm>
                            <a:off x="1729740" y="53340"/>
                            <a:ext cx="2994660"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B0D622" id="Group 7" o:spid="_x0000_s1026" style="position:absolute;margin-left:0;margin-top:13.9pt;width:337.8pt;height:346.2pt;z-index:251659264;mso-width-relative:margin;mso-height-relative:margin" coordsize="59817,58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">
                <v:group id="Group 5" o:spid="_x0000_s1027" style="position:absolute;width:59817;height:58343" coordsize="59817,583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width:59817;height:58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FEKrEAAAA3QAAAA8AAABkcnMvZG93bnJldi54bWxET99rwjAQfhf8H8IJe5upDuqoxjIEQZAJ&#10;04Hb25GcTVlzqU1Wu/9+GQx8u4/v563KwTWipy7UnhXMphkIYu1NzZWC99P28RlEiMgGG8+k4IcC&#10;lOvxaIWF8Td+o/4YK5FCOBSowMbYFlIGbclhmPqWOHEX3zmMCXaVNB3eUrhr5DzLcumw5tRgsaWN&#10;Jf11/HYKDk/7heX9+fy51bk+YHNdfLzmSj1MhpcliEhDvIv/3TuT5mfzHP6+SSfI9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EFEKrEAAAA3QAAAA8AAAAAAAAAAAAAAAAA&#10;nwIAAGRycy9kb3ducmV2LnhtbFBLBQYAAAAABAAEAPcAAACQAwAAAAA=&#10;">
                    <v:imagedata r:id="rId12" o:title=""/>
                    <v:path arrowok="t"/>
                  </v:shape>
                  <v:shapetype id="_x0000_t202" coordsize="21600,21600" o:spt="202" path="m,l,21600r21600,l21600,xe">
                    <v:stroke joinstyle="miter"/>
                    <v:path gradientshapeok="t" o:connecttype="rect"/>
                  </v:shapetype>
                  <v:shape id="TextBox 55" o:spid="_x0000_s1029" type="#_x0000_t202" style="position:absolute;left:20650;top:19659;width:33731;height:14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g0+MMA&#10;AADbAAAADwAAAGRycy9kb3ducmV2LnhtbESPQWsCMRSE70L/Q3iF3jSxUJXVKLZQKL0UrfT83Dw3&#10;q5uXJUndbX+9EQSPw8x8wyxWvWvEmUKsPWsYjxQI4tKbmisNu+/34QxETMgGG8+k4Y8irJYPgwUW&#10;xne8ofM2VSJDOBaowabUFlLG0pLDOPItcfYOPjhMWYZKmoBdhrtGPis1kQ5rzgsWW3qzVJ62v07D&#10;T3Wk1/oz/KsvqbrTzG92+6nV+umxX89BJOrTPXxrfxgNLxO4fsk/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g0+MMAAADbAAAADwAAAAAAAAAAAAAAAACYAgAAZHJzL2Rv&#10;d25yZXYueG1sUEsFBgAAAAAEAAQA9QAAAIgDAAAAAA==&#10;" fillcolor="white [3212]" stroked="f">
                    <v:textbox>
                      <w:txbxContent>
                        <w:p w14:paraId="1A255EC8" w14:textId="77777777" w:rsidR="00902BDB" w:rsidRDefault="00902BDB" w:rsidP="000A1815">
                          <w:pPr>
                            <w:pStyle w:val="NormalWeb"/>
                            <w:spacing w:before="0" w:beforeAutospacing="0" w:after="0" w:afterAutospacing="0"/>
                            <w:textAlignment w:val="baseline"/>
                          </w:pPr>
                          <w:r>
                            <w:rPr>
                              <w:rFonts w:ascii="Arial" w:hAnsi="Arial" w:cstheme="minorBidi"/>
                              <w:color w:val="FF0000"/>
                              <w:kern w:val="24"/>
                              <w:sz w:val="56"/>
                              <w:szCs w:val="56"/>
                            </w:rPr>
                            <w:t>High baseflow SSC</w:t>
                          </w:r>
                        </w:p>
                        <w:p w14:paraId="26B1E70A" w14:textId="77777777" w:rsidR="00902BDB" w:rsidRDefault="00902BDB" w:rsidP="000A1815">
                          <w:pPr>
                            <w:pStyle w:val="NormalWeb"/>
                            <w:spacing w:before="0" w:beforeAutospacing="0" w:after="0" w:afterAutospacing="0"/>
                            <w:textAlignment w:val="baseline"/>
                          </w:pPr>
                          <w:r>
                            <w:rPr>
                              <w:rFonts w:ascii="Arial" w:hAnsi="Arial" w:cstheme="minorBidi"/>
                              <w:color w:val="FF0000"/>
                              <w:kern w:val="24"/>
                              <w:sz w:val="56"/>
                              <w:szCs w:val="56"/>
                            </w:rPr>
                            <w:t xml:space="preserve">   Construction  </w:t>
                          </w:r>
                        </w:p>
                        <w:p w14:paraId="11F92FF2" w14:textId="77777777" w:rsidR="00902BDB" w:rsidRDefault="00902BDB" w:rsidP="000A1815">
                          <w:pPr>
                            <w:pStyle w:val="NormalWeb"/>
                            <w:spacing w:before="0" w:beforeAutospacing="0" w:after="0" w:afterAutospacing="0"/>
                            <w:textAlignment w:val="baseline"/>
                          </w:pPr>
                          <w:r>
                            <w:rPr>
                              <w:rFonts w:ascii="Arial" w:hAnsi="Arial" w:cstheme="minorBidi"/>
                              <w:color w:val="FF0000"/>
                              <w:kern w:val="24"/>
                              <w:sz w:val="56"/>
                              <w:szCs w:val="56"/>
                            </w:rPr>
                            <w:t xml:space="preserve">   Washing at quarry</w:t>
                          </w:r>
                        </w:p>
                      </w:txbxContent>
                    </v:textbox>
                  </v:shape>
                  <v:oval id="Oval 3" o:spid="_x0000_s1030" style="position:absolute;left:5867;top:2438;width:6172;height:128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Vs8EA&#10;AADaAAAADwAAAGRycy9kb3ducmV2LnhtbESPS4vCMBSF98L8h3AHZqepHRWpjTIKA6OufOD60tw+&#10;sLkpTUarv94IgsvDeXycdNGZWlyodZVlBcNBBII4s7riQsHx8NufgnAeWWNtmRTcyMFi/tFLMdH2&#10;yju67H0hwgi7BBWU3jeJlC4ryaAb2IY4eLltDfog20LqFq9h3NQyjqKJNFhxIJTY0Kqk7Lz/N4G7&#10;XY7i+BQvx+f6vtpgPm60XSv19dn9zEB46vw7/Gr/aQXf8LwSboC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1bPBAAAA2gAAAA8AAAAAAAAAAAAAAAAAmAIAAGRycy9kb3du&#10;cmV2LnhtbFBLBQYAAAAABAAEAPUAAACGAwAAAAA=&#10;" filled="f" strokecolor="red" strokeweight="2pt"/>
                  <v:shapetype id="_x0000_t32" coordsize="21600,21600" o:spt="32" o:oned="t" path="m,l21600,21600e" filled="f">
                    <v:path arrowok="t" fillok="f" o:connecttype="none"/>
                    <o:lock v:ext="edit" shapetype="t"/>
                  </v:shapetype>
                  <v:shape id="Straight Arrow Connector 4" o:spid="_x0000_s1031" type="#_x0000_t32" style="position:absolute;left:12039;top:12725;width:9525;height:73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U78cMAAADaAAAADwAAAGRycy9kb3ducmV2LnhtbESP0WrCQBRE3wX/YbmCb7qxFJHoKqJt&#10;EcEHUz/gkr0m0ezduLuN0a93C4U+DjNzhlmsOlOLlpyvLCuYjBMQxLnVFRcKTt+foxkIH5A11pZJ&#10;wYM8rJb93gJTbe98pDYLhYgQ9ikqKENoUil9XpJBP7YNcfTO1hkMUbpCaof3CDe1fEuSqTRYcVwo&#10;saFNSfk1+zEKWjf9OiQf2bbZ61l2tefL8XB7KjUcdOs5iEBd+A//tXdawTv8Xok3QC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FO/HDAAAA2gAAAA8AAAAAAAAAAAAA&#10;AAAAoQIAAGRycy9kb3ducmV2LnhtbFBLBQYAAAAABAAEAPkAAACRAwAAAAA=&#10;" strokecolor="#4579b8 [3044]">
                    <v:stroke endarrow="block"/>
                  </v:shape>
                </v:group>
                <v:rect id="Rectangle 6" o:spid="_x0000_s1032" style="position:absolute;left:17297;top:533;width:2994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a5z8MA&#10;AADaAAAADwAAAGRycy9kb3ducmV2LnhtbESPQWvCQBSE74X+h+UVvDWbVoySZhWRVqw308bzI/ua&#10;hGbfptnVxH/vFgSPw8x8w2Sr0bTiTL1rLCt4iWIQxKXVDVcKvr8+nhcgnEfW2FomBRdysFo+PmSY&#10;ajvwgc65r0SAsEtRQe19l0rpypoMush2xMH7sb1BH2RfSd3jEOCmla9xnEiDDYeFGjva1FT+5iej&#10;4DSbf76Px7/ttIiL+b5oZzu/7ZSaPI3rNxCeRn8P39o7rSCB/yvhBs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a5z8MAAADaAAAADwAAAAAAAAAAAAAAAACYAgAAZHJzL2Rv&#10;d25yZXYueG1sUEsFBgAAAAAEAAQA9QAAAIgDAAAAAA==&#10;" fillcolor="white [3212]" stroked="f" strokeweight="2pt"/>
              </v:group>
            </w:pict>
          </mc:Fallback>
        </mc:AlternateContent>
      </w:r>
    </w:p>
    <w:p w14:paraId="78551216" w14:textId="77777777" w:rsidR="007C0167" w:rsidRDefault="007C0167">
      <w:pPr>
        <w:rPr>
          <w:rFonts w:ascii="Times New Roman" w:hAnsi="Times New Roman"/>
        </w:rPr>
      </w:pPr>
    </w:p>
    <w:p w14:paraId="72A3BBE4" w14:textId="77777777" w:rsidR="000A1815" w:rsidRDefault="000A1815">
      <w:pPr>
        <w:rPr>
          <w:rFonts w:ascii="Times New Roman" w:hAnsi="Times New Roman"/>
        </w:rPr>
      </w:pPr>
    </w:p>
    <w:p w14:paraId="0E6C1B3C" w14:textId="77777777" w:rsidR="007464DD" w:rsidRDefault="007464DD" w:rsidP="007464DD">
      <w:pPr>
        <w:spacing w:after="200" w:line="276" w:lineRule="auto"/>
        <w:rPr>
          <w:rFonts w:ascii="Times New Roman" w:hAnsi="Times New Roman"/>
        </w:rPr>
      </w:pPr>
    </w:p>
    <w:p w14:paraId="645D7495" w14:textId="77777777" w:rsidR="007464DD" w:rsidRDefault="007464DD" w:rsidP="007464DD">
      <w:pPr>
        <w:spacing w:after="200" w:line="276" w:lineRule="auto"/>
        <w:rPr>
          <w:rFonts w:ascii="Times New Roman" w:hAnsi="Times New Roman"/>
        </w:rPr>
      </w:pPr>
    </w:p>
    <w:p w14:paraId="704E6346" w14:textId="77777777" w:rsidR="007464DD" w:rsidRDefault="007464DD" w:rsidP="007464DD">
      <w:pPr>
        <w:spacing w:after="200" w:line="276" w:lineRule="auto"/>
        <w:rPr>
          <w:rFonts w:ascii="Times New Roman" w:hAnsi="Times New Roman"/>
        </w:rPr>
      </w:pPr>
    </w:p>
    <w:p w14:paraId="0A436AE5" w14:textId="77777777" w:rsidR="007464DD" w:rsidRDefault="007464DD" w:rsidP="007464DD">
      <w:pPr>
        <w:spacing w:after="200" w:line="276" w:lineRule="auto"/>
        <w:rPr>
          <w:rFonts w:ascii="Times New Roman" w:hAnsi="Times New Roman"/>
        </w:rPr>
      </w:pPr>
    </w:p>
    <w:p w14:paraId="57688D69" w14:textId="77777777" w:rsidR="007464DD" w:rsidRDefault="007464DD" w:rsidP="007464DD">
      <w:pPr>
        <w:spacing w:after="200" w:line="276" w:lineRule="auto"/>
        <w:rPr>
          <w:rFonts w:ascii="Times New Roman" w:hAnsi="Times New Roman"/>
        </w:rPr>
      </w:pPr>
    </w:p>
    <w:p w14:paraId="6105D427" w14:textId="77777777" w:rsidR="007464DD" w:rsidRDefault="007464DD" w:rsidP="007464DD">
      <w:pPr>
        <w:spacing w:after="200" w:line="276" w:lineRule="auto"/>
        <w:rPr>
          <w:rFonts w:ascii="Times New Roman" w:hAnsi="Times New Roman"/>
        </w:rPr>
      </w:pPr>
    </w:p>
    <w:p w14:paraId="37A8C24C" w14:textId="77777777" w:rsidR="007464DD" w:rsidRDefault="007464DD" w:rsidP="007464DD">
      <w:pPr>
        <w:spacing w:after="200" w:line="276" w:lineRule="auto"/>
        <w:rPr>
          <w:rFonts w:ascii="Times New Roman" w:hAnsi="Times New Roman"/>
        </w:rPr>
      </w:pPr>
    </w:p>
    <w:p w14:paraId="6032A730" w14:textId="77777777" w:rsidR="007464DD" w:rsidRDefault="007464DD" w:rsidP="007464DD">
      <w:pPr>
        <w:spacing w:after="200" w:line="276" w:lineRule="auto"/>
        <w:rPr>
          <w:rFonts w:ascii="Times New Roman" w:hAnsi="Times New Roman"/>
        </w:rPr>
      </w:pPr>
    </w:p>
    <w:p w14:paraId="1244C484" w14:textId="77777777" w:rsidR="007464DD" w:rsidRDefault="007464DD" w:rsidP="007464DD">
      <w:pPr>
        <w:spacing w:after="200" w:line="276" w:lineRule="auto"/>
        <w:rPr>
          <w:rFonts w:ascii="Times New Roman" w:hAnsi="Times New Roman"/>
        </w:rPr>
      </w:pPr>
    </w:p>
    <w:p w14:paraId="7333BAE4" w14:textId="77777777" w:rsidR="007464DD" w:rsidRDefault="007464DD" w:rsidP="007464DD">
      <w:pPr>
        <w:spacing w:after="200" w:line="276" w:lineRule="auto"/>
        <w:rPr>
          <w:rFonts w:ascii="Times New Roman" w:hAnsi="Times New Roman"/>
        </w:rPr>
      </w:pPr>
    </w:p>
    <w:p w14:paraId="2295ACD9" w14:textId="77777777" w:rsidR="007464DD" w:rsidRDefault="007464DD" w:rsidP="007464DD">
      <w:pPr>
        <w:spacing w:after="200" w:line="276" w:lineRule="auto"/>
        <w:rPr>
          <w:rFonts w:ascii="Times New Roman" w:hAnsi="Times New Roman"/>
        </w:rPr>
      </w:pPr>
    </w:p>
    <w:p w14:paraId="6314C996" w14:textId="77777777" w:rsidR="007464DD" w:rsidRDefault="007464DD" w:rsidP="007464DD">
      <w:pPr>
        <w:spacing w:after="200" w:line="276" w:lineRule="auto"/>
        <w:rPr>
          <w:rFonts w:ascii="Times New Roman" w:hAnsi="Times New Roman"/>
        </w:rPr>
      </w:pPr>
    </w:p>
    <w:p w14:paraId="2F8667A5" w14:textId="77777777" w:rsidR="007464DD" w:rsidRDefault="007464DD" w:rsidP="007464DD">
      <w:pPr>
        <w:spacing w:after="200" w:line="276" w:lineRule="auto"/>
        <w:rPr>
          <w:rFonts w:ascii="Times New Roman" w:hAnsi="Times New Roman"/>
        </w:rPr>
      </w:pPr>
    </w:p>
    <w:p w14:paraId="5242EAD9" w14:textId="77777777" w:rsidR="000A1815" w:rsidRPr="0068798B" w:rsidRDefault="000A1815" w:rsidP="007464DD">
      <w:pPr>
        <w:spacing w:after="200" w:line="276" w:lineRule="auto"/>
        <w:rPr>
          <w:rFonts w:asciiTheme="minorHAnsi" w:hAnsiTheme="minorHAnsi"/>
        </w:rPr>
      </w:pPr>
      <w:r w:rsidRPr="0068798B">
        <w:rPr>
          <w:rFonts w:asciiTheme="minorHAnsi" w:hAnsiTheme="minorHAnsi"/>
          <w:i/>
        </w:rPr>
        <w:t>Figure 2.  Discharge (Q) versus suspended sediment concentration (SSC</w:t>
      </w:r>
      <w:r w:rsidR="00E92A76" w:rsidRPr="0068798B">
        <w:rPr>
          <w:rFonts w:asciiTheme="minorHAnsi" w:hAnsiTheme="minorHAnsi"/>
          <w:i/>
        </w:rPr>
        <w:t>, mg/L</w:t>
      </w:r>
      <w:r w:rsidRPr="0068798B">
        <w:rPr>
          <w:rFonts w:asciiTheme="minorHAnsi" w:hAnsiTheme="minorHAnsi"/>
          <w:i/>
        </w:rPr>
        <w:t>) at the forest, quarry, and village sites.</w:t>
      </w:r>
    </w:p>
    <w:p w14:paraId="6C3872BA" w14:textId="77777777" w:rsidR="00550A10" w:rsidRDefault="00550A10">
      <w:pPr>
        <w:rPr>
          <w:rFonts w:ascii="Times New Roman" w:hAnsi="Times New Roman"/>
        </w:rPr>
      </w:pPr>
    </w:p>
    <w:p w14:paraId="4C9638FD" w14:textId="77777777" w:rsidR="00550A10" w:rsidRDefault="00424D00">
      <w:pPr>
        <w:rPr>
          <w:rFonts w:ascii="Times New Roman" w:hAnsi="Times New Roman"/>
        </w:rPr>
      </w:pPr>
      <w:r w:rsidRPr="00424D00">
        <w:rPr>
          <w:rFonts w:ascii="Times New Roman" w:hAnsi="Times New Roman"/>
          <w:noProof/>
        </w:rPr>
        <w:lastRenderedPageBreak/>
        <w:drawing>
          <wp:inline distT="0" distB="0" distL="0" distR="0" wp14:anchorId="0CDCF630" wp14:editId="13DD3C9F">
            <wp:extent cx="5943600" cy="453517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4535170"/>
                    </a:xfrm>
                    <a:prstGeom prst="rect">
                      <a:avLst/>
                    </a:prstGeom>
                  </pic:spPr>
                </pic:pic>
              </a:graphicData>
            </a:graphic>
          </wp:inline>
        </w:drawing>
      </w:r>
    </w:p>
    <w:p w14:paraId="3A151FA5" w14:textId="77777777" w:rsidR="00550A10" w:rsidRPr="007C0167" w:rsidRDefault="00550A10">
      <w:pPr>
        <w:rPr>
          <w:rFonts w:ascii="Times New Roman" w:hAnsi="Times New Roman"/>
        </w:rPr>
      </w:pPr>
    </w:p>
    <w:p w14:paraId="576BDFB2" w14:textId="77777777" w:rsidR="007C0167" w:rsidRPr="0068798B" w:rsidRDefault="002377BC">
      <w:pPr>
        <w:rPr>
          <w:rFonts w:asciiTheme="minorHAnsi" w:hAnsiTheme="minorHAnsi"/>
          <w:i/>
        </w:rPr>
      </w:pPr>
      <w:r w:rsidRPr="0068798B">
        <w:rPr>
          <w:rFonts w:asciiTheme="minorHAnsi" w:hAnsiTheme="minorHAnsi"/>
          <w:i/>
        </w:rPr>
        <w:t>Figure 3</w:t>
      </w:r>
      <w:r w:rsidR="009A214F" w:rsidRPr="0068798B">
        <w:rPr>
          <w:rFonts w:asciiTheme="minorHAnsi" w:hAnsiTheme="minorHAnsi"/>
          <w:i/>
        </w:rPr>
        <w:t xml:space="preserve">.  </w:t>
      </w:r>
      <w:r w:rsidR="00424D00" w:rsidRPr="0068798B">
        <w:rPr>
          <w:rFonts w:asciiTheme="minorHAnsi" w:hAnsiTheme="minorHAnsi"/>
          <w:i/>
        </w:rPr>
        <w:t>Total sediment load during individual storms versus rainfall, rainfall erosivity, event discharge, or event peak discharge.</w:t>
      </w:r>
      <w:r w:rsidR="00A15390" w:rsidRPr="0068798B">
        <w:rPr>
          <w:rFonts w:asciiTheme="minorHAnsi" w:hAnsiTheme="minorHAnsi"/>
          <w:i/>
        </w:rPr>
        <w:t xml:space="preserve">   Q peak can be used to estimate SSY </w:t>
      </w:r>
    </w:p>
    <w:p w14:paraId="607198F0" w14:textId="77777777" w:rsidR="00550A10" w:rsidRDefault="00550A10">
      <w:pPr>
        <w:rPr>
          <w:rFonts w:ascii="Times New Roman" w:hAnsi="Times New Roman"/>
        </w:rPr>
      </w:pPr>
    </w:p>
    <w:p w14:paraId="010510E6" w14:textId="77777777" w:rsidR="00550A10" w:rsidRDefault="00550A10">
      <w:pPr>
        <w:rPr>
          <w:rFonts w:ascii="Times New Roman" w:hAnsi="Times New Roman"/>
        </w:rPr>
      </w:pPr>
    </w:p>
    <w:p w14:paraId="3A65F5A3" w14:textId="77777777" w:rsidR="009A214F" w:rsidRDefault="009A214F">
      <w:pPr>
        <w:rPr>
          <w:rFonts w:ascii="Times New Roman" w:hAnsi="Times New Roman"/>
        </w:rPr>
      </w:pPr>
    </w:p>
    <w:p w14:paraId="748D3CE3" w14:textId="77777777" w:rsidR="009A214F" w:rsidRDefault="009A214F">
      <w:pPr>
        <w:rPr>
          <w:rFonts w:ascii="Times New Roman" w:hAnsi="Times New Roman"/>
        </w:rPr>
      </w:pPr>
    </w:p>
    <w:p w14:paraId="6965D17D" w14:textId="77777777" w:rsidR="009A214F" w:rsidRDefault="009A214F">
      <w:pPr>
        <w:rPr>
          <w:rFonts w:ascii="Times New Roman" w:hAnsi="Times New Roman"/>
        </w:rPr>
      </w:pPr>
      <w:r>
        <w:rPr>
          <w:rFonts w:ascii="Times New Roman" w:hAnsi="Times New Roman"/>
          <w:noProof/>
        </w:rPr>
        <w:lastRenderedPageBreak/>
        <w:drawing>
          <wp:inline distT="0" distB="0" distL="0" distR="0" wp14:anchorId="296B678B" wp14:editId="187019CA">
            <wp:extent cx="5943600" cy="4112207"/>
            <wp:effectExtent l="0" t="0" r="0" b="3175"/>
            <wp:docPr id="2" name="Picture 2" descr="C:\Users\tbiggs\AppData\Local\Microsoft\Windows\Temporary Internet Files\Content.Outlook\63E67MGQ\SedPods_Mar201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biggs\AppData\Local\Microsoft\Windows\Temporary Internet Files\Content.Outlook\63E67MGQ\SedPods_Mar2014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12207"/>
                    </a:xfrm>
                    <a:prstGeom prst="rect">
                      <a:avLst/>
                    </a:prstGeom>
                    <a:noFill/>
                    <a:ln>
                      <a:noFill/>
                    </a:ln>
                  </pic:spPr>
                </pic:pic>
              </a:graphicData>
            </a:graphic>
          </wp:inline>
        </w:drawing>
      </w:r>
    </w:p>
    <w:p w14:paraId="0222A086" w14:textId="77777777" w:rsidR="00550A10" w:rsidRPr="0068798B" w:rsidRDefault="003827EB" w:rsidP="00550A10">
      <w:pPr>
        <w:rPr>
          <w:rFonts w:asciiTheme="minorHAnsi" w:hAnsiTheme="minorHAnsi"/>
          <w:i/>
        </w:rPr>
      </w:pPr>
      <w:r w:rsidRPr="0068798B">
        <w:rPr>
          <w:rFonts w:asciiTheme="minorHAnsi" w:hAnsiTheme="minorHAnsi"/>
          <w:i/>
        </w:rPr>
        <w:t>Figure 4</w:t>
      </w:r>
      <w:r w:rsidR="00550A10" w:rsidRPr="0068798B">
        <w:rPr>
          <w:rFonts w:asciiTheme="minorHAnsi" w:hAnsiTheme="minorHAnsi"/>
          <w:i/>
        </w:rPr>
        <w:t>.  Map showing locations of sedpods + tubes, sample plots with amounts, coralline vs terrestrial fraction.</w:t>
      </w:r>
    </w:p>
    <w:p w14:paraId="0574EEAE" w14:textId="77777777" w:rsidR="009A214F" w:rsidRDefault="009A214F">
      <w:pPr>
        <w:rPr>
          <w:rFonts w:ascii="Times New Roman" w:hAnsi="Times New Roman"/>
        </w:rPr>
      </w:pPr>
    </w:p>
    <w:p w14:paraId="71F52CF4" w14:textId="77777777" w:rsidR="009A214F" w:rsidRPr="007C0167" w:rsidRDefault="009A214F">
      <w:pPr>
        <w:rPr>
          <w:rFonts w:ascii="Times New Roman" w:hAnsi="Times New Roman"/>
        </w:rPr>
      </w:pPr>
      <w:r>
        <w:rPr>
          <w:rFonts w:ascii="Times New Roman" w:hAnsi="Times New Roman"/>
          <w:noProof/>
        </w:rPr>
        <w:drawing>
          <wp:inline distT="0" distB="0" distL="0" distR="0" wp14:anchorId="1F9A0924" wp14:editId="735D6ABD">
            <wp:extent cx="5943600" cy="2828559"/>
            <wp:effectExtent l="0" t="0" r="0" b="0"/>
            <wp:docPr id="1" name="Picture 1" descr="C:\Users\tbiggs\AppData\Local\Microsoft\Windows\Temporary Internet Files\Content.Outlook\63E67MGQ\SedTubes_over_time-coral stress threshold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biggs\AppData\Local\Microsoft\Windows\Temporary Internet Files\Content.Outlook\63E67MGQ\SedTubes_over_time-coral stress thresholds (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28559"/>
                    </a:xfrm>
                    <a:prstGeom prst="rect">
                      <a:avLst/>
                    </a:prstGeom>
                    <a:noFill/>
                    <a:ln>
                      <a:noFill/>
                    </a:ln>
                  </pic:spPr>
                </pic:pic>
              </a:graphicData>
            </a:graphic>
          </wp:inline>
        </w:drawing>
      </w:r>
    </w:p>
    <w:p w14:paraId="65CA6FC2" w14:textId="77777777" w:rsidR="007C0167" w:rsidRDefault="007C0167">
      <w:pPr>
        <w:rPr>
          <w:rFonts w:ascii="Times New Roman" w:hAnsi="Times New Roman"/>
        </w:rPr>
      </w:pPr>
    </w:p>
    <w:p w14:paraId="222E6262" w14:textId="77777777" w:rsidR="00550A10" w:rsidRPr="0068798B" w:rsidRDefault="003827EB" w:rsidP="00550A10">
      <w:pPr>
        <w:rPr>
          <w:rFonts w:asciiTheme="minorHAnsi" w:hAnsiTheme="minorHAnsi"/>
          <w:i/>
        </w:rPr>
      </w:pPr>
      <w:r w:rsidRPr="0068798B">
        <w:rPr>
          <w:rFonts w:asciiTheme="minorHAnsi" w:hAnsiTheme="minorHAnsi"/>
          <w:i/>
        </w:rPr>
        <w:t>Figure 5</w:t>
      </w:r>
      <w:r w:rsidR="00550A10" w:rsidRPr="0068798B">
        <w:rPr>
          <w:rFonts w:asciiTheme="minorHAnsi" w:hAnsiTheme="minorHAnsi"/>
          <w:i/>
        </w:rPr>
        <w:t>.  Time series of sediment accumulation in the tubes, March 2014-August 2014.</w:t>
      </w:r>
    </w:p>
    <w:p w14:paraId="68811B92" w14:textId="77777777" w:rsidR="007C0167" w:rsidRDefault="007C0167">
      <w:pPr>
        <w:rPr>
          <w:rFonts w:ascii="Times New Roman" w:hAnsi="Times New Roman"/>
        </w:rPr>
      </w:pPr>
    </w:p>
    <w:p w14:paraId="3C0BA54D" w14:textId="77777777" w:rsidR="002922FA" w:rsidRDefault="002922FA">
      <w:pPr>
        <w:rPr>
          <w:rFonts w:ascii="Times New Roman" w:hAnsi="Times New Roman"/>
        </w:rPr>
      </w:pPr>
    </w:p>
    <w:p w14:paraId="25D15F14" w14:textId="77777777" w:rsidR="00A07CB6" w:rsidRDefault="003F0049" w:rsidP="002922FA">
      <w:pPr>
        <w:rPr>
          <w:ins w:id="75" w:author="Geography" w:date="2015-01-29T10:27:00Z"/>
          <w:rFonts w:asciiTheme="minorHAnsi" w:eastAsiaTheme="minorEastAsia" w:hAnsiTheme="minorHAnsi"/>
          <w:b/>
          <w:sz w:val="28"/>
          <w:szCs w:val="28"/>
        </w:rPr>
      </w:pPr>
      <w:ins w:id="76" w:author="Geography" w:date="2015-01-29T10:34:00Z">
        <w:r>
          <w:rPr>
            <w:rFonts w:asciiTheme="minorHAnsi" w:eastAsiaTheme="minorEastAsia" w:hAnsiTheme="minorHAnsi"/>
            <w:b/>
            <w:sz w:val="28"/>
            <w:szCs w:val="28"/>
          </w:rPr>
          <w:lastRenderedPageBreak/>
          <w:t xml:space="preserve">Outlook:  </w:t>
        </w:r>
      </w:ins>
      <w:ins w:id="77" w:author="Geography" w:date="2015-01-29T10:27:00Z">
        <w:r w:rsidR="00A07CB6">
          <w:rPr>
            <w:rFonts w:asciiTheme="minorHAnsi" w:eastAsiaTheme="minorEastAsia" w:hAnsiTheme="minorHAnsi"/>
            <w:b/>
            <w:sz w:val="28"/>
            <w:szCs w:val="28"/>
          </w:rPr>
          <w:t>Anticipated changes due to mitigation activities</w:t>
        </w:r>
      </w:ins>
    </w:p>
    <w:p w14:paraId="6C394F84" w14:textId="77777777" w:rsidR="00A07CB6" w:rsidRDefault="00A07CB6" w:rsidP="002922FA">
      <w:pPr>
        <w:rPr>
          <w:ins w:id="78" w:author="Geography" w:date="2015-01-29T10:27:00Z"/>
          <w:rFonts w:asciiTheme="minorHAnsi" w:eastAsiaTheme="minorEastAsia" w:hAnsiTheme="minorHAnsi"/>
          <w:b/>
          <w:sz w:val="28"/>
          <w:szCs w:val="28"/>
        </w:rPr>
      </w:pPr>
    </w:p>
    <w:p w14:paraId="6DAC5F34" w14:textId="77777777" w:rsidR="00A07CB6" w:rsidRDefault="00A07CB6" w:rsidP="002922FA">
      <w:pPr>
        <w:rPr>
          <w:ins w:id="79" w:author="Geography" w:date="2015-01-29T10:28:00Z"/>
          <w:rFonts w:asciiTheme="minorHAnsi" w:eastAsiaTheme="minorEastAsia" w:hAnsiTheme="minorHAnsi"/>
          <w:sz w:val="28"/>
          <w:szCs w:val="28"/>
        </w:rPr>
      </w:pPr>
      <w:ins w:id="80" w:author="Geography" w:date="2015-01-29T10:27:00Z">
        <w:r>
          <w:rPr>
            <w:rFonts w:asciiTheme="minorHAnsi" w:eastAsiaTheme="minorEastAsia" w:hAnsiTheme="minorHAnsi"/>
            <w:sz w:val="28"/>
            <w:szCs w:val="28"/>
          </w:rPr>
          <w:t>We expect that the mitigation activities at the quarry will have immediate impacts on sediment</w:t>
        </w:r>
      </w:ins>
      <w:ins w:id="81" w:author="Geography" w:date="2015-01-29T10:34:00Z">
        <w:r w:rsidR="003F0049">
          <w:rPr>
            <w:rFonts w:asciiTheme="minorHAnsi" w:eastAsiaTheme="minorEastAsia" w:hAnsiTheme="minorHAnsi"/>
            <w:sz w:val="28"/>
            <w:szCs w:val="28"/>
          </w:rPr>
          <w:t xml:space="preserve"> loading</w:t>
        </w:r>
      </w:ins>
      <w:ins w:id="82" w:author="Geography" w:date="2015-01-29T10:27:00Z">
        <w:r>
          <w:rPr>
            <w:rFonts w:asciiTheme="minorHAnsi" w:eastAsiaTheme="minorEastAsia" w:hAnsiTheme="minorHAnsi"/>
            <w:sz w:val="28"/>
            <w:szCs w:val="28"/>
          </w:rPr>
          <w:t>.  Prior to the installation of the sediment retention basins, surface flow in the quarry was diverted from the stream and into a settling pond on the quarry prem</w:t>
        </w:r>
      </w:ins>
      <w:r w:rsidR="00A92E4D">
        <w:rPr>
          <w:rFonts w:asciiTheme="minorHAnsi" w:eastAsiaTheme="minorEastAsia" w:hAnsiTheme="minorHAnsi"/>
          <w:sz w:val="28"/>
          <w:szCs w:val="28"/>
        </w:rPr>
        <w:t>i</w:t>
      </w:r>
      <w:ins w:id="83" w:author="Geography" w:date="2015-01-29T10:27:00Z">
        <w:r>
          <w:rPr>
            <w:rFonts w:asciiTheme="minorHAnsi" w:eastAsiaTheme="minorEastAsia" w:hAnsiTheme="minorHAnsi"/>
            <w:sz w:val="28"/>
            <w:szCs w:val="28"/>
          </w:rPr>
          <w:t>s</w:t>
        </w:r>
      </w:ins>
      <w:r w:rsidR="00A92E4D">
        <w:rPr>
          <w:rFonts w:asciiTheme="minorHAnsi" w:eastAsiaTheme="minorEastAsia" w:hAnsiTheme="minorHAnsi"/>
          <w:sz w:val="28"/>
          <w:szCs w:val="28"/>
        </w:rPr>
        <w:t>e</w:t>
      </w:r>
      <w:ins w:id="84" w:author="Geography" w:date="2015-01-29T10:27:00Z">
        <w:r>
          <w:rPr>
            <w:rFonts w:asciiTheme="minorHAnsi" w:eastAsiaTheme="minorEastAsia" w:hAnsiTheme="minorHAnsi"/>
            <w:sz w:val="28"/>
            <w:szCs w:val="28"/>
          </w:rPr>
          <w:t xml:space="preserve">s.  Coincident with this activity, the </w:t>
        </w:r>
      </w:ins>
      <w:ins w:id="85" w:author="Geography" w:date="2015-01-29T10:28:00Z">
        <w:r>
          <w:rPr>
            <w:rFonts w:asciiTheme="minorHAnsi" w:eastAsiaTheme="minorEastAsia" w:hAnsiTheme="minorHAnsi"/>
            <w:sz w:val="28"/>
            <w:szCs w:val="28"/>
          </w:rPr>
          <w:t>sediment</w:t>
        </w:r>
      </w:ins>
      <w:ins w:id="86" w:author="Geography" w:date="2015-01-29T10:27:00Z">
        <w:r>
          <w:rPr>
            <w:rFonts w:asciiTheme="minorHAnsi" w:eastAsiaTheme="minorEastAsia" w:hAnsiTheme="minorHAnsi"/>
            <w:sz w:val="28"/>
            <w:szCs w:val="28"/>
          </w:rPr>
          <w:t xml:space="preserve"> </w:t>
        </w:r>
      </w:ins>
      <w:ins w:id="87" w:author="Geography" w:date="2015-01-29T10:28:00Z">
        <w:r>
          <w:rPr>
            <w:rFonts w:asciiTheme="minorHAnsi" w:eastAsiaTheme="minorEastAsia" w:hAnsiTheme="minorHAnsi"/>
            <w:sz w:val="28"/>
            <w:szCs w:val="28"/>
          </w:rPr>
          <w:t>concentration decreased during baseflow downstream of the quarry, and the extremely high S</w:t>
        </w:r>
        <w:r w:rsidR="00340928">
          <w:rPr>
            <w:rFonts w:asciiTheme="minorHAnsi" w:eastAsiaTheme="minorEastAsia" w:hAnsiTheme="minorHAnsi"/>
            <w:sz w:val="28"/>
            <w:szCs w:val="28"/>
          </w:rPr>
          <w:t>SC values observed in 201</w:t>
        </w:r>
      </w:ins>
      <w:ins w:id="88" w:author="Geography" w:date="2015-01-29T10:41:00Z">
        <w:r w:rsidR="00340928">
          <w:rPr>
            <w:rFonts w:asciiTheme="minorHAnsi" w:eastAsiaTheme="minorEastAsia" w:hAnsiTheme="minorHAnsi"/>
            <w:sz w:val="28"/>
            <w:szCs w:val="28"/>
          </w:rPr>
          <w:t>2</w:t>
        </w:r>
      </w:ins>
      <w:ins w:id="89" w:author="Geography" w:date="2015-01-29T10:28:00Z">
        <w:r>
          <w:rPr>
            <w:rFonts w:asciiTheme="minorHAnsi" w:eastAsiaTheme="minorEastAsia" w:hAnsiTheme="minorHAnsi"/>
            <w:sz w:val="28"/>
            <w:szCs w:val="28"/>
          </w:rPr>
          <w:t xml:space="preserve"> were not observed following the mitigation of flow.  </w:t>
        </w:r>
      </w:ins>
      <w:ins w:id="90" w:author="Geography" w:date="2015-01-29T10:29:00Z">
        <w:r>
          <w:rPr>
            <w:rFonts w:asciiTheme="minorHAnsi" w:eastAsiaTheme="minorEastAsia" w:hAnsiTheme="minorHAnsi"/>
            <w:sz w:val="28"/>
            <w:szCs w:val="28"/>
          </w:rPr>
          <w:t>Preliminary observations suggest that the retention basins successfully retained runoff and sediment generated at the quarry, resulting in immediate qualitative improvement of stream turbidity.  Results from sampling in 2014 will provide quantitative estimates of those impacts for several storms.</w:t>
        </w:r>
      </w:ins>
    </w:p>
    <w:p w14:paraId="08CD4F98" w14:textId="77777777" w:rsidR="00A07CB6" w:rsidRDefault="00A07CB6" w:rsidP="002922FA">
      <w:pPr>
        <w:rPr>
          <w:ins w:id="91" w:author="Geography" w:date="2015-01-29T10:29:00Z"/>
          <w:rFonts w:asciiTheme="minorHAnsi" w:eastAsiaTheme="minorEastAsia" w:hAnsiTheme="minorHAnsi"/>
          <w:sz w:val="28"/>
          <w:szCs w:val="28"/>
        </w:rPr>
      </w:pPr>
    </w:p>
    <w:p w14:paraId="47733DE1" w14:textId="77777777" w:rsidR="00A07CB6" w:rsidRDefault="00A07CB6" w:rsidP="002922FA">
      <w:pPr>
        <w:rPr>
          <w:ins w:id="92" w:author="Geography" w:date="2015-01-29T10:33:00Z"/>
          <w:rFonts w:asciiTheme="minorHAnsi" w:eastAsiaTheme="minorEastAsia" w:hAnsiTheme="minorHAnsi"/>
          <w:sz w:val="28"/>
          <w:szCs w:val="28"/>
        </w:rPr>
      </w:pPr>
      <w:ins w:id="93" w:author="Geography" w:date="2015-01-29T10:29:00Z">
        <w:r>
          <w:rPr>
            <w:rFonts w:asciiTheme="minorHAnsi" w:eastAsiaTheme="minorEastAsia" w:hAnsiTheme="minorHAnsi"/>
            <w:sz w:val="28"/>
            <w:szCs w:val="28"/>
          </w:rPr>
          <w:t>The main long term challenge will be to main</w:t>
        </w:r>
      </w:ins>
      <w:ins w:id="94" w:author="Geography" w:date="2015-01-29T10:30:00Z">
        <w:r>
          <w:rPr>
            <w:rFonts w:asciiTheme="minorHAnsi" w:eastAsiaTheme="minorEastAsia" w:hAnsiTheme="minorHAnsi"/>
            <w:sz w:val="28"/>
            <w:szCs w:val="28"/>
          </w:rPr>
          <w:t>tain the retention capacity of the ponds.  Ponds fill up with both water and sediment, and their effectiveness will deteriorate between cleanings.  There may be</w:t>
        </w:r>
      </w:ins>
      <w:ins w:id="95" w:author="Geography" w:date="2015-01-29T10:31:00Z">
        <w:r>
          <w:rPr>
            <w:rFonts w:asciiTheme="minorHAnsi" w:eastAsiaTheme="minorEastAsia" w:hAnsiTheme="minorHAnsi"/>
            <w:sz w:val="28"/>
            <w:szCs w:val="28"/>
          </w:rPr>
          <w:t xml:space="preserve"> reduced retention capacity particularly after large events.  Proper maintenance of the ponds is essential for continued effectiveness of the ponds as tools for sediment mitigation.</w:t>
        </w:r>
      </w:ins>
      <w:ins w:id="96" w:author="Geography" w:date="2015-01-29T10:30:00Z">
        <w:r>
          <w:rPr>
            <w:rFonts w:asciiTheme="minorHAnsi" w:eastAsiaTheme="minorEastAsia" w:hAnsiTheme="minorHAnsi"/>
            <w:sz w:val="28"/>
            <w:szCs w:val="28"/>
          </w:rPr>
          <w:t xml:space="preserve"> </w:t>
        </w:r>
      </w:ins>
    </w:p>
    <w:p w14:paraId="2B19BB67" w14:textId="77777777" w:rsidR="00A07CB6" w:rsidRDefault="00A07CB6" w:rsidP="002922FA">
      <w:pPr>
        <w:rPr>
          <w:ins w:id="97" w:author="Geography" w:date="2015-01-29T10:33:00Z"/>
          <w:rFonts w:asciiTheme="minorHAnsi" w:eastAsiaTheme="minorEastAsia" w:hAnsiTheme="minorHAnsi"/>
          <w:sz w:val="28"/>
          <w:szCs w:val="28"/>
        </w:rPr>
      </w:pPr>
    </w:p>
    <w:p w14:paraId="15373005" w14:textId="77777777" w:rsidR="00A07CB6" w:rsidRPr="00A07CB6" w:rsidRDefault="00A07CB6" w:rsidP="002922FA">
      <w:pPr>
        <w:rPr>
          <w:ins w:id="98" w:author="Geography" w:date="2015-01-29T10:33:00Z"/>
          <w:rFonts w:asciiTheme="minorHAnsi" w:eastAsiaTheme="minorEastAsia" w:hAnsiTheme="minorHAnsi"/>
          <w:sz w:val="28"/>
          <w:szCs w:val="28"/>
          <w:rPrChange w:id="99" w:author="Geography" w:date="2015-01-29T10:33:00Z">
            <w:rPr>
              <w:ins w:id="100" w:author="Geography" w:date="2015-01-29T10:33:00Z"/>
              <w:rFonts w:asciiTheme="minorHAnsi" w:eastAsiaTheme="minorEastAsia" w:hAnsiTheme="minorHAnsi"/>
              <w:b/>
              <w:sz w:val="28"/>
              <w:szCs w:val="28"/>
            </w:rPr>
          </w:rPrChange>
        </w:rPr>
      </w:pPr>
      <w:ins w:id="101" w:author="Geography" w:date="2015-01-29T10:33:00Z">
        <w:r>
          <w:rPr>
            <w:rFonts w:asciiTheme="minorHAnsi" w:eastAsiaTheme="minorEastAsia" w:hAnsiTheme="minorHAnsi"/>
            <w:sz w:val="28"/>
            <w:szCs w:val="28"/>
          </w:rPr>
          <w:t xml:space="preserve">The impact of reduced sediment loading on </w:t>
        </w:r>
        <w:r w:rsidR="003F0049">
          <w:rPr>
            <w:rFonts w:asciiTheme="minorHAnsi" w:eastAsiaTheme="minorEastAsia" w:hAnsiTheme="minorHAnsi"/>
            <w:sz w:val="28"/>
            <w:szCs w:val="28"/>
          </w:rPr>
          <w:t xml:space="preserve">sedimentation rates observed in the bay is more uncertain and may have a temporal lag of several years to a decade. </w:t>
        </w:r>
      </w:ins>
      <w:ins w:id="102" w:author="Geography" w:date="2015-01-29T10:34:00Z">
        <w:r w:rsidR="003F0049">
          <w:rPr>
            <w:rFonts w:asciiTheme="minorHAnsi" w:eastAsiaTheme="minorEastAsia" w:hAnsiTheme="minorHAnsi"/>
            <w:sz w:val="28"/>
            <w:szCs w:val="28"/>
          </w:rPr>
          <w:t xml:space="preserve"> Sediment in reefs systems can have residence times of years to decades or more, and resuspension of those sediments can result in continued turbidity and deposition on the SedPods and reef.  We do anticipate that the terriginous fraction will decrease after the mitigation activities</w:t>
        </w:r>
      </w:ins>
      <w:ins w:id="103" w:author="Geography" w:date="2015-01-29T10:36:00Z">
        <w:r w:rsidR="003F0049">
          <w:rPr>
            <w:rFonts w:asciiTheme="minorHAnsi" w:eastAsiaTheme="minorEastAsia" w:hAnsiTheme="minorHAnsi"/>
            <w:sz w:val="28"/>
            <w:szCs w:val="28"/>
          </w:rPr>
          <w:t>, possibly more quickly than the reduction in sedimentation rates.</w:t>
        </w:r>
      </w:ins>
      <w:ins w:id="104" w:author="Geography" w:date="2015-01-29T10:34:00Z">
        <w:r w:rsidR="003F0049">
          <w:rPr>
            <w:rFonts w:asciiTheme="minorHAnsi" w:eastAsiaTheme="minorEastAsia" w:hAnsiTheme="minorHAnsi"/>
            <w:sz w:val="28"/>
            <w:szCs w:val="28"/>
          </w:rPr>
          <w:t xml:space="preserve">.  </w:t>
        </w:r>
      </w:ins>
      <w:ins w:id="105" w:author="Geography" w:date="2015-01-29T10:33:00Z">
        <w:r w:rsidR="003F0049">
          <w:rPr>
            <w:rFonts w:asciiTheme="minorHAnsi" w:eastAsiaTheme="minorEastAsia" w:hAnsiTheme="minorHAnsi"/>
            <w:sz w:val="28"/>
            <w:szCs w:val="28"/>
          </w:rPr>
          <w:t xml:space="preserve"> </w:t>
        </w:r>
      </w:ins>
    </w:p>
    <w:p w14:paraId="0139DBE1" w14:textId="77777777" w:rsidR="00A07CB6" w:rsidRDefault="00A07CB6" w:rsidP="002922FA">
      <w:pPr>
        <w:rPr>
          <w:ins w:id="106" w:author="Geography" w:date="2015-01-29T10:33:00Z"/>
          <w:rFonts w:asciiTheme="minorHAnsi" w:eastAsiaTheme="minorEastAsia" w:hAnsiTheme="minorHAnsi"/>
          <w:b/>
          <w:sz w:val="28"/>
          <w:szCs w:val="28"/>
        </w:rPr>
      </w:pPr>
    </w:p>
    <w:p w14:paraId="23B4F2B9" w14:textId="77777777" w:rsidR="00A07CB6" w:rsidRDefault="00A07CB6" w:rsidP="002922FA">
      <w:pPr>
        <w:rPr>
          <w:ins w:id="107" w:author="Geography" w:date="2015-01-29T10:27:00Z"/>
          <w:rFonts w:asciiTheme="minorHAnsi" w:eastAsiaTheme="minorEastAsia" w:hAnsiTheme="minorHAnsi"/>
          <w:b/>
          <w:sz w:val="28"/>
          <w:szCs w:val="28"/>
        </w:rPr>
      </w:pPr>
    </w:p>
    <w:p w14:paraId="6FD06E95" w14:textId="77777777" w:rsidR="002922FA" w:rsidRPr="002922FA" w:rsidRDefault="00BE48E6" w:rsidP="002922FA">
      <w:pPr>
        <w:rPr>
          <w:rFonts w:asciiTheme="minorHAnsi" w:eastAsiaTheme="minorEastAsia" w:hAnsiTheme="minorHAnsi"/>
          <w:b/>
          <w:sz w:val="28"/>
          <w:szCs w:val="28"/>
        </w:rPr>
      </w:pPr>
      <w:r>
        <w:rPr>
          <w:rFonts w:asciiTheme="minorHAnsi" w:eastAsiaTheme="minorEastAsia" w:hAnsiTheme="minorHAnsi"/>
          <w:b/>
          <w:sz w:val="28"/>
          <w:szCs w:val="28"/>
        </w:rPr>
        <w:t xml:space="preserve">Section 2. </w:t>
      </w:r>
      <w:r w:rsidR="002922FA" w:rsidRPr="002922FA">
        <w:rPr>
          <w:rFonts w:asciiTheme="minorHAnsi" w:eastAsiaTheme="minorEastAsia" w:hAnsiTheme="minorHAnsi"/>
          <w:b/>
          <w:sz w:val="28"/>
          <w:szCs w:val="28"/>
        </w:rPr>
        <w:t>Comprehensive baseline assessment of coral reef community structure and demographics in Faga`alu Bay, American Samoa</w:t>
      </w:r>
    </w:p>
    <w:p w14:paraId="2A2F4B7F" w14:textId="77777777" w:rsidR="002922FA" w:rsidRPr="002922FA" w:rsidRDefault="002922FA" w:rsidP="002922FA">
      <w:pPr>
        <w:rPr>
          <w:rFonts w:asciiTheme="minorHAnsi" w:eastAsiaTheme="minorEastAsia" w:hAnsiTheme="minorHAnsi"/>
          <w:i/>
          <w:szCs w:val="24"/>
        </w:rPr>
      </w:pPr>
    </w:p>
    <w:p w14:paraId="736FFEA8" w14:textId="77777777" w:rsidR="002922FA" w:rsidRPr="002922FA" w:rsidRDefault="002922FA" w:rsidP="002922FA">
      <w:pPr>
        <w:rPr>
          <w:rFonts w:asciiTheme="minorHAnsi" w:eastAsiaTheme="minorEastAsia" w:hAnsiTheme="minorHAnsi"/>
          <w:sz w:val="22"/>
          <w:szCs w:val="22"/>
        </w:rPr>
      </w:pPr>
      <w:r w:rsidRPr="002922FA">
        <w:rPr>
          <w:rFonts w:asciiTheme="minorHAnsi" w:eastAsiaTheme="minorEastAsia" w:hAnsiTheme="minorHAnsi"/>
          <w:sz w:val="22"/>
          <w:szCs w:val="22"/>
        </w:rPr>
        <w:t>Bernardo Vargas-Ángel</w:t>
      </w:r>
    </w:p>
    <w:p w14:paraId="2A8963BA" w14:textId="77777777" w:rsidR="002922FA" w:rsidRPr="002922FA" w:rsidRDefault="002922FA" w:rsidP="002922FA">
      <w:pPr>
        <w:rPr>
          <w:rFonts w:asciiTheme="minorHAnsi" w:eastAsiaTheme="minorEastAsia" w:hAnsiTheme="minorHAnsi"/>
          <w:sz w:val="22"/>
          <w:szCs w:val="22"/>
        </w:rPr>
      </w:pPr>
    </w:p>
    <w:p w14:paraId="73C3913D" w14:textId="77777777" w:rsidR="00EF4B07" w:rsidRDefault="00EF4B07" w:rsidP="00EF4B07">
      <w:pPr>
        <w:rPr>
          <w:rFonts w:asciiTheme="minorHAnsi" w:hAnsiTheme="minorHAnsi"/>
          <w:b/>
          <w:sz w:val="28"/>
          <w:szCs w:val="28"/>
        </w:rPr>
      </w:pPr>
      <w:r w:rsidRPr="0068798B">
        <w:rPr>
          <w:rFonts w:asciiTheme="minorHAnsi" w:hAnsiTheme="minorHAnsi"/>
          <w:b/>
          <w:sz w:val="28"/>
          <w:szCs w:val="28"/>
        </w:rPr>
        <w:t>Significance</w:t>
      </w:r>
    </w:p>
    <w:p w14:paraId="30A7B39E" w14:textId="77777777" w:rsidR="00EF4B07" w:rsidRPr="0068798B" w:rsidRDefault="00EF4B07" w:rsidP="00EF4B07">
      <w:pPr>
        <w:rPr>
          <w:rFonts w:asciiTheme="minorHAnsi" w:hAnsiTheme="minorHAnsi"/>
          <w:b/>
          <w:sz w:val="28"/>
          <w:szCs w:val="28"/>
        </w:rPr>
      </w:pPr>
    </w:p>
    <w:p w14:paraId="2CA281F3" w14:textId="77777777" w:rsidR="002922FA" w:rsidRPr="002922FA" w:rsidRDefault="002922FA" w:rsidP="002922FA">
      <w:pPr>
        <w:rPr>
          <w:rFonts w:asciiTheme="minorHAnsi" w:eastAsiaTheme="minorEastAsia" w:hAnsiTheme="minorHAnsi"/>
          <w:sz w:val="22"/>
          <w:szCs w:val="22"/>
        </w:rPr>
      </w:pPr>
      <w:r w:rsidRPr="002922FA">
        <w:rPr>
          <w:rFonts w:asciiTheme="minorHAnsi" w:eastAsiaTheme="minorEastAsia" w:hAnsiTheme="minorHAnsi"/>
          <w:sz w:val="22"/>
          <w:szCs w:val="22"/>
        </w:rPr>
        <w:t>The reef at Faga’alu Bay, American Samoa, is severely affected by siltation stress, due to excessive terrigenous r</w:t>
      </w:r>
      <w:r w:rsidR="00EF4B07">
        <w:rPr>
          <w:rFonts w:asciiTheme="minorHAnsi" w:eastAsiaTheme="minorEastAsia" w:hAnsiTheme="minorHAnsi"/>
          <w:sz w:val="22"/>
          <w:szCs w:val="22"/>
        </w:rPr>
        <w:t xml:space="preserve">unoff resulting from prolonged and </w:t>
      </w:r>
      <w:r w:rsidRPr="002922FA">
        <w:rPr>
          <w:rFonts w:asciiTheme="minorHAnsi" w:eastAsiaTheme="minorEastAsia" w:hAnsiTheme="minorHAnsi"/>
          <w:sz w:val="22"/>
          <w:szCs w:val="22"/>
        </w:rPr>
        <w:t xml:space="preserve">deficient land use practices within the boundaries of the adjacent watershed. Additional secondary impacts to reef corals and associated communities in the Bay include nutrient loading (nitrogen and phosphorus), lowered levels of dissolved oxygen, and </w:t>
      </w:r>
      <w:r w:rsidRPr="002922FA">
        <w:rPr>
          <w:rFonts w:asciiTheme="minorHAnsi" w:eastAsiaTheme="minorEastAsia" w:hAnsiTheme="minorHAnsi"/>
          <w:sz w:val="22"/>
          <w:szCs w:val="22"/>
        </w:rPr>
        <w:lastRenderedPageBreak/>
        <w:t>elevated bacterial counts from urbanization and inadequate waste management. By documenting coral reef benthic community structure and demographic parameters in a spatially comprehensive manner, this work provides baseline information that is critical to evaluate the effectiveness of reef-to-ridge management practices aimed at reducing land-based sources of pollution threats in Faga’alu Bay, American Samoa. This information is also of use as the basis to track and improve water quality, enhance ecosystem resilience, and update coral reef protection measures.</w:t>
      </w:r>
    </w:p>
    <w:p w14:paraId="7160210A" w14:textId="77777777" w:rsidR="002922FA" w:rsidRPr="002922FA" w:rsidRDefault="002922FA" w:rsidP="002922FA">
      <w:pPr>
        <w:rPr>
          <w:rFonts w:asciiTheme="minorHAnsi" w:eastAsiaTheme="minorEastAsia" w:hAnsiTheme="minorHAnsi"/>
          <w:sz w:val="22"/>
          <w:szCs w:val="22"/>
        </w:rPr>
      </w:pPr>
    </w:p>
    <w:p w14:paraId="0FE06DB4" w14:textId="77777777" w:rsidR="00EF4B07" w:rsidRDefault="002922FA" w:rsidP="002922FA">
      <w:pPr>
        <w:rPr>
          <w:rFonts w:asciiTheme="minorHAnsi" w:eastAsiaTheme="minorEastAsia" w:hAnsiTheme="minorHAnsi"/>
          <w:b/>
          <w:sz w:val="28"/>
          <w:szCs w:val="28"/>
        </w:rPr>
      </w:pPr>
      <w:r w:rsidRPr="00EF4B07">
        <w:rPr>
          <w:rFonts w:asciiTheme="minorHAnsi" w:eastAsiaTheme="minorEastAsia" w:hAnsiTheme="minorHAnsi"/>
          <w:b/>
          <w:sz w:val="28"/>
          <w:szCs w:val="28"/>
        </w:rPr>
        <w:t>Methods</w:t>
      </w:r>
    </w:p>
    <w:p w14:paraId="2FDD499D" w14:textId="77777777" w:rsidR="00B1632F" w:rsidRPr="00EF4B07" w:rsidRDefault="00B1632F" w:rsidP="002922FA">
      <w:pPr>
        <w:rPr>
          <w:rFonts w:asciiTheme="minorHAnsi" w:eastAsiaTheme="minorEastAsia" w:hAnsiTheme="minorHAnsi"/>
          <w:b/>
          <w:sz w:val="28"/>
          <w:szCs w:val="28"/>
        </w:rPr>
      </w:pPr>
    </w:p>
    <w:p w14:paraId="575DE0DA" w14:textId="77777777" w:rsidR="002922FA" w:rsidRDefault="002922FA" w:rsidP="002922FA">
      <w:pPr>
        <w:rPr>
          <w:rFonts w:asciiTheme="minorHAnsi" w:eastAsiaTheme="minorEastAsia" w:hAnsiTheme="minorHAnsi"/>
          <w:sz w:val="22"/>
          <w:szCs w:val="22"/>
        </w:rPr>
      </w:pPr>
      <w:r w:rsidRPr="002922FA">
        <w:rPr>
          <w:rFonts w:asciiTheme="minorHAnsi" w:eastAsiaTheme="minorEastAsia" w:hAnsiTheme="minorHAnsi" w:cstheme="minorBidi"/>
          <w:sz w:val="22"/>
          <w:szCs w:val="22"/>
        </w:rPr>
        <w:t>A stratified random sampling design was implem</w:t>
      </w:r>
      <w:r w:rsidR="004766D7">
        <w:rPr>
          <w:rFonts w:asciiTheme="minorHAnsi" w:eastAsiaTheme="minorEastAsia" w:hAnsiTheme="minorHAnsi" w:cstheme="minorBidi"/>
          <w:sz w:val="22"/>
          <w:szCs w:val="22"/>
        </w:rPr>
        <w:t>ented to survey the study sites; t</w:t>
      </w:r>
      <w:r w:rsidRPr="002922FA">
        <w:rPr>
          <w:rFonts w:asciiTheme="minorHAnsi" w:eastAsiaTheme="minorEastAsia" w:hAnsiTheme="minorHAnsi" w:cstheme="minorBidi"/>
          <w:sz w:val="22"/>
          <w:szCs w:val="22"/>
        </w:rPr>
        <w:t>he survey domain encompassed ~9</w:t>
      </w:r>
      <w:r w:rsidR="004766D7">
        <w:rPr>
          <w:rFonts w:asciiTheme="minorHAnsi" w:eastAsiaTheme="minorEastAsia" w:hAnsiTheme="minorHAnsi" w:cstheme="minorBidi"/>
          <w:sz w:val="22"/>
          <w:szCs w:val="22"/>
        </w:rPr>
        <w:t>0</w:t>
      </w:r>
      <w:r w:rsidRPr="002922FA">
        <w:rPr>
          <w:rFonts w:asciiTheme="minorHAnsi" w:eastAsiaTheme="minorEastAsia" w:hAnsiTheme="minorHAnsi" w:cstheme="minorBidi"/>
          <w:sz w:val="22"/>
          <w:szCs w:val="22"/>
        </w:rPr>
        <w:t xml:space="preserve">% of the mapped area of reef and hard bottom habitat, </w:t>
      </w:r>
      <w:r w:rsidR="004766D7">
        <w:rPr>
          <w:rFonts w:asciiTheme="minorHAnsi" w:eastAsiaTheme="minorEastAsia" w:hAnsiTheme="minorHAnsi" w:cstheme="minorBidi"/>
          <w:sz w:val="22"/>
          <w:szCs w:val="22"/>
        </w:rPr>
        <w:t xml:space="preserve">which </w:t>
      </w:r>
      <w:r w:rsidRPr="002922FA">
        <w:rPr>
          <w:rFonts w:asciiTheme="minorHAnsi" w:eastAsiaTheme="minorEastAsia" w:hAnsiTheme="minorHAnsi" w:cstheme="minorBidi"/>
          <w:sz w:val="22"/>
          <w:szCs w:val="22"/>
        </w:rPr>
        <w:t xml:space="preserve">was divided into </w:t>
      </w:r>
      <w:del w:id="108" w:author="Bernardo Vargas-Angel" w:date="2015-02-03T12:01:00Z">
        <w:r w:rsidRPr="002922FA" w:rsidDel="000433E4">
          <w:rPr>
            <w:rFonts w:asciiTheme="minorHAnsi" w:eastAsiaTheme="minorEastAsia" w:hAnsiTheme="minorHAnsi" w:cstheme="minorBidi"/>
            <w:sz w:val="22"/>
            <w:szCs w:val="22"/>
          </w:rPr>
          <w:delText xml:space="preserve">two </w:delText>
        </w:r>
      </w:del>
      <w:ins w:id="109" w:author="Bernardo Vargas-Angel" w:date="2015-02-03T12:01:00Z">
        <w:r w:rsidR="000433E4">
          <w:rPr>
            <w:rFonts w:asciiTheme="minorHAnsi" w:eastAsiaTheme="minorEastAsia" w:hAnsiTheme="minorHAnsi" w:cstheme="minorBidi"/>
            <w:sz w:val="22"/>
            <w:szCs w:val="22"/>
          </w:rPr>
          <w:t xml:space="preserve">four </w:t>
        </w:r>
      </w:ins>
      <w:r w:rsidRPr="002922FA">
        <w:rPr>
          <w:rFonts w:asciiTheme="minorHAnsi" w:eastAsiaTheme="minorEastAsia" w:hAnsiTheme="minorHAnsi" w:cstheme="minorBidi"/>
          <w:sz w:val="22"/>
          <w:szCs w:val="22"/>
        </w:rPr>
        <w:t>strata based on reef zone</w:t>
      </w:r>
      <w:del w:id="110" w:author="Bernardo Vargas-Angel" w:date="2015-02-03T12:01:00Z">
        <w:r w:rsidRPr="002922FA" w:rsidDel="000433E4">
          <w:rPr>
            <w:rFonts w:asciiTheme="minorHAnsi" w:eastAsiaTheme="minorEastAsia" w:hAnsiTheme="minorHAnsi" w:cstheme="minorBidi"/>
            <w:sz w:val="22"/>
            <w:szCs w:val="22"/>
          </w:rPr>
          <w:delText>;</w:delText>
        </w:r>
      </w:del>
      <w:r w:rsidRPr="002922FA">
        <w:rPr>
          <w:rFonts w:asciiTheme="minorHAnsi" w:eastAsiaTheme="minorEastAsia" w:hAnsiTheme="minorHAnsi" w:cstheme="minorBidi"/>
          <w:sz w:val="22"/>
          <w:szCs w:val="22"/>
        </w:rPr>
        <w:t xml:space="preserve"> </w:t>
      </w:r>
      <w:ins w:id="111" w:author="Bernardo Vargas-Angel" w:date="2015-02-03T12:01:00Z">
        <w:r w:rsidR="000433E4">
          <w:rPr>
            <w:rFonts w:asciiTheme="minorHAnsi" w:eastAsiaTheme="minorEastAsia" w:hAnsiTheme="minorHAnsi" w:cstheme="minorBidi"/>
            <w:sz w:val="22"/>
            <w:szCs w:val="22"/>
          </w:rPr>
          <w:t>(</w:t>
        </w:r>
      </w:ins>
      <w:r w:rsidRPr="002922FA">
        <w:rPr>
          <w:rFonts w:asciiTheme="minorHAnsi" w:eastAsiaTheme="minorEastAsia" w:hAnsiTheme="minorHAnsi" w:cstheme="minorBidi"/>
          <w:sz w:val="22"/>
          <w:szCs w:val="22"/>
        </w:rPr>
        <w:t>backreef and forereef</w:t>
      </w:r>
      <w:ins w:id="112" w:author="Bernardo Vargas-Angel" w:date="2015-02-03T12:01:00Z">
        <w:r w:rsidR="000433E4">
          <w:rPr>
            <w:rFonts w:asciiTheme="minorHAnsi" w:eastAsiaTheme="minorEastAsia" w:hAnsiTheme="minorHAnsi" w:cstheme="minorBidi"/>
            <w:sz w:val="22"/>
            <w:szCs w:val="22"/>
          </w:rPr>
          <w:t>) and</w:t>
        </w:r>
      </w:ins>
      <w:ins w:id="113" w:author="Bernardo Vargas-Angel" w:date="2015-02-03T12:03:00Z">
        <w:r w:rsidR="000433E4">
          <w:rPr>
            <w:rFonts w:asciiTheme="minorHAnsi" w:eastAsiaTheme="minorEastAsia" w:hAnsiTheme="minorHAnsi" w:cstheme="minorBidi"/>
            <w:sz w:val="22"/>
            <w:szCs w:val="22"/>
          </w:rPr>
          <w:t xml:space="preserve"> location (north and south</w:t>
        </w:r>
      </w:ins>
      <w:ins w:id="114" w:author="Bernardo Vargas-Angel" w:date="2015-02-03T12:04:00Z">
        <w:r w:rsidR="000433E4">
          <w:rPr>
            <w:rFonts w:asciiTheme="minorHAnsi" w:eastAsiaTheme="minorEastAsia" w:hAnsiTheme="minorHAnsi" w:cstheme="minorBidi"/>
            <w:sz w:val="22"/>
            <w:szCs w:val="22"/>
          </w:rPr>
          <w:t xml:space="preserve">) </w:t>
        </w:r>
      </w:ins>
      <w:del w:id="115" w:author="Bernardo Vargas-Angel" w:date="2015-02-03T12:04:00Z">
        <w:r w:rsidRPr="002922FA" w:rsidDel="000433E4">
          <w:rPr>
            <w:rFonts w:asciiTheme="minorHAnsi" w:eastAsiaTheme="minorEastAsia" w:hAnsiTheme="minorHAnsi" w:cstheme="minorBidi"/>
            <w:sz w:val="22"/>
            <w:szCs w:val="22"/>
          </w:rPr>
          <w:delText xml:space="preserve">. </w:delText>
        </w:r>
      </w:del>
      <w:r w:rsidRPr="002922FA">
        <w:rPr>
          <w:rFonts w:asciiTheme="minorHAnsi" w:eastAsiaTheme="minorEastAsia" w:hAnsiTheme="minorHAnsi" w:cstheme="minorBidi"/>
          <w:sz w:val="22"/>
          <w:szCs w:val="22"/>
        </w:rPr>
        <w:t xml:space="preserve">Allocation of sampling effort was relative to strata area and sites were randomly selected within each stratum. Rapid ecological assessments, totaling surveys at 40 sites (Fig 1) were </w:t>
      </w:r>
      <w:r w:rsidRPr="002922FA">
        <w:rPr>
          <w:rFonts w:asciiTheme="minorHAnsi" w:eastAsiaTheme="minorEastAsia" w:hAnsiTheme="minorHAnsi"/>
          <w:sz w:val="22"/>
          <w:szCs w:val="22"/>
        </w:rPr>
        <w:t xml:space="preserve">conducted between March 2012 and April 2013 by staff of NOAA’s Coral </w:t>
      </w:r>
      <w:r w:rsidR="005F08F2" w:rsidRPr="002922FA">
        <w:rPr>
          <w:rFonts w:asciiTheme="minorHAnsi" w:eastAsiaTheme="minorEastAsia" w:hAnsiTheme="minorHAnsi"/>
          <w:sz w:val="22"/>
          <w:szCs w:val="22"/>
        </w:rPr>
        <w:t xml:space="preserve">Reef Ecosystem Division (CRED), with three sites marked permanently for future visits and reassessments.   </w:t>
      </w:r>
    </w:p>
    <w:p w14:paraId="4787FCB6" w14:textId="77777777" w:rsidR="001941B3" w:rsidRDefault="001941B3" w:rsidP="002922FA">
      <w:pPr>
        <w:rPr>
          <w:rFonts w:asciiTheme="minorHAnsi" w:eastAsiaTheme="minorEastAsia" w:hAnsiTheme="minorHAnsi"/>
          <w:sz w:val="22"/>
          <w:szCs w:val="22"/>
        </w:rPr>
      </w:pPr>
    </w:p>
    <w:p w14:paraId="46F6B313" w14:textId="77777777" w:rsidR="001941B3" w:rsidRPr="002922FA" w:rsidRDefault="001941B3" w:rsidP="002922FA">
      <w:pPr>
        <w:rPr>
          <w:rFonts w:asciiTheme="minorHAnsi" w:eastAsiaTheme="minorEastAsia" w:hAnsiTheme="minorHAnsi"/>
          <w:sz w:val="22"/>
          <w:szCs w:val="22"/>
        </w:rPr>
      </w:pPr>
    </w:p>
    <w:p w14:paraId="0140BB65" w14:textId="77777777" w:rsidR="002922FA" w:rsidRPr="002922FA" w:rsidRDefault="001941B3" w:rsidP="002922FA">
      <w:pPr>
        <w:rPr>
          <w:rFonts w:asciiTheme="minorHAnsi" w:eastAsiaTheme="minorEastAsia" w:hAnsiTheme="minorHAnsi"/>
          <w:sz w:val="22"/>
          <w:szCs w:val="22"/>
        </w:rPr>
      </w:pPr>
      <w:r>
        <w:rPr>
          <w:rFonts w:asciiTheme="minorHAnsi" w:eastAsiaTheme="minorEastAsia" w:hAnsiTheme="minorHAnsi"/>
          <w:noProof/>
          <w:sz w:val="22"/>
          <w:szCs w:val="22"/>
        </w:rPr>
        <mc:AlternateContent>
          <mc:Choice Requires="wpg">
            <w:drawing>
              <wp:anchor distT="0" distB="0" distL="114300" distR="114300" simplePos="0" relativeHeight="251676672" behindDoc="0" locked="0" layoutInCell="1" allowOverlap="1" wp14:anchorId="61D4CB7F" wp14:editId="3B8FA446">
                <wp:simplePos x="0" y="0"/>
                <wp:positionH relativeFrom="column">
                  <wp:posOffset>352425</wp:posOffset>
                </wp:positionH>
                <wp:positionV relativeFrom="paragraph">
                  <wp:posOffset>-1270</wp:posOffset>
                </wp:positionV>
                <wp:extent cx="4776470" cy="3625215"/>
                <wp:effectExtent l="0" t="0" r="5080" b="0"/>
                <wp:wrapSquare wrapText="bothSides"/>
                <wp:docPr id="14" name="Group 14"/>
                <wp:cNvGraphicFramePr/>
                <a:graphic xmlns:a="http://schemas.openxmlformats.org/drawingml/2006/main">
                  <a:graphicData uri="http://schemas.microsoft.com/office/word/2010/wordprocessingGroup">
                    <wpg:wgp>
                      <wpg:cNvGrpSpPr/>
                      <wpg:grpSpPr>
                        <a:xfrm>
                          <a:off x="0" y="0"/>
                          <a:ext cx="4776470" cy="3625215"/>
                          <a:chOff x="0" y="0"/>
                          <a:chExt cx="4776470" cy="3625215"/>
                        </a:xfrm>
                      </wpg:grpSpPr>
                      <wps:wsp>
                        <wps:cNvPr id="9" name="Text Box 9"/>
                        <wps:cNvSpPr txBox="1"/>
                        <wps:spPr>
                          <a:xfrm>
                            <a:off x="0" y="2952750"/>
                            <a:ext cx="4776470" cy="672465"/>
                          </a:xfrm>
                          <a:prstGeom prst="rect">
                            <a:avLst/>
                          </a:prstGeom>
                          <a:solidFill>
                            <a:prstClr val="white"/>
                          </a:solidFill>
                          <a:ln>
                            <a:noFill/>
                          </a:ln>
                          <a:effectLst/>
                        </wps:spPr>
                        <wps:txbx>
                          <w:txbxContent>
                            <w:p w14:paraId="66024ED6" w14:textId="77777777" w:rsidR="00902BDB" w:rsidRPr="00504F28" w:rsidRDefault="00902BDB" w:rsidP="002922FA">
                              <w:pPr>
                                <w:pStyle w:val="Caption"/>
                                <w:spacing w:after="0"/>
                                <w:rPr>
                                  <w:rFonts w:cs="Times New Roman"/>
                                  <w:b w:val="0"/>
                                  <w:i/>
                                  <w:noProof/>
                                  <w:color w:val="auto"/>
                                </w:rPr>
                              </w:pPr>
                              <w:r w:rsidRPr="00AF4E1C">
                                <w:rPr>
                                  <w:i/>
                                  <w:color w:val="auto"/>
                                </w:rPr>
                                <w:t xml:space="preserve">Figure </w:t>
                              </w:r>
                              <w:r w:rsidRPr="00AF4E1C">
                                <w:rPr>
                                  <w:i/>
                                  <w:color w:val="auto"/>
                                </w:rPr>
                                <w:fldChar w:fldCharType="begin"/>
                              </w:r>
                              <w:r w:rsidRPr="00AF4E1C">
                                <w:rPr>
                                  <w:i/>
                                  <w:color w:val="auto"/>
                                </w:rPr>
                                <w:instrText xml:space="preserve"> SEQ Figure \* ARABIC </w:instrText>
                              </w:r>
                              <w:r w:rsidRPr="00AF4E1C">
                                <w:rPr>
                                  <w:i/>
                                  <w:color w:val="auto"/>
                                </w:rPr>
                                <w:fldChar w:fldCharType="separate"/>
                              </w:r>
                              <w:r>
                                <w:rPr>
                                  <w:i/>
                                  <w:noProof/>
                                  <w:color w:val="auto"/>
                                </w:rPr>
                                <w:t>1</w:t>
                              </w:r>
                              <w:r w:rsidRPr="00AF4E1C">
                                <w:rPr>
                                  <w:i/>
                                  <w:color w:val="auto"/>
                                </w:rPr>
                                <w:fldChar w:fldCharType="end"/>
                              </w:r>
                              <w:r w:rsidRPr="00504F28">
                                <w:rPr>
                                  <w:b w:val="0"/>
                                  <w:i/>
                                  <w:color w:val="auto"/>
                                </w:rPr>
                                <w:t xml:space="preserve"> –Location of the benthic sites surveyed at Faga’alu Bay, American Samoa, between March 2012 and </w:t>
                              </w:r>
                              <w:r>
                                <w:rPr>
                                  <w:b w:val="0"/>
                                  <w:i/>
                                  <w:color w:val="auto"/>
                                </w:rPr>
                                <w:t>April</w:t>
                              </w:r>
                              <w:r w:rsidRPr="00504F28">
                                <w:rPr>
                                  <w:b w:val="0"/>
                                  <w:i/>
                                  <w:color w:val="auto"/>
                                </w:rPr>
                                <w:t xml:space="preserve"> 2013. Backreef sites indicated in orange and forereef sites indicated in yellow. Red symbols indicate permanent sites; 2 backreef and 1 forereef. All sites were selected using a stratified random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 name="Picture 1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62475" cy="289560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1D4CB7F" id="Group 14" o:spid="_x0000_s1033" style="position:absolute;margin-left:27.75pt;margin-top:-.1pt;width:376.1pt;height:285.45pt;z-index:251676672" coordsize="47764,36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">
                <v:shape id="Text Box 9" o:spid="_x0000_s1034" type="#_x0000_t202" style="position:absolute;top:29527;width:47764;height:6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66024ED6" w14:textId="77777777" w:rsidR="00902BDB" w:rsidRPr="00504F28" w:rsidRDefault="00902BDB" w:rsidP="002922FA">
                        <w:pPr>
                          <w:pStyle w:val="Caption"/>
                          <w:spacing w:after="0"/>
                          <w:rPr>
                            <w:rFonts w:cs="Times New Roman"/>
                            <w:b w:val="0"/>
                            <w:i/>
                            <w:noProof/>
                            <w:color w:val="auto"/>
                          </w:rPr>
                        </w:pPr>
                        <w:r w:rsidRPr="00AF4E1C">
                          <w:rPr>
                            <w:i/>
                            <w:color w:val="auto"/>
                          </w:rPr>
                          <w:t xml:space="preserve">Figure </w:t>
                        </w:r>
                        <w:r w:rsidRPr="00AF4E1C">
                          <w:rPr>
                            <w:i/>
                            <w:color w:val="auto"/>
                          </w:rPr>
                          <w:fldChar w:fldCharType="begin"/>
                        </w:r>
                        <w:r w:rsidRPr="00AF4E1C">
                          <w:rPr>
                            <w:i/>
                            <w:color w:val="auto"/>
                          </w:rPr>
                          <w:instrText xml:space="preserve"> SEQ Figure \* ARABIC </w:instrText>
                        </w:r>
                        <w:r w:rsidRPr="00AF4E1C">
                          <w:rPr>
                            <w:i/>
                            <w:color w:val="auto"/>
                          </w:rPr>
                          <w:fldChar w:fldCharType="separate"/>
                        </w:r>
                        <w:r>
                          <w:rPr>
                            <w:i/>
                            <w:noProof/>
                            <w:color w:val="auto"/>
                          </w:rPr>
                          <w:t>1</w:t>
                        </w:r>
                        <w:r w:rsidRPr="00AF4E1C">
                          <w:rPr>
                            <w:i/>
                            <w:color w:val="auto"/>
                          </w:rPr>
                          <w:fldChar w:fldCharType="end"/>
                        </w:r>
                        <w:r w:rsidRPr="00504F28">
                          <w:rPr>
                            <w:b w:val="0"/>
                            <w:i/>
                            <w:color w:val="auto"/>
                          </w:rPr>
                          <w:t xml:space="preserve"> –Location of the benthic sites surveyed at Faga’alu Bay, American Samoa, between March 2012 and </w:t>
                        </w:r>
                        <w:r>
                          <w:rPr>
                            <w:b w:val="0"/>
                            <w:i/>
                            <w:color w:val="auto"/>
                          </w:rPr>
                          <w:t>April</w:t>
                        </w:r>
                        <w:r w:rsidRPr="00504F28">
                          <w:rPr>
                            <w:b w:val="0"/>
                            <w:i/>
                            <w:color w:val="auto"/>
                          </w:rPr>
                          <w:t xml:space="preserve"> 2013. Backreef sites indicated in orange and forereef sites indicated in yellow. Red symbols indicate permanent sites; 2 backreef and 1 forereef. All sites were selected using a stratified random design.</w:t>
                        </w:r>
                      </w:p>
                    </w:txbxContent>
                  </v:textbox>
                </v:shape>
                <v:shape id="Picture 15" o:spid="_x0000_s1035" type="#_x0000_t75" style="position:absolute;width:45624;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NQZ3BAAAA2wAAAA8AAABkcnMvZG93bnJldi54bWxET99rwjAQfhf2P4Qb+KbpBhvSGYuIyhAn&#10;zo09H821KWsuoYm2/vfLQPDtPr6fNy8G24oLdaFxrOBpmoEgLp1uuFbw/bWZzECEiKyxdUwKrhSg&#10;WDyM5phr1/MnXU6xFimEQ44KTIw+lzKUhiyGqfPEiatcZzEm2NVSd9incNvK5yx7lRYbTg0GPa0M&#10;lb+ns1UQV367X1e7/rD+qDcGf5Y+ZEelxo/D8g1EpCHexTf3u07zX+D/l3SAX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yNQZ3BAAAA2wAAAA8AAAAAAAAAAAAAAAAAnwIA&#10;AGRycy9kb3ducmV2LnhtbFBLBQYAAAAABAAEAPcAAACNAwAAAAA=&#10;">
                  <v:imagedata r:id="rId17" o:title=""/>
                  <v:path arrowok="t"/>
                </v:shape>
                <w10:wrap type="square"/>
              </v:group>
            </w:pict>
          </mc:Fallback>
        </mc:AlternateContent>
      </w:r>
    </w:p>
    <w:p w14:paraId="2B61BCDA" w14:textId="77777777" w:rsidR="001941B3" w:rsidRDefault="001941B3" w:rsidP="002922FA">
      <w:pPr>
        <w:rPr>
          <w:rFonts w:asciiTheme="minorHAnsi" w:eastAsiaTheme="minorEastAsia" w:hAnsiTheme="minorHAnsi"/>
          <w:sz w:val="22"/>
          <w:szCs w:val="22"/>
        </w:rPr>
      </w:pPr>
    </w:p>
    <w:p w14:paraId="5F96C2A6" w14:textId="77777777" w:rsidR="001941B3" w:rsidRDefault="001941B3" w:rsidP="002922FA">
      <w:pPr>
        <w:rPr>
          <w:rFonts w:asciiTheme="minorHAnsi" w:eastAsiaTheme="minorEastAsia" w:hAnsiTheme="minorHAnsi"/>
          <w:sz w:val="22"/>
          <w:szCs w:val="22"/>
        </w:rPr>
      </w:pPr>
    </w:p>
    <w:p w14:paraId="35B63C46" w14:textId="77777777" w:rsidR="001941B3" w:rsidRDefault="001941B3" w:rsidP="002922FA">
      <w:pPr>
        <w:rPr>
          <w:rFonts w:asciiTheme="minorHAnsi" w:eastAsiaTheme="minorEastAsia" w:hAnsiTheme="minorHAnsi"/>
          <w:sz w:val="22"/>
          <w:szCs w:val="22"/>
        </w:rPr>
      </w:pPr>
    </w:p>
    <w:p w14:paraId="2B33230C" w14:textId="77777777" w:rsidR="001941B3" w:rsidRDefault="001941B3" w:rsidP="002922FA">
      <w:pPr>
        <w:rPr>
          <w:rFonts w:asciiTheme="minorHAnsi" w:eastAsiaTheme="minorEastAsia" w:hAnsiTheme="minorHAnsi"/>
          <w:sz w:val="22"/>
          <w:szCs w:val="22"/>
        </w:rPr>
      </w:pPr>
    </w:p>
    <w:p w14:paraId="63D44020" w14:textId="77777777" w:rsidR="001941B3" w:rsidRDefault="001941B3" w:rsidP="002922FA">
      <w:pPr>
        <w:rPr>
          <w:rFonts w:asciiTheme="minorHAnsi" w:eastAsiaTheme="minorEastAsia" w:hAnsiTheme="minorHAnsi"/>
          <w:sz w:val="22"/>
          <w:szCs w:val="22"/>
        </w:rPr>
      </w:pPr>
    </w:p>
    <w:p w14:paraId="60ACF160" w14:textId="77777777" w:rsidR="001941B3" w:rsidRDefault="001941B3" w:rsidP="002922FA">
      <w:pPr>
        <w:rPr>
          <w:rFonts w:asciiTheme="minorHAnsi" w:eastAsiaTheme="minorEastAsia" w:hAnsiTheme="minorHAnsi"/>
          <w:sz w:val="22"/>
          <w:szCs w:val="22"/>
        </w:rPr>
      </w:pPr>
    </w:p>
    <w:p w14:paraId="65B4E356" w14:textId="77777777" w:rsidR="001941B3" w:rsidRDefault="001941B3" w:rsidP="002922FA">
      <w:pPr>
        <w:rPr>
          <w:rFonts w:asciiTheme="minorHAnsi" w:eastAsiaTheme="minorEastAsia" w:hAnsiTheme="minorHAnsi"/>
          <w:sz w:val="22"/>
          <w:szCs w:val="22"/>
        </w:rPr>
      </w:pPr>
    </w:p>
    <w:p w14:paraId="678256EC" w14:textId="77777777" w:rsidR="001941B3" w:rsidRDefault="001941B3" w:rsidP="002922FA">
      <w:pPr>
        <w:rPr>
          <w:rFonts w:asciiTheme="minorHAnsi" w:eastAsiaTheme="minorEastAsia" w:hAnsiTheme="minorHAnsi"/>
          <w:sz w:val="22"/>
          <w:szCs w:val="22"/>
        </w:rPr>
      </w:pPr>
    </w:p>
    <w:p w14:paraId="0E4D7F2B" w14:textId="77777777" w:rsidR="001941B3" w:rsidRDefault="001941B3" w:rsidP="002922FA">
      <w:pPr>
        <w:rPr>
          <w:rFonts w:asciiTheme="minorHAnsi" w:eastAsiaTheme="minorEastAsia" w:hAnsiTheme="minorHAnsi"/>
          <w:sz w:val="22"/>
          <w:szCs w:val="22"/>
        </w:rPr>
      </w:pPr>
    </w:p>
    <w:p w14:paraId="4E144985" w14:textId="77777777" w:rsidR="001941B3" w:rsidRDefault="001941B3" w:rsidP="002922FA">
      <w:pPr>
        <w:rPr>
          <w:rFonts w:asciiTheme="minorHAnsi" w:eastAsiaTheme="minorEastAsia" w:hAnsiTheme="minorHAnsi"/>
          <w:sz w:val="22"/>
          <w:szCs w:val="22"/>
        </w:rPr>
      </w:pPr>
    </w:p>
    <w:p w14:paraId="7B55564B" w14:textId="77777777" w:rsidR="001941B3" w:rsidRDefault="001941B3" w:rsidP="002922FA">
      <w:pPr>
        <w:rPr>
          <w:rFonts w:asciiTheme="minorHAnsi" w:eastAsiaTheme="minorEastAsia" w:hAnsiTheme="minorHAnsi"/>
          <w:sz w:val="22"/>
          <w:szCs w:val="22"/>
        </w:rPr>
      </w:pPr>
    </w:p>
    <w:p w14:paraId="13DC796E" w14:textId="77777777" w:rsidR="001941B3" w:rsidRDefault="001941B3" w:rsidP="002922FA">
      <w:pPr>
        <w:rPr>
          <w:rFonts w:asciiTheme="minorHAnsi" w:eastAsiaTheme="minorEastAsia" w:hAnsiTheme="minorHAnsi"/>
          <w:sz w:val="22"/>
          <w:szCs w:val="22"/>
        </w:rPr>
      </w:pPr>
    </w:p>
    <w:p w14:paraId="0C2B1FF2" w14:textId="77777777" w:rsidR="001941B3" w:rsidRDefault="001941B3" w:rsidP="002922FA">
      <w:pPr>
        <w:rPr>
          <w:rFonts w:asciiTheme="minorHAnsi" w:eastAsiaTheme="minorEastAsia" w:hAnsiTheme="minorHAnsi"/>
          <w:sz w:val="22"/>
          <w:szCs w:val="22"/>
        </w:rPr>
      </w:pPr>
    </w:p>
    <w:p w14:paraId="6D75361E" w14:textId="77777777" w:rsidR="001941B3" w:rsidRDefault="001941B3" w:rsidP="002922FA">
      <w:pPr>
        <w:rPr>
          <w:rFonts w:asciiTheme="minorHAnsi" w:eastAsiaTheme="minorEastAsia" w:hAnsiTheme="minorHAnsi"/>
          <w:sz w:val="22"/>
          <w:szCs w:val="22"/>
        </w:rPr>
      </w:pPr>
    </w:p>
    <w:p w14:paraId="44AA075F" w14:textId="77777777" w:rsidR="001941B3" w:rsidRDefault="001941B3" w:rsidP="002922FA">
      <w:pPr>
        <w:rPr>
          <w:rFonts w:asciiTheme="minorHAnsi" w:eastAsiaTheme="minorEastAsia" w:hAnsiTheme="minorHAnsi"/>
          <w:sz w:val="22"/>
          <w:szCs w:val="22"/>
        </w:rPr>
      </w:pPr>
    </w:p>
    <w:p w14:paraId="49E9A5B2" w14:textId="77777777" w:rsidR="001941B3" w:rsidRDefault="001941B3" w:rsidP="002922FA">
      <w:pPr>
        <w:rPr>
          <w:rFonts w:asciiTheme="minorHAnsi" w:eastAsiaTheme="minorEastAsia" w:hAnsiTheme="minorHAnsi"/>
          <w:sz w:val="22"/>
          <w:szCs w:val="22"/>
        </w:rPr>
      </w:pPr>
    </w:p>
    <w:p w14:paraId="238683DE" w14:textId="77777777" w:rsidR="001941B3" w:rsidRDefault="001941B3" w:rsidP="002922FA">
      <w:pPr>
        <w:rPr>
          <w:rFonts w:asciiTheme="minorHAnsi" w:eastAsiaTheme="minorEastAsia" w:hAnsiTheme="minorHAnsi"/>
          <w:sz w:val="22"/>
          <w:szCs w:val="22"/>
        </w:rPr>
      </w:pPr>
    </w:p>
    <w:p w14:paraId="7A7DAC31" w14:textId="77777777" w:rsidR="001941B3" w:rsidRDefault="001941B3" w:rsidP="002922FA">
      <w:pPr>
        <w:rPr>
          <w:rFonts w:asciiTheme="minorHAnsi" w:eastAsiaTheme="minorEastAsia" w:hAnsiTheme="minorHAnsi"/>
          <w:sz w:val="22"/>
          <w:szCs w:val="22"/>
        </w:rPr>
      </w:pPr>
    </w:p>
    <w:p w14:paraId="4243DE1E" w14:textId="77777777" w:rsidR="001941B3" w:rsidRDefault="001941B3" w:rsidP="002922FA">
      <w:pPr>
        <w:rPr>
          <w:rFonts w:asciiTheme="minorHAnsi" w:eastAsiaTheme="minorEastAsia" w:hAnsiTheme="minorHAnsi"/>
          <w:sz w:val="22"/>
          <w:szCs w:val="22"/>
        </w:rPr>
      </w:pPr>
    </w:p>
    <w:p w14:paraId="40AD0ABA" w14:textId="77777777" w:rsidR="001941B3" w:rsidRDefault="001941B3" w:rsidP="002922FA">
      <w:pPr>
        <w:rPr>
          <w:rFonts w:asciiTheme="minorHAnsi" w:eastAsiaTheme="minorEastAsia" w:hAnsiTheme="minorHAnsi"/>
          <w:sz w:val="22"/>
          <w:szCs w:val="22"/>
        </w:rPr>
      </w:pPr>
    </w:p>
    <w:p w14:paraId="498155A4" w14:textId="77777777" w:rsidR="001941B3" w:rsidRDefault="001941B3" w:rsidP="002922FA">
      <w:pPr>
        <w:rPr>
          <w:rFonts w:asciiTheme="minorHAnsi" w:eastAsiaTheme="minorEastAsia" w:hAnsiTheme="minorHAnsi"/>
          <w:sz w:val="22"/>
          <w:szCs w:val="22"/>
        </w:rPr>
      </w:pPr>
    </w:p>
    <w:p w14:paraId="01BF46C7" w14:textId="77777777" w:rsidR="002922FA" w:rsidRDefault="002922FA" w:rsidP="002922FA">
      <w:pPr>
        <w:rPr>
          <w:rFonts w:asciiTheme="minorHAnsi" w:eastAsiaTheme="minorEastAsia" w:hAnsiTheme="minorHAnsi"/>
          <w:sz w:val="22"/>
          <w:szCs w:val="22"/>
        </w:rPr>
      </w:pPr>
      <w:r w:rsidRPr="002922FA">
        <w:rPr>
          <w:rFonts w:asciiTheme="minorHAnsi" w:eastAsiaTheme="minorEastAsia" w:hAnsiTheme="minorHAnsi"/>
          <w:sz w:val="22"/>
          <w:szCs w:val="22"/>
        </w:rPr>
        <w:t xml:space="preserve">At each site, the belt-transect method, with two 25-m transect lines as the focal point of the survey was implemented to quantitatively assess </w:t>
      </w:r>
      <w:r w:rsidR="003B5924">
        <w:rPr>
          <w:rFonts w:asciiTheme="minorHAnsi" w:eastAsiaTheme="minorEastAsia" w:hAnsiTheme="minorHAnsi"/>
          <w:sz w:val="22"/>
          <w:szCs w:val="22"/>
        </w:rPr>
        <w:t>benthic community structure</w:t>
      </w:r>
      <w:del w:id="116" w:author="Bernardo Vargas-Angel" w:date="2015-02-03T12:05:00Z">
        <w:r w:rsidR="003B5924" w:rsidDel="000433E4">
          <w:rPr>
            <w:rFonts w:asciiTheme="minorHAnsi" w:eastAsiaTheme="minorEastAsia" w:hAnsiTheme="minorHAnsi"/>
            <w:sz w:val="22"/>
            <w:szCs w:val="22"/>
          </w:rPr>
          <w:delText xml:space="preserve">, composition, </w:delText>
        </w:r>
      </w:del>
      <w:r w:rsidR="003B5924">
        <w:rPr>
          <w:rFonts w:asciiTheme="minorHAnsi" w:eastAsiaTheme="minorEastAsia" w:hAnsiTheme="minorHAnsi"/>
          <w:sz w:val="22"/>
          <w:szCs w:val="22"/>
        </w:rPr>
        <w:t xml:space="preserve">and demographics. </w:t>
      </w:r>
      <w:r w:rsidRPr="002922FA">
        <w:rPr>
          <w:rFonts w:asciiTheme="minorHAnsi" w:eastAsiaTheme="minorEastAsia" w:hAnsiTheme="minorHAnsi"/>
          <w:sz w:val="22"/>
          <w:szCs w:val="22"/>
        </w:rPr>
        <w:t xml:space="preserve"> Along each transect, five 2.5-m</w:t>
      </w:r>
      <w:r w:rsidRPr="002922FA">
        <w:rPr>
          <w:rFonts w:asciiTheme="minorHAnsi" w:eastAsiaTheme="minorEastAsia" w:hAnsiTheme="minorHAnsi"/>
          <w:sz w:val="22"/>
          <w:szCs w:val="22"/>
          <w:vertAlign w:val="superscript"/>
        </w:rPr>
        <w:t>2</w:t>
      </w:r>
      <w:r w:rsidRPr="002922FA">
        <w:rPr>
          <w:rFonts w:asciiTheme="minorHAnsi" w:eastAsiaTheme="minorEastAsia" w:hAnsiTheme="minorHAnsi"/>
          <w:sz w:val="22"/>
          <w:szCs w:val="22"/>
        </w:rPr>
        <w:t xml:space="preserve"> segments were surveyed (0–2.5 m; 5.0–7.5 m; 10–12.5 m; 15–17.5 m; 20–22.5 m), whereby all coral colonies whose center fell within 0.5 m on either side of each transect line were identified to the highest level possible of taxonomic resolution and measured for two planar size metrics: maximum diameter and diameter perpendicular to the maximum diameter</w:t>
      </w:r>
      <w:ins w:id="117" w:author="Bernardo Vargas-Angel" w:date="2015-02-03T12:06:00Z">
        <w:r w:rsidR="000433E4">
          <w:rPr>
            <w:rFonts w:asciiTheme="minorHAnsi" w:eastAsiaTheme="minorEastAsia" w:hAnsiTheme="minorHAnsi"/>
            <w:sz w:val="22"/>
            <w:szCs w:val="22"/>
          </w:rPr>
          <w:t xml:space="preserve"> (</w:t>
        </w:r>
      </w:ins>
      <w:ins w:id="118" w:author="Bernardo Vargas-Angel" w:date="2015-02-03T12:11:00Z">
        <w:r w:rsidR="00537DF1">
          <w:rPr>
            <w:rFonts w:asciiTheme="minorHAnsi" w:eastAsiaTheme="minorEastAsia" w:hAnsiTheme="minorHAnsi"/>
            <w:sz w:val="22"/>
            <w:szCs w:val="22"/>
          </w:rPr>
          <w:t>NOAA 2015)</w:t>
        </w:r>
      </w:ins>
      <w:r w:rsidRPr="002922FA">
        <w:rPr>
          <w:rFonts w:asciiTheme="minorHAnsi" w:eastAsiaTheme="minorEastAsia" w:hAnsiTheme="minorHAnsi"/>
          <w:sz w:val="22"/>
          <w:szCs w:val="22"/>
        </w:rPr>
        <w:t xml:space="preserve">. Coral recruits (defined as attached colonies smaller than 5 cm in diameter) were also quantified, measured, </w:t>
      </w:r>
      <w:r w:rsidRPr="002922FA">
        <w:rPr>
          <w:rFonts w:asciiTheme="minorHAnsi" w:eastAsiaTheme="minorEastAsia" w:hAnsiTheme="minorHAnsi"/>
          <w:sz w:val="22"/>
          <w:szCs w:val="22"/>
        </w:rPr>
        <w:lastRenderedPageBreak/>
        <w:t>and identified to the highest possible level of taxonomic resolution. For each coral colony identified within belt-transect surveys, the extent of mortality –both recent and old, were estimated, dedicating special attention to any evidence of sediment-related damage or stress.  In addition, the Line-Point-Intercept methodology at 25 cm intervals was implemented to derive information on percent benthic composition, relative abundance, and cover</w:t>
      </w:r>
      <w:ins w:id="119" w:author="Bernardo Vargas-Angel" w:date="2015-02-03T12:16:00Z">
        <w:r w:rsidR="005001F5">
          <w:rPr>
            <w:rFonts w:asciiTheme="minorHAnsi" w:eastAsiaTheme="minorEastAsia" w:hAnsiTheme="minorHAnsi"/>
            <w:sz w:val="22"/>
            <w:szCs w:val="22"/>
          </w:rPr>
          <w:t xml:space="preserve"> (NOAA 2015)</w:t>
        </w:r>
      </w:ins>
      <w:r w:rsidRPr="002922FA">
        <w:rPr>
          <w:rFonts w:asciiTheme="minorHAnsi" w:eastAsiaTheme="minorEastAsia" w:hAnsiTheme="minorHAnsi"/>
          <w:sz w:val="22"/>
          <w:szCs w:val="22"/>
        </w:rPr>
        <w:t xml:space="preserve">. </w:t>
      </w:r>
      <w:ins w:id="120" w:author="Bernardo Vargas-Angel" w:date="2015-02-03T13:28:00Z">
        <w:r w:rsidR="00FC6713">
          <w:rPr>
            <w:rFonts w:asciiTheme="minorHAnsi" w:eastAsiaTheme="minorEastAsia" w:hAnsiTheme="minorHAnsi"/>
            <w:sz w:val="22"/>
            <w:szCs w:val="22"/>
          </w:rPr>
          <w:t xml:space="preserve"> Spatial patterns of mean percent coral cover and colony densities were tested implementing independent two-way ANOVA models, using reef zone (backreef vs. </w:t>
        </w:r>
      </w:ins>
      <w:ins w:id="121" w:author="Bernardo Vargas-Angel" w:date="2015-02-03T13:29:00Z">
        <w:r w:rsidR="00FC6713">
          <w:rPr>
            <w:rFonts w:asciiTheme="minorHAnsi" w:eastAsiaTheme="minorEastAsia" w:hAnsiTheme="minorHAnsi"/>
            <w:sz w:val="22"/>
            <w:szCs w:val="22"/>
          </w:rPr>
          <w:t>forereef) and location (north vs. south) as factors.</w:t>
        </w:r>
      </w:ins>
      <w:ins w:id="122" w:author="Bernardo Vargas-Angel" w:date="2015-02-04T15:28:00Z">
        <w:r w:rsidR="00902BDB">
          <w:rPr>
            <w:rFonts w:asciiTheme="minorHAnsi" w:eastAsiaTheme="minorEastAsia" w:hAnsiTheme="minorHAnsi"/>
            <w:sz w:val="22"/>
            <w:szCs w:val="22"/>
          </w:rPr>
          <w:t xml:space="preserve"> </w:t>
        </w:r>
      </w:ins>
      <w:ins w:id="123" w:author="Bernardo Vargas-Angel" w:date="2015-02-04T16:07:00Z">
        <w:r w:rsidR="009D1E83">
          <w:rPr>
            <w:rFonts w:asciiTheme="minorHAnsi" w:eastAsiaTheme="minorEastAsia" w:hAnsiTheme="minorHAnsi"/>
            <w:sz w:val="22"/>
            <w:szCs w:val="22"/>
          </w:rPr>
          <w:t>Cover data was ln-transformed to fulfill parametric statistical requirements.</w:t>
        </w:r>
      </w:ins>
    </w:p>
    <w:p w14:paraId="220AFDBC" w14:textId="77777777" w:rsidR="003B5924" w:rsidRDefault="003B5924" w:rsidP="002922FA">
      <w:pPr>
        <w:spacing w:after="200"/>
        <w:rPr>
          <w:rFonts w:asciiTheme="minorHAnsi" w:eastAsiaTheme="minorEastAsia" w:hAnsiTheme="minorHAnsi"/>
          <w:b/>
          <w:noProof/>
          <w:sz w:val="28"/>
          <w:szCs w:val="28"/>
        </w:rPr>
      </w:pPr>
    </w:p>
    <w:p w14:paraId="1AB4ED0B" w14:textId="77777777" w:rsidR="00B1632F" w:rsidRPr="00B1632F" w:rsidRDefault="00B1632F" w:rsidP="002922FA">
      <w:pPr>
        <w:spacing w:after="200"/>
        <w:rPr>
          <w:rFonts w:asciiTheme="minorHAnsi" w:eastAsiaTheme="minorEastAsia" w:hAnsiTheme="minorHAnsi"/>
          <w:sz w:val="28"/>
          <w:szCs w:val="28"/>
        </w:rPr>
      </w:pPr>
      <w:r>
        <w:rPr>
          <w:rFonts w:asciiTheme="minorHAnsi" w:eastAsiaTheme="minorEastAsia" w:hAnsiTheme="minorHAnsi"/>
          <w:b/>
          <w:noProof/>
          <w:sz w:val="28"/>
          <w:szCs w:val="28"/>
        </w:rPr>
        <w:t>Baseline values</w:t>
      </w:r>
    </w:p>
    <w:p w14:paraId="29F67E03" w14:textId="77777777" w:rsidR="002922FA" w:rsidRPr="002922FA" w:rsidRDefault="001941B3" w:rsidP="002922FA">
      <w:pPr>
        <w:spacing w:after="200"/>
        <w:rPr>
          <w:rFonts w:asciiTheme="minorHAnsi" w:eastAsiaTheme="minorEastAsia" w:hAnsiTheme="minorHAnsi" w:cstheme="minorBidi"/>
          <w:sz w:val="22"/>
          <w:szCs w:val="22"/>
        </w:rPr>
      </w:pPr>
      <w:r>
        <w:rPr>
          <w:rFonts w:asciiTheme="minorHAnsi" w:eastAsiaTheme="minorEastAsia" w:hAnsiTheme="minorHAnsi" w:cstheme="minorBidi"/>
          <w:i/>
          <w:noProof/>
          <w:sz w:val="22"/>
          <w:szCs w:val="22"/>
        </w:rPr>
        <mc:AlternateContent>
          <mc:Choice Requires="wpg">
            <w:drawing>
              <wp:anchor distT="0" distB="0" distL="114300" distR="114300" simplePos="0" relativeHeight="251663360" behindDoc="0" locked="0" layoutInCell="1" allowOverlap="1" wp14:anchorId="109DE2CE" wp14:editId="1412B65B">
                <wp:simplePos x="0" y="0"/>
                <wp:positionH relativeFrom="column">
                  <wp:posOffset>390525</wp:posOffset>
                </wp:positionH>
                <wp:positionV relativeFrom="paragraph">
                  <wp:posOffset>1077595</wp:posOffset>
                </wp:positionV>
                <wp:extent cx="4791075" cy="4189095"/>
                <wp:effectExtent l="0" t="0" r="9525" b="1905"/>
                <wp:wrapNone/>
                <wp:docPr id="13" name="Group 13"/>
                <wp:cNvGraphicFramePr/>
                <a:graphic xmlns:a="http://schemas.openxmlformats.org/drawingml/2006/main">
                  <a:graphicData uri="http://schemas.microsoft.com/office/word/2010/wordprocessingGroup">
                    <wpg:wgp>
                      <wpg:cNvGrpSpPr/>
                      <wpg:grpSpPr>
                        <a:xfrm>
                          <a:off x="0" y="0"/>
                          <a:ext cx="4791075" cy="4189095"/>
                          <a:chOff x="0" y="0"/>
                          <a:chExt cx="4791075" cy="4189095"/>
                        </a:xfrm>
                      </wpg:grpSpPr>
                      <pic:pic xmlns:pic="http://schemas.openxmlformats.org/drawingml/2006/picture">
                        <pic:nvPicPr>
                          <pic:cNvPr id="16" name="Picture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791075" cy="3571875"/>
                          </a:xfrm>
                          <a:prstGeom prst="rect">
                            <a:avLst/>
                          </a:prstGeom>
                        </pic:spPr>
                      </pic:pic>
                      <wps:wsp>
                        <wps:cNvPr id="10" name="Text Box 10"/>
                        <wps:cNvSpPr txBox="1"/>
                        <wps:spPr>
                          <a:xfrm>
                            <a:off x="0" y="3648075"/>
                            <a:ext cx="4791075" cy="541020"/>
                          </a:xfrm>
                          <a:prstGeom prst="rect">
                            <a:avLst/>
                          </a:prstGeom>
                          <a:solidFill>
                            <a:prstClr val="white"/>
                          </a:solidFill>
                          <a:ln>
                            <a:noFill/>
                          </a:ln>
                          <a:effectLst/>
                        </wps:spPr>
                        <wps:txbx>
                          <w:txbxContent>
                            <w:p w14:paraId="22DB6161" w14:textId="77777777" w:rsidR="00902BDB" w:rsidRPr="001941B3" w:rsidRDefault="00902BDB" w:rsidP="002922FA">
                              <w:pPr>
                                <w:rPr>
                                  <w:rFonts w:asciiTheme="minorHAnsi" w:hAnsiTheme="minorHAnsi"/>
                                  <w:sz w:val="18"/>
                                  <w:szCs w:val="18"/>
                                </w:rPr>
                              </w:pPr>
                              <w:r w:rsidRPr="001941B3">
                                <w:rPr>
                                  <w:rFonts w:asciiTheme="minorHAnsi" w:hAnsiTheme="minorHAnsi"/>
                                  <w:b/>
                                  <w:sz w:val="18"/>
                                  <w:szCs w:val="18"/>
                                </w:rPr>
                                <w:t xml:space="preserve">Figure </w:t>
                              </w:r>
                              <w:r w:rsidRPr="001941B3">
                                <w:rPr>
                                  <w:rFonts w:asciiTheme="minorHAnsi" w:hAnsiTheme="minorHAnsi"/>
                                  <w:b/>
                                  <w:sz w:val="18"/>
                                  <w:szCs w:val="18"/>
                                </w:rPr>
                                <w:fldChar w:fldCharType="begin"/>
                              </w:r>
                              <w:r w:rsidRPr="001941B3">
                                <w:rPr>
                                  <w:rFonts w:asciiTheme="minorHAnsi" w:hAnsiTheme="minorHAnsi"/>
                                  <w:b/>
                                  <w:sz w:val="18"/>
                                  <w:szCs w:val="18"/>
                                </w:rPr>
                                <w:instrText xml:space="preserve"> SEQ Figure \* ARABIC </w:instrText>
                              </w:r>
                              <w:r w:rsidRPr="001941B3">
                                <w:rPr>
                                  <w:rFonts w:asciiTheme="minorHAnsi" w:hAnsiTheme="minorHAnsi"/>
                                  <w:b/>
                                  <w:sz w:val="18"/>
                                  <w:szCs w:val="18"/>
                                </w:rPr>
                                <w:fldChar w:fldCharType="separate"/>
                              </w:r>
                              <w:r w:rsidRPr="001941B3">
                                <w:rPr>
                                  <w:rFonts w:asciiTheme="minorHAnsi" w:hAnsiTheme="minorHAnsi"/>
                                  <w:b/>
                                  <w:noProof/>
                                  <w:sz w:val="18"/>
                                  <w:szCs w:val="18"/>
                                </w:rPr>
                                <w:t>2</w:t>
                              </w:r>
                              <w:r w:rsidRPr="001941B3">
                                <w:rPr>
                                  <w:rFonts w:asciiTheme="minorHAnsi" w:hAnsiTheme="minorHAnsi"/>
                                  <w:b/>
                                  <w:sz w:val="18"/>
                                  <w:szCs w:val="18"/>
                                </w:rPr>
                                <w:fldChar w:fldCharType="end"/>
                              </w:r>
                              <w:r w:rsidRPr="001941B3">
                                <w:rPr>
                                  <w:rFonts w:asciiTheme="minorHAnsi" w:hAnsiTheme="minorHAnsi"/>
                                  <w:sz w:val="18"/>
                                  <w:szCs w:val="18"/>
                                </w:rPr>
                                <w:t xml:space="preserve"> –</w:t>
                              </w:r>
                              <w:r w:rsidRPr="001941B3">
                                <w:rPr>
                                  <w:rFonts w:asciiTheme="minorHAnsi" w:hAnsiTheme="minorHAnsi"/>
                                  <w:i/>
                                  <w:sz w:val="18"/>
                                  <w:szCs w:val="18"/>
                                </w:rPr>
                                <w:t>Visual, spatial comparison of coral growth, development, and appearance of shallow habitats of the (a) south, (b) central, and (c, d) northern areas of the backreef in Faga`alu Bay, American Samoa. NOAA photos by Bernardo Vargas-Ángel.</w:t>
                              </w:r>
                            </w:p>
                            <w:p w14:paraId="553398A9" w14:textId="77777777" w:rsidR="00902BDB" w:rsidRPr="00FF47AA" w:rsidRDefault="00902BDB" w:rsidP="002922FA">
                              <w:pPr>
                                <w:pStyle w:val="Caption"/>
                                <w:rPr>
                                  <w:rFonts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09DE2CE" id="Group 13" o:spid="_x0000_s1036" style="position:absolute;margin-left:30.75pt;margin-top:84.85pt;width:377.25pt;height:329.85pt;z-index:251663360" coordsize="47910,418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C2gAAAABSZ2h0bG9uZwAAA9I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Q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">
                <v:shape id="Picture 16" o:spid="_x0000_s1037" type="#_x0000_t75" style="position:absolute;width:47910;height:35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dxxTEAAAA2wAAAA8AAABkcnMvZG93bnJldi54bWxET0trwkAQvhf8D8sUeim6qaDVmFVKHyDi&#10;wUYh1zE7TaLZ2TS7avz3rlDobT6+5ySLztTiTK2rLCt4GUQgiHOrKy4U7LZf/QkI55E11pZJwZUc&#10;LOa9hwRjbS/8TefUFyKEsItRQel9E0vp8pIMuoFtiAP3Y1uDPsC2kLrFSwg3tRxG0VgarDg0lNjQ&#10;e0n5MT0ZBdXxeTr8OMjP02aU5fS7el1n271ST4/d2wyEp87/i//cSx3mj+H+SzhAz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dxxTEAAAA2wAAAA8AAAAAAAAAAAAAAAAA&#10;nwIAAGRycy9kb3ducmV2LnhtbFBLBQYAAAAABAAEAPcAAACQAwAAAAA=&#10;">
                  <v:imagedata r:id="rId19" o:title=""/>
                  <v:path arrowok="t"/>
                </v:shape>
                <v:shape id="Text Box 10" o:spid="_x0000_s1038" type="#_x0000_t202" style="position:absolute;top:36480;width:47910;height:5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14:paraId="22DB6161" w14:textId="77777777" w:rsidR="00902BDB" w:rsidRPr="001941B3" w:rsidRDefault="00902BDB" w:rsidP="002922FA">
                        <w:pPr>
                          <w:rPr>
                            <w:rFonts w:asciiTheme="minorHAnsi" w:hAnsiTheme="minorHAnsi"/>
                            <w:sz w:val="18"/>
                            <w:szCs w:val="18"/>
                          </w:rPr>
                        </w:pPr>
                        <w:r w:rsidRPr="001941B3">
                          <w:rPr>
                            <w:rFonts w:asciiTheme="minorHAnsi" w:hAnsiTheme="minorHAnsi"/>
                            <w:b/>
                            <w:sz w:val="18"/>
                            <w:szCs w:val="18"/>
                          </w:rPr>
                          <w:t xml:space="preserve">Figure </w:t>
                        </w:r>
                        <w:r w:rsidRPr="001941B3">
                          <w:rPr>
                            <w:rFonts w:asciiTheme="minorHAnsi" w:hAnsiTheme="minorHAnsi"/>
                            <w:b/>
                            <w:sz w:val="18"/>
                            <w:szCs w:val="18"/>
                          </w:rPr>
                          <w:fldChar w:fldCharType="begin"/>
                        </w:r>
                        <w:r w:rsidRPr="001941B3">
                          <w:rPr>
                            <w:rFonts w:asciiTheme="minorHAnsi" w:hAnsiTheme="minorHAnsi"/>
                            <w:b/>
                            <w:sz w:val="18"/>
                            <w:szCs w:val="18"/>
                          </w:rPr>
                          <w:instrText xml:space="preserve"> SEQ Figure \* ARABIC </w:instrText>
                        </w:r>
                        <w:r w:rsidRPr="001941B3">
                          <w:rPr>
                            <w:rFonts w:asciiTheme="minorHAnsi" w:hAnsiTheme="minorHAnsi"/>
                            <w:b/>
                            <w:sz w:val="18"/>
                            <w:szCs w:val="18"/>
                          </w:rPr>
                          <w:fldChar w:fldCharType="separate"/>
                        </w:r>
                        <w:r w:rsidRPr="001941B3">
                          <w:rPr>
                            <w:rFonts w:asciiTheme="minorHAnsi" w:hAnsiTheme="minorHAnsi"/>
                            <w:b/>
                            <w:noProof/>
                            <w:sz w:val="18"/>
                            <w:szCs w:val="18"/>
                          </w:rPr>
                          <w:t>2</w:t>
                        </w:r>
                        <w:r w:rsidRPr="001941B3">
                          <w:rPr>
                            <w:rFonts w:asciiTheme="minorHAnsi" w:hAnsiTheme="minorHAnsi"/>
                            <w:b/>
                            <w:sz w:val="18"/>
                            <w:szCs w:val="18"/>
                          </w:rPr>
                          <w:fldChar w:fldCharType="end"/>
                        </w:r>
                        <w:r w:rsidRPr="001941B3">
                          <w:rPr>
                            <w:rFonts w:asciiTheme="minorHAnsi" w:hAnsiTheme="minorHAnsi"/>
                            <w:sz w:val="18"/>
                            <w:szCs w:val="18"/>
                          </w:rPr>
                          <w:t xml:space="preserve"> –</w:t>
                        </w:r>
                        <w:r w:rsidRPr="001941B3">
                          <w:rPr>
                            <w:rFonts w:asciiTheme="minorHAnsi" w:hAnsiTheme="minorHAnsi"/>
                            <w:i/>
                            <w:sz w:val="18"/>
                            <w:szCs w:val="18"/>
                          </w:rPr>
                          <w:t>Visual, spatial comparison of coral growth, development, and appearance of shallow habitats of the (a) south, (b) central, and (c, d) northern areas of the backreef in Faga`alu Bay, American Samoa. NOAA photos by Bernardo Vargas-Ángel.</w:t>
                        </w:r>
                      </w:p>
                      <w:p w14:paraId="553398A9" w14:textId="77777777" w:rsidR="00902BDB" w:rsidRPr="00FF47AA" w:rsidRDefault="00902BDB" w:rsidP="002922FA">
                        <w:pPr>
                          <w:pStyle w:val="Caption"/>
                          <w:rPr>
                            <w:rFonts w:cs="Times New Roman"/>
                            <w:noProof/>
                          </w:rPr>
                        </w:pPr>
                      </w:p>
                    </w:txbxContent>
                  </v:textbox>
                </v:shape>
              </v:group>
            </w:pict>
          </mc:Fallback>
        </mc:AlternateContent>
      </w:r>
      <w:r w:rsidR="003B5924" w:rsidRPr="002922FA">
        <w:rPr>
          <w:rFonts w:asciiTheme="minorHAnsi" w:eastAsiaTheme="minorEastAsia" w:hAnsiTheme="minorHAnsi" w:cstheme="minorBidi"/>
          <w:i/>
          <w:sz w:val="22"/>
          <w:szCs w:val="22"/>
        </w:rPr>
        <w:t>Benthic composition and community structure–</w:t>
      </w:r>
      <w:r w:rsidR="003B5924" w:rsidRPr="002922FA">
        <w:rPr>
          <w:rFonts w:asciiTheme="minorHAnsi" w:eastAsiaTheme="minorEastAsia" w:hAnsiTheme="minorHAnsi" w:cstheme="minorBidi"/>
          <w:sz w:val="22"/>
          <w:szCs w:val="22"/>
        </w:rPr>
        <w:t xml:space="preserve"> </w:t>
      </w:r>
      <w:r w:rsidR="002922FA" w:rsidRPr="002922FA">
        <w:rPr>
          <w:rFonts w:asciiTheme="minorHAnsi" w:eastAsiaTheme="minorEastAsia" w:hAnsiTheme="minorHAnsi" w:cstheme="minorBidi"/>
          <w:sz w:val="22"/>
          <w:szCs w:val="22"/>
        </w:rPr>
        <w:t xml:space="preserve">The quantitative survey data support the benthic community patterns that previously had been anecdotally reported and observed in the field: coral development is conspicuously prominent along the central and southern portions of the reef in Faga`alu Bay (Fig. </w:t>
      </w:r>
      <w:del w:id="124" w:author="Bernardo Vargas-Angel" w:date="2015-02-03T13:29:00Z">
        <w:r w:rsidR="002922FA" w:rsidRPr="002922FA" w:rsidDel="00FC6713">
          <w:rPr>
            <w:rFonts w:asciiTheme="minorHAnsi" w:eastAsiaTheme="minorEastAsia" w:hAnsiTheme="minorHAnsi" w:cstheme="minorBidi"/>
            <w:sz w:val="22"/>
            <w:szCs w:val="22"/>
          </w:rPr>
          <w:delText>1a</w:delText>
        </w:r>
      </w:del>
      <w:ins w:id="125" w:author="Bernardo Vargas-Angel" w:date="2015-02-03T13:29:00Z">
        <w:r w:rsidR="00FC6713">
          <w:rPr>
            <w:rFonts w:asciiTheme="minorHAnsi" w:eastAsiaTheme="minorEastAsia" w:hAnsiTheme="minorHAnsi" w:cstheme="minorBidi"/>
            <w:sz w:val="22"/>
            <w:szCs w:val="22"/>
          </w:rPr>
          <w:t>2</w:t>
        </w:r>
        <w:r w:rsidR="00FC6713" w:rsidRPr="002922FA">
          <w:rPr>
            <w:rFonts w:asciiTheme="minorHAnsi" w:eastAsiaTheme="minorEastAsia" w:hAnsiTheme="minorHAnsi" w:cstheme="minorBidi"/>
            <w:sz w:val="22"/>
            <w:szCs w:val="22"/>
          </w:rPr>
          <w:t>a</w:t>
        </w:r>
      </w:ins>
      <w:r w:rsidR="002922FA" w:rsidRPr="002922FA">
        <w:rPr>
          <w:rFonts w:asciiTheme="minorHAnsi" w:eastAsiaTheme="minorEastAsia" w:hAnsiTheme="minorHAnsi" w:cstheme="minorBidi"/>
          <w:sz w:val="22"/>
          <w:szCs w:val="22"/>
        </w:rPr>
        <w:t xml:space="preserve">, b), compared to the northern areas, where coral growth is quite limited and depauperate (Fig. </w:t>
      </w:r>
      <w:del w:id="126" w:author="Bernardo Vargas-Angel" w:date="2015-02-03T13:29:00Z">
        <w:r w:rsidR="002922FA" w:rsidRPr="002922FA" w:rsidDel="00FC6713">
          <w:rPr>
            <w:rFonts w:asciiTheme="minorHAnsi" w:eastAsiaTheme="minorEastAsia" w:hAnsiTheme="minorHAnsi" w:cstheme="minorBidi"/>
            <w:sz w:val="22"/>
            <w:szCs w:val="22"/>
          </w:rPr>
          <w:delText>1c</w:delText>
        </w:r>
      </w:del>
      <w:ins w:id="127" w:author="Bernardo Vargas-Angel" w:date="2015-02-03T13:29:00Z">
        <w:r w:rsidR="00FC6713">
          <w:rPr>
            <w:rFonts w:asciiTheme="minorHAnsi" w:eastAsiaTheme="minorEastAsia" w:hAnsiTheme="minorHAnsi" w:cstheme="minorBidi"/>
            <w:sz w:val="22"/>
            <w:szCs w:val="22"/>
          </w:rPr>
          <w:t>2</w:t>
        </w:r>
        <w:r w:rsidR="00FC6713" w:rsidRPr="002922FA">
          <w:rPr>
            <w:rFonts w:asciiTheme="minorHAnsi" w:eastAsiaTheme="minorEastAsia" w:hAnsiTheme="minorHAnsi" w:cstheme="minorBidi"/>
            <w:sz w:val="22"/>
            <w:szCs w:val="22"/>
          </w:rPr>
          <w:t>c</w:t>
        </w:r>
      </w:ins>
      <w:r w:rsidR="002922FA" w:rsidRPr="002922FA">
        <w:rPr>
          <w:rFonts w:asciiTheme="minorHAnsi" w:eastAsiaTheme="minorEastAsia" w:hAnsiTheme="minorHAnsi" w:cstheme="minorBidi"/>
          <w:sz w:val="22"/>
          <w:szCs w:val="22"/>
        </w:rPr>
        <w:t>, d).</w:t>
      </w:r>
    </w:p>
    <w:p w14:paraId="704D09B6" w14:textId="77777777" w:rsidR="002922FA" w:rsidRPr="002922FA" w:rsidRDefault="002922FA" w:rsidP="003B5924">
      <w:pPr>
        <w:rPr>
          <w:rFonts w:asciiTheme="minorHAnsi" w:eastAsiaTheme="minorEastAsia" w:hAnsiTheme="minorHAnsi"/>
          <w:sz w:val="22"/>
          <w:szCs w:val="22"/>
        </w:rPr>
      </w:pPr>
    </w:p>
    <w:p w14:paraId="567A760A" w14:textId="77777777" w:rsidR="001941B3" w:rsidRDefault="001941B3" w:rsidP="002922FA">
      <w:pPr>
        <w:jc w:val="both"/>
        <w:rPr>
          <w:rFonts w:asciiTheme="minorHAnsi" w:eastAsiaTheme="minorEastAsia" w:hAnsiTheme="minorHAnsi" w:cstheme="minorBidi"/>
          <w:sz w:val="22"/>
          <w:szCs w:val="22"/>
        </w:rPr>
      </w:pPr>
    </w:p>
    <w:p w14:paraId="330F3F44" w14:textId="77777777" w:rsidR="001941B3" w:rsidRDefault="001941B3" w:rsidP="002922FA">
      <w:pPr>
        <w:jc w:val="both"/>
        <w:rPr>
          <w:rFonts w:asciiTheme="minorHAnsi" w:eastAsiaTheme="minorEastAsia" w:hAnsiTheme="minorHAnsi" w:cstheme="minorBidi"/>
          <w:sz w:val="22"/>
          <w:szCs w:val="22"/>
        </w:rPr>
      </w:pPr>
    </w:p>
    <w:p w14:paraId="6AFAE12D" w14:textId="77777777" w:rsidR="001941B3" w:rsidRDefault="001941B3" w:rsidP="002922FA">
      <w:pPr>
        <w:jc w:val="both"/>
        <w:rPr>
          <w:rFonts w:asciiTheme="minorHAnsi" w:eastAsiaTheme="minorEastAsia" w:hAnsiTheme="minorHAnsi" w:cstheme="minorBidi"/>
          <w:sz w:val="22"/>
          <w:szCs w:val="22"/>
        </w:rPr>
      </w:pPr>
    </w:p>
    <w:p w14:paraId="359D7482" w14:textId="77777777" w:rsidR="001941B3" w:rsidRDefault="001941B3" w:rsidP="002922FA">
      <w:pPr>
        <w:jc w:val="both"/>
        <w:rPr>
          <w:rFonts w:asciiTheme="minorHAnsi" w:eastAsiaTheme="minorEastAsia" w:hAnsiTheme="minorHAnsi" w:cstheme="minorBidi"/>
          <w:sz w:val="22"/>
          <w:szCs w:val="22"/>
        </w:rPr>
      </w:pPr>
    </w:p>
    <w:p w14:paraId="748B6E20" w14:textId="77777777" w:rsidR="001941B3" w:rsidRDefault="001941B3" w:rsidP="002922FA">
      <w:pPr>
        <w:jc w:val="both"/>
        <w:rPr>
          <w:rFonts w:asciiTheme="minorHAnsi" w:eastAsiaTheme="minorEastAsia" w:hAnsiTheme="minorHAnsi" w:cstheme="minorBidi"/>
          <w:sz w:val="22"/>
          <w:szCs w:val="22"/>
        </w:rPr>
      </w:pPr>
    </w:p>
    <w:p w14:paraId="240CA5BB" w14:textId="77777777" w:rsidR="001941B3" w:rsidRDefault="001941B3" w:rsidP="002922FA">
      <w:pPr>
        <w:jc w:val="both"/>
        <w:rPr>
          <w:rFonts w:asciiTheme="minorHAnsi" w:eastAsiaTheme="minorEastAsia" w:hAnsiTheme="minorHAnsi" w:cstheme="minorBidi"/>
          <w:sz w:val="22"/>
          <w:szCs w:val="22"/>
        </w:rPr>
      </w:pPr>
    </w:p>
    <w:p w14:paraId="143EC430" w14:textId="77777777" w:rsidR="001941B3" w:rsidRDefault="001941B3" w:rsidP="002922FA">
      <w:pPr>
        <w:jc w:val="both"/>
        <w:rPr>
          <w:rFonts w:asciiTheme="minorHAnsi" w:eastAsiaTheme="minorEastAsia" w:hAnsiTheme="minorHAnsi" w:cstheme="minorBidi"/>
          <w:sz w:val="22"/>
          <w:szCs w:val="22"/>
        </w:rPr>
      </w:pPr>
    </w:p>
    <w:p w14:paraId="46F92354" w14:textId="77777777" w:rsidR="001941B3" w:rsidRDefault="001941B3" w:rsidP="002922FA">
      <w:pPr>
        <w:jc w:val="both"/>
        <w:rPr>
          <w:rFonts w:asciiTheme="minorHAnsi" w:eastAsiaTheme="minorEastAsia" w:hAnsiTheme="minorHAnsi" w:cstheme="minorBidi"/>
          <w:sz w:val="22"/>
          <w:szCs w:val="22"/>
        </w:rPr>
      </w:pPr>
    </w:p>
    <w:p w14:paraId="5ECD28B4" w14:textId="77777777" w:rsidR="001941B3" w:rsidRDefault="001941B3" w:rsidP="002922FA">
      <w:pPr>
        <w:jc w:val="both"/>
        <w:rPr>
          <w:rFonts w:asciiTheme="minorHAnsi" w:eastAsiaTheme="minorEastAsia" w:hAnsiTheme="minorHAnsi" w:cstheme="minorBidi"/>
          <w:sz w:val="22"/>
          <w:szCs w:val="22"/>
        </w:rPr>
      </w:pPr>
    </w:p>
    <w:p w14:paraId="7F9F5D66" w14:textId="77777777" w:rsidR="001941B3" w:rsidRDefault="001941B3" w:rsidP="002922FA">
      <w:pPr>
        <w:jc w:val="both"/>
        <w:rPr>
          <w:rFonts w:asciiTheme="minorHAnsi" w:eastAsiaTheme="minorEastAsia" w:hAnsiTheme="minorHAnsi" w:cstheme="minorBidi"/>
          <w:sz w:val="22"/>
          <w:szCs w:val="22"/>
        </w:rPr>
      </w:pPr>
    </w:p>
    <w:p w14:paraId="1FCF145B" w14:textId="77777777" w:rsidR="001941B3" w:rsidRDefault="001941B3" w:rsidP="002922FA">
      <w:pPr>
        <w:jc w:val="both"/>
        <w:rPr>
          <w:rFonts w:asciiTheme="minorHAnsi" w:eastAsiaTheme="minorEastAsia" w:hAnsiTheme="minorHAnsi" w:cstheme="minorBidi"/>
          <w:sz w:val="22"/>
          <w:szCs w:val="22"/>
        </w:rPr>
      </w:pPr>
    </w:p>
    <w:p w14:paraId="664CBC1A" w14:textId="77777777" w:rsidR="001941B3" w:rsidRDefault="001941B3" w:rsidP="002922FA">
      <w:pPr>
        <w:jc w:val="both"/>
        <w:rPr>
          <w:rFonts w:asciiTheme="minorHAnsi" w:eastAsiaTheme="minorEastAsia" w:hAnsiTheme="minorHAnsi" w:cstheme="minorBidi"/>
          <w:sz w:val="22"/>
          <w:szCs w:val="22"/>
        </w:rPr>
      </w:pPr>
    </w:p>
    <w:p w14:paraId="28D91181" w14:textId="77777777" w:rsidR="001941B3" w:rsidRDefault="001941B3" w:rsidP="002922FA">
      <w:pPr>
        <w:jc w:val="both"/>
        <w:rPr>
          <w:rFonts w:asciiTheme="minorHAnsi" w:eastAsiaTheme="minorEastAsia" w:hAnsiTheme="minorHAnsi" w:cstheme="minorBidi"/>
          <w:sz w:val="22"/>
          <w:szCs w:val="22"/>
        </w:rPr>
      </w:pPr>
    </w:p>
    <w:p w14:paraId="2A815675" w14:textId="77777777" w:rsidR="001941B3" w:rsidRDefault="001941B3" w:rsidP="002922FA">
      <w:pPr>
        <w:jc w:val="both"/>
        <w:rPr>
          <w:rFonts w:asciiTheme="minorHAnsi" w:eastAsiaTheme="minorEastAsia" w:hAnsiTheme="minorHAnsi" w:cstheme="minorBidi"/>
          <w:sz w:val="22"/>
          <w:szCs w:val="22"/>
        </w:rPr>
      </w:pPr>
    </w:p>
    <w:p w14:paraId="3EDEA31E" w14:textId="77777777" w:rsidR="001941B3" w:rsidRDefault="001941B3" w:rsidP="002922FA">
      <w:pPr>
        <w:jc w:val="both"/>
        <w:rPr>
          <w:rFonts w:asciiTheme="minorHAnsi" w:eastAsiaTheme="minorEastAsia" w:hAnsiTheme="minorHAnsi" w:cstheme="minorBidi"/>
          <w:sz w:val="22"/>
          <w:szCs w:val="22"/>
        </w:rPr>
      </w:pPr>
    </w:p>
    <w:p w14:paraId="7E247CDA" w14:textId="77777777" w:rsidR="001941B3" w:rsidRDefault="001941B3" w:rsidP="002922FA">
      <w:pPr>
        <w:jc w:val="both"/>
        <w:rPr>
          <w:rFonts w:asciiTheme="minorHAnsi" w:eastAsiaTheme="minorEastAsia" w:hAnsiTheme="minorHAnsi" w:cstheme="minorBidi"/>
          <w:sz w:val="22"/>
          <w:szCs w:val="22"/>
        </w:rPr>
      </w:pPr>
    </w:p>
    <w:p w14:paraId="58D6B7EC" w14:textId="77777777" w:rsidR="001941B3" w:rsidRDefault="001941B3" w:rsidP="002922FA">
      <w:pPr>
        <w:jc w:val="both"/>
        <w:rPr>
          <w:rFonts w:asciiTheme="minorHAnsi" w:eastAsiaTheme="minorEastAsia" w:hAnsiTheme="minorHAnsi" w:cstheme="minorBidi"/>
          <w:sz w:val="22"/>
          <w:szCs w:val="22"/>
        </w:rPr>
      </w:pPr>
    </w:p>
    <w:p w14:paraId="405AB4F9" w14:textId="77777777" w:rsidR="001941B3" w:rsidRDefault="001941B3" w:rsidP="002922FA">
      <w:pPr>
        <w:jc w:val="both"/>
        <w:rPr>
          <w:rFonts w:asciiTheme="minorHAnsi" w:eastAsiaTheme="minorEastAsia" w:hAnsiTheme="minorHAnsi" w:cstheme="minorBidi"/>
          <w:sz w:val="22"/>
          <w:szCs w:val="22"/>
        </w:rPr>
      </w:pPr>
    </w:p>
    <w:p w14:paraId="72DD7EEF" w14:textId="77777777" w:rsidR="001941B3" w:rsidRDefault="001941B3" w:rsidP="002922FA">
      <w:pPr>
        <w:jc w:val="both"/>
        <w:rPr>
          <w:rFonts w:asciiTheme="minorHAnsi" w:eastAsiaTheme="minorEastAsia" w:hAnsiTheme="minorHAnsi" w:cstheme="minorBidi"/>
          <w:sz w:val="22"/>
          <w:szCs w:val="22"/>
        </w:rPr>
      </w:pPr>
    </w:p>
    <w:p w14:paraId="365B85CB" w14:textId="77777777" w:rsidR="001941B3" w:rsidRDefault="001941B3" w:rsidP="002922FA">
      <w:pPr>
        <w:jc w:val="both"/>
        <w:rPr>
          <w:rFonts w:asciiTheme="minorHAnsi" w:eastAsiaTheme="minorEastAsia" w:hAnsiTheme="minorHAnsi" w:cstheme="minorBidi"/>
          <w:sz w:val="22"/>
          <w:szCs w:val="22"/>
        </w:rPr>
      </w:pPr>
    </w:p>
    <w:p w14:paraId="70289708" w14:textId="77777777" w:rsidR="001941B3" w:rsidRDefault="001941B3" w:rsidP="002922FA">
      <w:pPr>
        <w:jc w:val="both"/>
        <w:rPr>
          <w:rFonts w:asciiTheme="minorHAnsi" w:eastAsiaTheme="minorEastAsia" w:hAnsiTheme="minorHAnsi" w:cstheme="minorBidi"/>
          <w:sz w:val="22"/>
          <w:szCs w:val="22"/>
        </w:rPr>
      </w:pPr>
    </w:p>
    <w:p w14:paraId="60370963" w14:textId="77777777" w:rsidR="001941B3" w:rsidRDefault="001941B3" w:rsidP="002922FA">
      <w:pPr>
        <w:jc w:val="both"/>
        <w:rPr>
          <w:rFonts w:asciiTheme="minorHAnsi" w:eastAsiaTheme="minorEastAsia" w:hAnsiTheme="minorHAnsi" w:cstheme="minorBidi"/>
          <w:sz w:val="22"/>
          <w:szCs w:val="22"/>
        </w:rPr>
      </w:pPr>
    </w:p>
    <w:p w14:paraId="3A7001FE" w14:textId="77777777" w:rsidR="001941B3" w:rsidRDefault="001941B3" w:rsidP="002922FA">
      <w:pPr>
        <w:jc w:val="both"/>
        <w:rPr>
          <w:rFonts w:asciiTheme="minorHAnsi" w:eastAsiaTheme="minorEastAsia" w:hAnsiTheme="minorHAnsi" w:cstheme="minorBidi"/>
          <w:sz w:val="22"/>
          <w:szCs w:val="22"/>
        </w:rPr>
      </w:pPr>
    </w:p>
    <w:p w14:paraId="76093DBE" w14:textId="77777777" w:rsidR="001941B3" w:rsidRDefault="001941B3" w:rsidP="002922FA">
      <w:pPr>
        <w:jc w:val="both"/>
        <w:rPr>
          <w:rFonts w:asciiTheme="minorHAnsi" w:eastAsiaTheme="minorEastAsia" w:hAnsiTheme="minorHAnsi" w:cstheme="minorBidi"/>
          <w:sz w:val="22"/>
          <w:szCs w:val="22"/>
        </w:rPr>
      </w:pPr>
    </w:p>
    <w:p w14:paraId="5B92A55F" w14:textId="77777777" w:rsidR="001941B3" w:rsidRDefault="001941B3" w:rsidP="002922FA">
      <w:pPr>
        <w:jc w:val="both"/>
        <w:rPr>
          <w:rFonts w:asciiTheme="minorHAnsi" w:eastAsiaTheme="minorEastAsia" w:hAnsiTheme="minorHAnsi" w:cstheme="minorBidi"/>
          <w:sz w:val="22"/>
          <w:szCs w:val="22"/>
        </w:rPr>
      </w:pPr>
    </w:p>
    <w:p w14:paraId="23DF1763" w14:textId="77777777" w:rsidR="002922FA" w:rsidRPr="002922FA" w:rsidRDefault="00FC6713" w:rsidP="002922FA">
      <w:pPr>
        <w:jc w:val="both"/>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Mean percent live </w:t>
      </w:r>
      <w:r w:rsidR="002922FA" w:rsidRPr="002922FA">
        <w:rPr>
          <w:rFonts w:asciiTheme="minorHAnsi" w:eastAsiaTheme="minorEastAsia" w:hAnsiTheme="minorHAnsi" w:cstheme="minorBidi"/>
          <w:sz w:val="22"/>
          <w:szCs w:val="22"/>
        </w:rPr>
        <w:t xml:space="preserve">coral cover was nearly twice as high along the southern area of the reef compared to the northern sector (Fig. </w:t>
      </w:r>
      <w:r>
        <w:rPr>
          <w:rFonts w:asciiTheme="minorHAnsi" w:eastAsiaTheme="minorEastAsia" w:hAnsiTheme="minorHAnsi" w:cstheme="minorBidi"/>
          <w:sz w:val="22"/>
          <w:szCs w:val="22"/>
        </w:rPr>
        <w:t>3</w:t>
      </w:r>
      <w:r w:rsidR="002922FA" w:rsidRPr="002922FA">
        <w:rPr>
          <w:rFonts w:asciiTheme="minorHAnsi" w:eastAsiaTheme="minorEastAsia" w:hAnsiTheme="minorHAnsi" w:cstheme="minorBidi"/>
          <w:sz w:val="22"/>
          <w:szCs w:val="22"/>
        </w:rPr>
        <w:t>a)</w:t>
      </w:r>
      <w:r>
        <w:rPr>
          <w:rFonts w:asciiTheme="minorHAnsi" w:eastAsiaTheme="minorEastAsia" w:hAnsiTheme="minorHAnsi" w:cstheme="minorBidi"/>
          <w:sz w:val="22"/>
          <w:szCs w:val="22"/>
        </w:rPr>
        <w:t xml:space="preserve"> and those differences were significant; differences between</w:t>
      </w:r>
      <w:r w:rsidR="00A010D8">
        <w:rPr>
          <w:rFonts w:asciiTheme="minorHAnsi" w:eastAsiaTheme="minorEastAsia" w:hAnsiTheme="minorHAnsi" w:cstheme="minorBidi"/>
          <w:sz w:val="22"/>
          <w:szCs w:val="22"/>
        </w:rPr>
        <w:t xml:space="preserve"> forereef and backreef were non-</w:t>
      </w:r>
      <w:r>
        <w:rPr>
          <w:rFonts w:asciiTheme="minorHAnsi" w:eastAsiaTheme="minorEastAsia" w:hAnsiTheme="minorHAnsi" w:cstheme="minorBidi"/>
          <w:sz w:val="22"/>
          <w:szCs w:val="22"/>
        </w:rPr>
        <w:t>significant (two-way ANOVA, F</w:t>
      </w:r>
      <w:r w:rsidRPr="00FC6713">
        <w:rPr>
          <w:rFonts w:asciiTheme="minorHAnsi" w:eastAsiaTheme="minorEastAsia" w:hAnsiTheme="minorHAnsi" w:cstheme="minorBidi"/>
          <w:sz w:val="16"/>
          <w:szCs w:val="16"/>
        </w:rPr>
        <w:t>LOCATION</w:t>
      </w:r>
      <w:r>
        <w:rPr>
          <w:rFonts w:asciiTheme="minorHAnsi" w:eastAsiaTheme="minorEastAsia" w:hAnsiTheme="minorHAnsi" w:cstheme="minorBidi"/>
          <w:sz w:val="22"/>
          <w:szCs w:val="22"/>
        </w:rPr>
        <w:t>=</w:t>
      </w:r>
      <w:del w:id="128" w:author="Bernardo Vargas-Angel" w:date="2015-02-04T16:02:00Z">
        <w:r w:rsidDel="00EA59A4">
          <w:rPr>
            <w:rFonts w:asciiTheme="minorHAnsi" w:eastAsiaTheme="minorEastAsia" w:hAnsiTheme="minorHAnsi" w:cstheme="minorBidi"/>
            <w:sz w:val="22"/>
            <w:szCs w:val="22"/>
          </w:rPr>
          <w:delText>6.05</w:delText>
        </w:r>
      </w:del>
      <w:ins w:id="129" w:author="Bernardo Vargas-Angel" w:date="2015-02-04T16:02:00Z">
        <w:r w:rsidR="00EA59A4">
          <w:rPr>
            <w:rFonts w:asciiTheme="minorHAnsi" w:eastAsiaTheme="minorEastAsia" w:hAnsiTheme="minorHAnsi" w:cstheme="minorBidi"/>
            <w:sz w:val="22"/>
            <w:szCs w:val="22"/>
          </w:rPr>
          <w:t>9.43</w:t>
        </w:r>
      </w:ins>
      <w:r w:rsidR="00A010D8">
        <w:rPr>
          <w:rFonts w:asciiTheme="minorHAnsi" w:eastAsiaTheme="minorEastAsia" w:hAnsiTheme="minorHAnsi" w:cstheme="minorBidi"/>
          <w:sz w:val="22"/>
          <w:szCs w:val="22"/>
        </w:rPr>
        <w:t>,</w:t>
      </w:r>
      <w:r>
        <w:rPr>
          <w:rFonts w:asciiTheme="minorHAnsi" w:eastAsiaTheme="minorEastAsia" w:hAnsiTheme="minorHAnsi" w:cstheme="minorBidi"/>
          <w:sz w:val="22"/>
          <w:szCs w:val="22"/>
        </w:rPr>
        <w:t xml:space="preserve"> df=1, P=0.</w:t>
      </w:r>
      <w:del w:id="130" w:author="Bernardo Vargas-Angel" w:date="2015-02-04T16:03:00Z">
        <w:r w:rsidDel="00EA59A4">
          <w:rPr>
            <w:rFonts w:asciiTheme="minorHAnsi" w:eastAsiaTheme="minorEastAsia" w:hAnsiTheme="minorHAnsi" w:cstheme="minorBidi"/>
            <w:sz w:val="22"/>
            <w:szCs w:val="22"/>
          </w:rPr>
          <w:delText>02</w:delText>
        </w:r>
      </w:del>
      <w:ins w:id="131" w:author="Bernardo Vargas-Angel" w:date="2015-02-04T16:03:00Z">
        <w:r w:rsidR="00EA59A4">
          <w:rPr>
            <w:rFonts w:asciiTheme="minorHAnsi" w:eastAsiaTheme="minorEastAsia" w:hAnsiTheme="minorHAnsi" w:cstheme="minorBidi"/>
            <w:sz w:val="22"/>
            <w:szCs w:val="22"/>
          </w:rPr>
          <w:t>004</w:t>
        </w:r>
      </w:ins>
      <w:r>
        <w:rPr>
          <w:rFonts w:asciiTheme="minorHAnsi" w:eastAsiaTheme="minorEastAsia" w:hAnsiTheme="minorHAnsi" w:cstheme="minorBidi"/>
          <w:sz w:val="22"/>
          <w:szCs w:val="22"/>
        </w:rPr>
        <w:t>; F</w:t>
      </w:r>
      <w:r w:rsidRPr="00FC6713">
        <w:rPr>
          <w:rFonts w:asciiTheme="minorHAnsi" w:eastAsiaTheme="minorEastAsia" w:hAnsiTheme="minorHAnsi" w:cstheme="minorBidi"/>
          <w:sz w:val="16"/>
          <w:szCs w:val="16"/>
        </w:rPr>
        <w:t>REEFZONE</w:t>
      </w:r>
      <w:r w:rsidR="00A010D8">
        <w:rPr>
          <w:rFonts w:asciiTheme="minorHAnsi" w:eastAsiaTheme="minorEastAsia" w:hAnsiTheme="minorHAnsi" w:cstheme="minorBidi"/>
          <w:sz w:val="22"/>
          <w:szCs w:val="22"/>
        </w:rPr>
        <w:t>=0.</w:t>
      </w:r>
      <w:del w:id="132" w:author="Bernardo Vargas-Angel" w:date="2015-02-04T16:03:00Z">
        <w:r w:rsidR="00A010D8" w:rsidDel="00EA59A4">
          <w:rPr>
            <w:rFonts w:asciiTheme="minorHAnsi" w:eastAsiaTheme="minorEastAsia" w:hAnsiTheme="minorHAnsi" w:cstheme="minorBidi"/>
            <w:sz w:val="22"/>
            <w:szCs w:val="22"/>
          </w:rPr>
          <w:delText>01</w:delText>
        </w:r>
      </w:del>
      <w:ins w:id="133" w:author="Bernardo Vargas-Angel" w:date="2015-02-04T16:03:00Z">
        <w:r w:rsidR="00EA59A4">
          <w:rPr>
            <w:rFonts w:asciiTheme="minorHAnsi" w:eastAsiaTheme="minorEastAsia" w:hAnsiTheme="minorHAnsi" w:cstheme="minorBidi"/>
            <w:sz w:val="22"/>
            <w:szCs w:val="22"/>
          </w:rPr>
          <w:t>96</w:t>
        </w:r>
      </w:ins>
      <w:r w:rsidR="00A010D8">
        <w:rPr>
          <w:rFonts w:asciiTheme="minorHAnsi" w:eastAsiaTheme="minorEastAsia" w:hAnsiTheme="minorHAnsi" w:cstheme="minorBidi"/>
          <w:sz w:val="22"/>
          <w:szCs w:val="22"/>
        </w:rPr>
        <w:t>, df=1, P=0.</w:t>
      </w:r>
      <w:del w:id="134" w:author="Bernardo Vargas-Angel" w:date="2015-02-04T16:03:00Z">
        <w:r w:rsidR="00A010D8" w:rsidDel="00EA59A4">
          <w:rPr>
            <w:rFonts w:asciiTheme="minorHAnsi" w:eastAsiaTheme="minorEastAsia" w:hAnsiTheme="minorHAnsi" w:cstheme="minorBidi"/>
            <w:sz w:val="22"/>
            <w:szCs w:val="22"/>
          </w:rPr>
          <w:delText>91</w:delText>
        </w:r>
      </w:del>
      <w:ins w:id="135" w:author="Bernardo Vargas-Angel" w:date="2015-02-04T16:03:00Z">
        <w:r w:rsidR="00EA59A4">
          <w:rPr>
            <w:rFonts w:asciiTheme="minorHAnsi" w:eastAsiaTheme="minorEastAsia" w:hAnsiTheme="minorHAnsi" w:cstheme="minorBidi"/>
            <w:sz w:val="22"/>
            <w:szCs w:val="22"/>
          </w:rPr>
          <w:t>33</w:t>
        </w:r>
      </w:ins>
      <w:r w:rsidR="00A010D8">
        <w:rPr>
          <w:rFonts w:asciiTheme="minorHAnsi" w:eastAsiaTheme="minorEastAsia" w:hAnsiTheme="minorHAnsi" w:cstheme="minorBidi"/>
          <w:sz w:val="22"/>
          <w:szCs w:val="22"/>
        </w:rPr>
        <w:t xml:space="preserve">), with no interaction effects between </w:t>
      </w:r>
      <w:r w:rsidR="00195083">
        <w:rPr>
          <w:rFonts w:asciiTheme="minorHAnsi" w:eastAsiaTheme="minorEastAsia" w:hAnsiTheme="minorHAnsi" w:cstheme="minorBidi"/>
          <w:sz w:val="22"/>
          <w:szCs w:val="22"/>
        </w:rPr>
        <w:t>factors</w:t>
      </w:r>
      <w:r w:rsidR="00A010D8">
        <w:rPr>
          <w:rFonts w:asciiTheme="minorHAnsi" w:eastAsiaTheme="minorEastAsia" w:hAnsiTheme="minorHAnsi" w:cstheme="minorBidi"/>
          <w:sz w:val="22"/>
          <w:szCs w:val="22"/>
        </w:rPr>
        <w:t xml:space="preserve"> (two-way ANOVA, F</w:t>
      </w:r>
      <w:r w:rsidR="00A010D8">
        <w:rPr>
          <w:rFonts w:asciiTheme="minorHAnsi" w:eastAsiaTheme="minorEastAsia" w:hAnsiTheme="minorHAnsi" w:cstheme="minorBidi"/>
          <w:sz w:val="16"/>
          <w:szCs w:val="16"/>
        </w:rPr>
        <w:t>REEFZONE × L</w:t>
      </w:r>
      <w:r w:rsidR="00A010D8" w:rsidRPr="00FC6713">
        <w:rPr>
          <w:rFonts w:asciiTheme="minorHAnsi" w:eastAsiaTheme="minorEastAsia" w:hAnsiTheme="minorHAnsi" w:cstheme="minorBidi"/>
          <w:sz w:val="16"/>
          <w:szCs w:val="16"/>
        </w:rPr>
        <w:t>OCATION</w:t>
      </w:r>
      <w:r w:rsidR="00A010D8">
        <w:rPr>
          <w:rFonts w:asciiTheme="minorHAnsi" w:eastAsiaTheme="minorEastAsia" w:hAnsiTheme="minorHAnsi" w:cstheme="minorBidi"/>
          <w:sz w:val="22"/>
          <w:szCs w:val="22"/>
        </w:rPr>
        <w:t>=</w:t>
      </w:r>
      <w:del w:id="136" w:author="Bernardo Vargas-Angel" w:date="2015-02-04T16:03:00Z">
        <w:r w:rsidR="00A010D8" w:rsidDel="000559B0">
          <w:rPr>
            <w:rFonts w:asciiTheme="minorHAnsi" w:eastAsiaTheme="minorEastAsia" w:hAnsiTheme="minorHAnsi" w:cstheme="minorBidi"/>
            <w:sz w:val="22"/>
            <w:szCs w:val="22"/>
          </w:rPr>
          <w:delText>1.79</w:delText>
        </w:r>
      </w:del>
      <w:ins w:id="137" w:author="Bernardo Vargas-Angel" w:date="2015-02-04T16:03:00Z">
        <w:r w:rsidR="000559B0">
          <w:rPr>
            <w:rFonts w:asciiTheme="minorHAnsi" w:eastAsiaTheme="minorEastAsia" w:hAnsiTheme="minorHAnsi" w:cstheme="minorBidi"/>
            <w:sz w:val="22"/>
            <w:szCs w:val="22"/>
          </w:rPr>
          <w:t>0.49</w:t>
        </w:r>
      </w:ins>
      <w:r w:rsidR="00A010D8">
        <w:rPr>
          <w:rFonts w:asciiTheme="minorHAnsi" w:eastAsiaTheme="minorEastAsia" w:hAnsiTheme="minorHAnsi" w:cstheme="minorBidi"/>
          <w:sz w:val="22"/>
          <w:szCs w:val="22"/>
        </w:rPr>
        <w:t xml:space="preserve">, df=1,1, </w:t>
      </w:r>
      <w:r w:rsidR="00A010D8">
        <w:rPr>
          <w:rFonts w:asciiTheme="minorHAnsi" w:eastAsiaTheme="minorEastAsia" w:hAnsiTheme="minorHAnsi" w:cstheme="minorBidi"/>
          <w:sz w:val="22"/>
          <w:szCs w:val="22"/>
        </w:rPr>
        <w:lastRenderedPageBreak/>
        <w:t>P=0.</w:t>
      </w:r>
      <w:del w:id="138" w:author="Bernardo Vargas-Angel" w:date="2015-02-04T16:03:00Z">
        <w:r w:rsidR="00A010D8" w:rsidDel="000559B0">
          <w:rPr>
            <w:rFonts w:asciiTheme="minorHAnsi" w:eastAsiaTheme="minorEastAsia" w:hAnsiTheme="minorHAnsi" w:cstheme="minorBidi"/>
            <w:sz w:val="22"/>
            <w:szCs w:val="22"/>
          </w:rPr>
          <w:delText>19</w:delText>
        </w:r>
      </w:del>
      <w:ins w:id="139" w:author="Bernardo Vargas-Angel" w:date="2015-02-04T16:03:00Z">
        <w:r w:rsidR="000559B0">
          <w:rPr>
            <w:rFonts w:asciiTheme="minorHAnsi" w:eastAsiaTheme="minorEastAsia" w:hAnsiTheme="minorHAnsi" w:cstheme="minorBidi"/>
            <w:sz w:val="22"/>
            <w:szCs w:val="22"/>
          </w:rPr>
          <w:t>48</w:t>
        </w:r>
      </w:ins>
      <w:r w:rsidR="00A010D8">
        <w:rPr>
          <w:rFonts w:asciiTheme="minorHAnsi" w:eastAsiaTheme="minorEastAsia" w:hAnsiTheme="minorHAnsi" w:cstheme="minorBidi"/>
          <w:sz w:val="22"/>
          <w:szCs w:val="22"/>
        </w:rPr>
        <w:t>).</w:t>
      </w:r>
      <w:r w:rsidR="002922FA" w:rsidRPr="002922FA">
        <w:rPr>
          <w:rFonts w:asciiTheme="minorHAnsi" w:eastAsiaTheme="minorEastAsia" w:hAnsiTheme="minorHAnsi" w:cstheme="minorBidi"/>
          <w:sz w:val="22"/>
          <w:szCs w:val="22"/>
        </w:rPr>
        <w:t xml:space="preserve"> Levels of crustose coralline algae were not distinctly different between the northern and southern sectors of the reef (Fig. </w:t>
      </w:r>
      <w:r>
        <w:rPr>
          <w:rFonts w:asciiTheme="minorHAnsi" w:eastAsiaTheme="minorEastAsia" w:hAnsiTheme="minorHAnsi" w:cstheme="minorBidi"/>
          <w:sz w:val="22"/>
          <w:szCs w:val="22"/>
        </w:rPr>
        <w:t>3</w:t>
      </w:r>
      <w:r w:rsidR="002922FA" w:rsidRPr="002922FA">
        <w:rPr>
          <w:rFonts w:asciiTheme="minorHAnsi" w:eastAsiaTheme="minorEastAsia" w:hAnsiTheme="minorHAnsi" w:cstheme="minorBidi"/>
          <w:sz w:val="22"/>
          <w:szCs w:val="22"/>
        </w:rPr>
        <w:t>b)</w:t>
      </w:r>
      <w:ins w:id="140" w:author="Bernardo Vargas-Angel" w:date="2015-02-04T15:47:00Z">
        <w:r w:rsidR="00763671">
          <w:rPr>
            <w:rFonts w:asciiTheme="minorHAnsi" w:eastAsiaTheme="minorEastAsia" w:hAnsiTheme="minorHAnsi" w:cstheme="minorBidi"/>
            <w:sz w:val="22"/>
            <w:szCs w:val="22"/>
          </w:rPr>
          <w:t xml:space="preserve"> (two-way ANOVA, F</w:t>
        </w:r>
        <w:r w:rsidR="00763671" w:rsidRPr="00FC6713">
          <w:rPr>
            <w:rFonts w:asciiTheme="minorHAnsi" w:eastAsiaTheme="minorEastAsia" w:hAnsiTheme="minorHAnsi" w:cstheme="minorBidi"/>
            <w:sz w:val="16"/>
            <w:szCs w:val="16"/>
          </w:rPr>
          <w:t>LOCATION</w:t>
        </w:r>
        <w:r w:rsidR="00763671">
          <w:rPr>
            <w:rFonts w:asciiTheme="minorHAnsi" w:eastAsiaTheme="minorEastAsia" w:hAnsiTheme="minorHAnsi" w:cstheme="minorBidi"/>
            <w:sz w:val="22"/>
            <w:szCs w:val="22"/>
          </w:rPr>
          <w:t>=1.</w:t>
        </w:r>
      </w:ins>
      <w:ins w:id="141" w:author="Bernardo Vargas-Angel" w:date="2015-02-04T16:05:00Z">
        <w:r w:rsidR="00716BB0">
          <w:rPr>
            <w:rFonts w:asciiTheme="minorHAnsi" w:eastAsiaTheme="minorEastAsia" w:hAnsiTheme="minorHAnsi" w:cstheme="minorBidi"/>
            <w:sz w:val="22"/>
            <w:szCs w:val="22"/>
          </w:rPr>
          <w:t>30</w:t>
        </w:r>
      </w:ins>
      <w:ins w:id="142" w:author="Bernardo Vargas-Angel" w:date="2015-02-04T15:47:00Z">
        <w:r w:rsidR="00763671">
          <w:rPr>
            <w:rFonts w:asciiTheme="minorHAnsi" w:eastAsiaTheme="minorEastAsia" w:hAnsiTheme="minorHAnsi" w:cstheme="minorBidi"/>
            <w:sz w:val="22"/>
            <w:szCs w:val="22"/>
          </w:rPr>
          <w:t>, df=1, P=0.2</w:t>
        </w:r>
      </w:ins>
      <w:ins w:id="143" w:author="Bernardo Vargas-Angel" w:date="2015-02-04T16:05:00Z">
        <w:r w:rsidR="00716BB0">
          <w:rPr>
            <w:rFonts w:asciiTheme="minorHAnsi" w:eastAsiaTheme="minorEastAsia" w:hAnsiTheme="minorHAnsi" w:cstheme="minorBidi"/>
            <w:sz w:val="22"/>
            <w:szCs w:val="22"/>
          </w:rPr>
          <w:t>6</w:t>
        </w:r>
      </w:ins>
      <w:ins w:id="144" w:author="Bernardo Vargas-Angel" w:date="2015-02-04T15:47:00Z">
        <w:r w:rsidR="00763671">
          <w:rPr>
            <w:rFonts w:asciiTheme="minorHAnsi" w:eastAsiaTheme="minorEastAsia" w:hAnsiTheme="minorHAnsi" w:cstheme="minorBidi"/>
            <w:sz w:val="22"/>
            <w:szCs w:val="22"/>
          </w:rPr>
          <w:t>; F</w:t>
        </w:r>
        <w:r w:rsidR="00763671" w:rsidRPr="00FC6713">
          <w:rPr>
            <w:rFonts w:asciiTheme="minorHAnsi" w:eastAsiaTheme="minorEastAsia" w:hAnsiTheme="minorHAnsi" w:cstheme="minorBidi"/>
            <w:sz w:val="16"/>
            <w:szCs w:val="16"/>
          </w:rPr>
          <w:t>REEFZONE</w:t>
        </w:r>
        <w:r w:rsidR="00763671">
          <w:rPr>
            <w:rFonts w:asciiTheme="minorHAnsi" w:eastAsiaTheme="minorEastAsia" w:hAnsiTheme="minorHAnsi" w:cstheme="minorBidi"/>
            <w:sz w:val="22"/>
            <w:szCs w:val="22"/>
          </w:rPr>
          <w:t>=</w:t>
        </w:r>
      </w:ins>
      <w:ins w:id="145" w:author="Bernardo Vargas-Angel" w:date="2015-02-04T16:05:00Z">
        <w:r w:rsidR="00716BB0">
          <w:rPr>
            <w:rFonts w:asciiTheme="minorHAnsi" w:eastAsiaTheme="minorEastAsia" w:hAnsiTheme="minorHAnsi" w:cstheme="minorBidi"/>
            <w:sz w:val="22"/>
            <w:szCs w:val="22"/>
          </w:rPr>
          <w:t>9.34</w:t>
        </w:r>
      </w:ins>
      <w:ins w:id="146" w:author="Bernardo Vargas-Angel" w:date="2015-02-04T15:47:00Z">
        <w:r w:rsidR="00763671">
          <w:rPr>
            <w:rFonts w:asciiTheme="minorHAnsi" w:eastAsiaTheme="minorEastAsia" w:hAnsiTheme="minorHAnsi" w:cstheme="minorBidi"/>
            <w:sz w:val="22"/>
            <w:szCs w:val="22"/>
          </w:rPr>
          <w:t>, df=1, P=0.00</w:t>
        </w:r>
      </w:ins>
      <w:ins w:id="147" w:author="Bernardo Vargas-Angel" w:date="2015-02-04T16:05:00Z">
        <w:r w:rsidR="00716BB0">
          <w:rPr>
            <w:rFonts w:asciiTheme="minorHAnsi" w:eastAsiaTheme="minorEastAsia" w:hAnsiTheme="minorHAnsi" w:cstheme="minorBidi"/>
            <w:sz w:val="22"/>
            <w:szCs w:val="22"/>
          </w:rPr>
          <w:t>4</w:t>
        </w:r>
      </w:ins>
      <w:ins w:id="148" w:author="Bernardo Vargas-Angel" w:date="2015-02-04T15:47:00Z">
        <w:r w:rsidR="00763671">
          <w:rPr>
            <w:rFonts w:asciiTheme="minorHAnsi" w:eastAsiaTheme="minorEastAsia" w:hAnsiTheme="minorHAnsi" w:cstheme="minorBidi"/>
            <w:sz w:val="22"/>
            <w:szCs w:val="22"/>
          </w:rPr>
          <w:t>)</w:t>
        </w:r>
        <w:r w:rsidR="00763671" w:rsidRPr="002922FA">
          <w:rPr>
            <w:rFonts w:asciiTheme="minorHAnsi" w:eastAsiaTheme="minorEastAsia" w:hAnsiTheme="minorHAnsi" w:cstheme="minorBidi"/>
            <w:sz w:val="22"/>
            <w:szCs w:val="22"/>
          </w:rPr>
          <w:t>.</w:t>
        </w:r>
      </w:ins>
      <w:r w:rsidR="002922FA" w:rsidRPr="002922FA">
        <w:rPr>
          <w:rFonts w:asciiTheme="minorHAnsi" w:eastAsiaTheme="minorEastAsia" w:hAnsiTheme="minorHAnsi" w:cstheme="minorBidi"/>
          <w:sz w:val="22"/>
          <w:szCs w:val="22"/>
        </w:rPr>
        <w:t xml:space="preserve">, </w:t>
      </w:r>
      <w:del w:id="149" w:author="Bernardo Vargas-Angel" w:date="2015-02-04T15:49:00Z">
        <w:r w:rsidR="002922FA" w:rsidRPr="002922FA" w:rsidDel="00763671">
          <w:rPr>
            <w:rFonts w:asciiTheme="minorHAnsi" w:eastAsiaTheme="minorEastAsia" w:hAnsiTheme="minorHAnsi" w:cstheme="minorBidi"/>
            <w:sz w:val="22"/>
            <w:szCs w:val="22"/>
          </w:rPr>
          <w:delText xml:space="preserve">but </w:delText>
        </w:r>
      </w:del>
      <w:ins w:id="150" w:author="Bernardo Vargas-Angel" w:date="2015-02-04T15:49:00Z">
        <w:r w:rsidR="00763671">
          <w:rPr>
            <w:rFonts w:asciiTheme="minorHAnsi" w:eastAsiaTheme="minorEastAsia" w:hAnsiTheme="minorHAnsi" w:cstheme="minorBidi"/>
            <w:sz w:val="22"/>
            <w:szCs w:val="22"/>
          </w:rPr>
          <w:t>and</w:t>
        </w:r>
        <w:r w:rsidR="00763671" w:rsidRPr="002922FA">
          <w:rPr>
            <w:rFonts w:asciiTheme="minorHAnsi" w:eastAsiaTheme="minorEastAsia" w:hAnsiTheme="minorHAnsi" w:cstheme="minorBidi"/>
            <w:sz w:val="22"/>
            <w:szCs w:val="22"/>
          </w:rPr>
          <w:t xml:space="preserve"> </w:t>
        </w:r>
      </w:ins>
      <w:r w:rsidR="002922FA" w:rsidRPr="002922FA">
        <w:rPr>
          <w:rFonts w:asciiTheme="minorHAnsi" w:eastAsiaTheme="minorEastAsia" w:hAnsiTheme="minorHAnsi" w:cstheme="minorBidi"/>
          <w:sz w:val="22"/>
          <w:szCs w:val="22"/>
        </w:rPr>
        <w:t xml:space="preserve">percent cover of turf algae was </w:t>
      </w:r>
      <w:ins w:id="151" w:author="Bernardo Vargas-Angel" w:date="2015-02-04T15:49:00Z">
        <w:r w:rsidR="00763671">
          <w:rPr>
            <w:rFonts w:asciiTheme="minorHAnsi" w:eastAsiaTheme="minorEastAsia" w:hAnsiTheme="minorHAnsi" w:cstheme="minorBidi"/>
            <w:sz w:val="22"/>
            <w:szCs w:val="22"/>
          </w:rPr>
          <w:t xml:space="preserve">significantly different between reef zones and </w:t>
        </w:r>
      </w:ins>
      <w:ins w:id="152" w:author="Bernardo Vargas-Angel" w:date="2015-02-04T15:50:00Z">
        <w:r w:rsidR="00763671">
          <w:rPr>
            <w:rFonts w:asciiTheme="minorHAnsi" w:eastAsiaTheme="minorEastAsia" w:hAnsiTheme="minorHAnsi" w:cstheme="minorBidi"/>
            <w:sz w:val="22"/>
            <w:szCs w:val="22"/>
          </w:rPr>
          <w:t>location; no factor interaction effects however (</w:t>
        </w:r>
      </w:ins>
      <w:ins w:id="153" w:author="Bernardo Vargas-Angel" w:date="2015-02-04T15:51:00Z">
        <w:r w:rsidR="00763671">
          <w:rPr>
            <w:rFonts w:asciiTheme="minorHAnsi" w:eastAsiaTheme="minorEastAsia" w:hAnsiTheme="minorHAnsi" w:cstheme="minorBidi"/>
            <w:sz w:val="22"/>
            <w:szCs w:val="22"/>
          </w:rPr>
          <w:t>two-way ANOVA, F</w:t>
        </w:r>
        <w:r w:rsidR="00763671" w:rsidRPr="00FC6713">
          <w:rPr>
            <w:rFonts w:asciiTheme="minorHAnsi" w:eastAsiaTheme="minorEastAsia" w:hAnsiTheme="minorHAnsi" w:cstheme="minorBidi"/>
            <w:sz w:val="16"/>
            <w:szCs w:val="16"/>
          </w:rPr>
          <w:t>LOCATION</w:t>
        </w:r>
        <w:r w:rsidR="00763671">
          <w:rPr>
            <w:rFonts w:asciiTheme="minorHAnsi" w:eastAsiaTheme="minorEastAsia" w:hAnsiTheme="minorHAnsi" w:cstheme="minorBidi"/>
            <w:sz w:val="22"/>
            <w:szCs w:val="22"/>
          </w:rPr>
          <w:t>=</w:t>
        </w:r>
      </w:ins>
      <w:ins w:id="154" w:author="Bernardo Vargas-Angel" w:date="2015-02-04T16:06:00Z">
        <w:r w:rsidR="00B74160">
          <w:rPr>
            <w:rFonts w:asciiTheme="minorHAnsi" w:eastAsiaTheme="minorEastAsia" w:hAnsiTheme="minorHAnsi" w:cstheme="minorBidi"/>
            <w:sz w:val="22"/>
            <w:szCs w:val="22"/>
          </w:rPr>
          <w:t>7.76</w:t>
        </w:r>
      </w:ins>
      <w:ins w:id="155" w:author="Bernardo Vargas-Angel" w:date="2015-02-04T15:51:00Z">
        <w:r w:rsidR="00763671">
          <w:rPr>
            <w:rFonts w:asciiTheme="minorHAnsi" w:eastAsiaTheme="minorEastAsia" w:hAnsiTheme="minorHAnsi" w:cstheme="minorBidi"/>
            <w:sz w:val="22"/>
            <w:szCs w:val="22"/>
          </w:rPr>
          <w:t>, df=1, P&lt;0.00</w:t>
        </w:r>
      </w:ins>
      <w:ins w:id="156" w:author="Bernardo Vargas-Angel" w:date="2015-02-04T16:06:00Z">
        <w:r w:rsidR="00B74160">
          <w:rPr>
            <w:rFonts w:asciiTheme="minorHAnsi" w:eastAsiaTheme="minorEastAsia" w:hAnsiTheme="minorHAnsi" w:cstheme="minorBidi"/>
            <w:sz w:val="22"/>
            <w:szCs w:val="22"/>
          </w:rPr>
          <w:t>9</w:t>
        </w:r>
      </w:ins>
      <w:ins w:id="157" w:author="Bernardo Vargas-Angel" w:date="2015-02-04T15:51:00Z">
        <w:r w:rsidR="00763671">
          <w:rPr>
            <w:rFonts w:asciiTheme="minorHAnsi" w:eastAsiaTheme="minorEastAsia" w:hAnsiTheme="minorHAnsi" w:cstheme="minorBidi"/>
            <w:sz w:val="22"/>
            <w:szCs w:val="22"/>
          </w:rPr>
          <w:t>; F</w:t>
        </w:r>
        <w:r w:rsidR="00763671" w:rsidRPr="00FC6713">
          <w:rPr>
            <w:rFonts w:asciiTheme="minorHAnsi" w:eastAsiaTheme="minorEastAsia" w:hAnsiTheme="minorHAnsi" w:cstheme="minorBidi"/>
            <w:sz w:val="16"/>
            <w:szCs w:val="16"/>
          </w:rPr>
          <w:t>REEFZONE</w:t>
        </w:r>
        <w:r w:rsidR="00763671">
          <w:rPr>
            <w:rFonts w:asciiTheme="minorHAnsi" w:eastAsiaTheme="minorEastAsia" w:hAnsiTheme="minorHAnsi" w:cstheme="minorBidi"/>
            <w:sz w:val="22"/>
            <w:szCs w:val="22"/>
          </w:rPr>
          <w:t>=</w:t>
        </w:r>
      </w:ins>
      <w:ins w:id="158" w:author="Bernardo Vargas-Angel" w:date="2015-02-04T16:07:00Z">
        <w:r w:rsidR="00B74160">
          <w:rPr>
            <w:rFonts w:asciiTheme="minorHAnsi" w:eastAsiaTheme="minorEastAsia" w:hAnsiTheme="minorHAnsi" w:cstheme="minorBidi"/>
            <w:sz w:val="22"/>
            <w:szCs w:val="22"/>
          </w:rPr>
          <w:t>11.19</w:t>
        </w:r>
      </w:ins>
      <w:ins w:id="159" w:author="Bernardo Vargas-Angel" w:date="2015-02-04T15:51:00Z">
        <w:r w:rsidR="00763671">
          <w:rPr>
            <w:rFonts w:asciiTheme="minorHAnsi" w:eastAsiaTheme="minorEastAsia" w:hAnsiTheme="minorHAnsi" w:cstheme="minorBidi"/>
            <w:sz w:val="22"/>
            <w:szCs w:val="22"/>
          </w:rPr>
          <w:t>, df=1, P</w:t>
        </w:r>
      </w:ins>
      <w:ins w:id="160" w:author="Bernardo Vargas-Angel" w:date="2015-02-04T16:07:00Z">
        <w:r w:rsidR="00B74160">
          <w:rPr>
            <w:rFonts w:asciiTheme="minorHAnsi" w:eastAsiaTheme="minorEastAsia" w:hAnsiTheme="minorHAnsi" w:cstheme="minorBidi"/>
            <w:sz w:val="22"/>
            <w:szCs w:val="22"/>
          </w:rPr>
          <w:t>=</w:t>
        </w:r>
      </w:ins>
      <w:ins w:id="161" w:author="Bernardo Vargas-Angel" w:date="2015-02-04T15:51:00Z">
        <w:r w:rsidR="00763671">
          <w:rPr>
            <w:rFonts w:asciiTheme="minorHAnsi" w:eastAsiaTheme="minorEastAsia" w:hAnsiTheme="minorHAnsi" w:cstheme="minorBidi"/>
            <w:sz w:val="22"/>
            <w:szCs w:val="22"/>
          </w:rPr>
          <w:t>0.00</w:t>
        </w:r>
      </w:ins>
      <w:ins w:id="162" w:author="Bernardo Vargas-Angel" w:date="2015-02-04T16:07:00Z">
        <w:r w:rsidR="00B74160">
          <w:rPr>
            <w:rFonts w:asciiTheme="minorHAnsi" w:eastAsiaTheme="minorEastAsia" w:hAnsiTheme="minorHAnsi" w:cstheme="minorBidi"/>
            <w:sz w:val="22"/>
            <w:szCs w:val="22"/>
          </w:rPr>
          <w:t>2</w:t>
        </w:r>
      </w:ins>
      <w:ins w:id="163" w:author="Bernardo Vargas-Angel" w:date="2015-02-04T16:00:00Z">
        <w:r w:rsidR="00A30E79">
          <w:rPr>
            <w:rFonts w:asciiTheme="minorHAnsi" w:eastAsiaTheme="minorEastAsia" w:hAnsiTheme="minorHAnsi" w:cstheme="minorBidi"/>
            <w:sz w:val="22"/>
            <w:szCs w:val="22"/>
          </w:rPr>
          <w:t>)</w:t>
        </w:r>
      </w:ins>
      <w:del w:id="164" w:author="Bernardo Vargas-Angel" w:date="2015-02-04T15:50:00Z">
        <w:r w:rsidR="002922FA" w:rsidRPr="002922FA" w:rsidDel="00763671">
          <w:rPr>
            <w:rFonts w:asciiTheme="minorHAnsi" w:eastAsiaTheme="minorEastAsia" w:hAnsiTheme="minorHAnsi" w:cstheme="minorBidi"/>
            <w:sz w:val="22"/>
            <w:szCs w:val="22"/>
          </w:rPr>
          <w:delText xml:space="preserve">much greater along the northern forereef and backreef than along the other sampled portions of this Bay </w:delText>
        </w:r>
      </w:del>
      <w:r w:rsidR="002922FA" w:rsidRPr="002922FA">
        <w:rPr>
          <w:rFonts w:asciiTheme="minorHAnsi" w:eastAsiaTheme="minorEastAsia" w:hAnsiTheme="minorHAnsi" w:cstheme="minorBidi"/>
          <w:sz w:val="22"/>
          <w:szCs w:val="22"/>
        </w:rPr>
        <w:t xml:space="preserve">(Fig. </w:t>
      </w:r>
      <w:r>
        <w:rPr>
          <w:rFonts w:asciiTheme="minorHAnsi" w:eastAsiaTheme="minorEastAsia" w:hAnsiTheme="minorHAnsi" w:cstheme="minorBidi"/>
          <w:sz w:val="22"/>
          <w:szCs w:val="22"/>
        </w:rPr>
        <w:t>3</w:t>
      </w:r>
      <w:r w:rsidR="002922FA" w:rsidRPr="002922FA">
        <w:rPr>
          <w:rFonts w:asciiTheme="minorHAnsi" w:eastAsiaTheme="minorEastAsia" w:hAnsiTheme="minorHAnsi" w:cstheme="minorBidi"/>
          <w:sz w:val="22"/>
          <w:szCs w:val="22"/>
        </w:rPr>
        <w:t>c)</w:t>
      </w:r>
      <w:ins w:id="165" w:author="Bernardo Vargas-Angel" w:date="2015-02-04T15:36:00Z">
        <w:r w:rsidR="00525A5B">
          <w:rPr>
            <w:rFonts w:asciiTheme="minorHAnsi" w:eastAsiaTheme="minorEastAsia" w:hAnsiTheme="minorHAnsi" w:cstheme="minorBidi"/>
            <w:sz w:val="22"/>
            <w:szCs w:val="22"/>
          </w:rPr>
          <w:t xml:space="preserve"> </w:t>
        </w:r>
      </w:ins>
      <w:del w:id="166" w:author="Bernardo Vargas-Angel" w:date="2015-02-04T15:47:00Z">
        <w:r w:rsidR="002922FA" w:rsidRPr="002922FA" w:rsidDel="00763671">
          <w:rPr>
            <w:rFonts w:asciiTheme="minorHAnsi" w:eastAsiaTheme="minorEastAsia" w:hAnsiTheme="minorHAnsi" w:cstheme="minorBidi"/>
            <w:sz w:val="22"/>
            <w:szCs w:val="22"/>
          </w:rPr>
          <w:delText xml:space="preserve">. </w:delText>
        </w:r>
      </w:del>
      <w:r w:rsidR="002922FA" w:rsidRPr="002922FA">
        <w:rPr>
          <w:rFonts w:asciiTheme="minorHAnsi" w:eastAsiaTheme="minorEastAsia" w:hAnsiTheme="minorHAnsi" w:cstheme="minorBidi"/>
          <w:sz w:val="22"/>
          <w:szCs w:val="22"/>
        </w:rPr>
        <w:t xml:space="preserve">The northern areas of the reef in Faga`alu Bay are directly affected by terrigenous siltation and runoff. Surveys corroborate this appraisal, as exemplified by the “reef-builder ratio,” which is the </w:t>
      </w:r>
      <w:del w:id="167" w:author="Bernardo Vargas-Angel" w:date="2015-02-03T12:34:00Z">
        <w:r w:rsidR="002922FA" w:rsidRPr="002922FA" w:rsidDel="00B41B25">
          <w:rPr>
            <w:rFonts w:asciiTheme="minorHAnsi" w:eastAsiaTheme="minorEastAsia" w:hAnsiTheme="minorHAnsi" w:cstheme="minorBidi"/>
            <w:sz w:val="22"/>
            <w:szCs w:val="22"/>
          </w:rPr>
          <w:delText xml:space="preserve">ratio </w:delText>
        </w:r>
      </w:del>
      <w:ins w:id="168" w:author="Bernardo Vargas-Angel" w:date="2015-02-03T12:34:00Z">
        <w:r w:rsidR="00B41B25">
          <w:rPr>
            <w:rFonts w:asciiTheme="minorHAnsi" w:eastAsiaTheme="minorEastAsia" w:hAnsiTheme="minorHAnsi" w:cstheme="minorBidi"/>
            <w:sz w:val="22"/>
            <w:szCs w:val="22"/>
          </w:rPr>
          <w:t>proportion</w:t>
        </w:r>
        <w:r w:rsidR="00B41B25" w:rsidRPr="002922FA">
          <w:rPr>
            <w:rFonts w:asciiTheme="minorHAnsi" w:eastAsiaTheme="minorEastAsia" w:hAnsiTheme="minorHAnsi" w:cstheme="minorBidi"/>
            <w:sz w:val="22"/>
            <w:szCs w:val="22"/>
          </w:rPr>
          <w:t xml:space="preserve"> </w:t>
        </w:r>
      </w:ins>
      <w:r w:rsidR="002922FA" w:rsidRPr="002922FA">
        <w:rPr>
          <w:rFonts w:asciiTheme="minorHAnsi" w:eastAsiaTheme="minorEastAsia" w:hAnsiTheme="minorHAnsi" w:cstheme="minorBidi"/>
          <w:sz w:val="22"/>
          <w:szCs w:val="22"/>
        </w:rPr>
        <w:t>of corals and crustose coralline algae to non-accreting organisms (macroalgae and turfalgae) calculated with values of mean percent cover. The reef-builder ratio was greater along the southern backreef and forereef than along the coral-impoverished northern reef</w:t>
      </w:r>
      <w:del w:id="169" w:author="Bernardo Vargas-Angel" w:date="2015-02-03T12:32:00Z">
        <w:r w:rsidR="002922FA" w:rsidRPr="002922FA" w:rsidDel="00B41B25">
          <w:rPr>
            <w:rFonts w:asciiTheme="minorHAnsi" w:eastAsiaTheme="minorEastAsia" w:hAnsiTheme="minorHAnsi" w:cstheme="minorBidi"/>
            <w:sz w:val="22"/>
            <w:szCs w:val="22"/>
          </w:rPr>
          <w:delText>s</w:delText>
        </w:r>
      </w:del>
      <w:ins w:id="170" w:author="Bernardo Vargas-Angel" w:date="2015-02-04T16:00:00Z">
        <w:r w:rsidR="00A30E79">
          <w:rPr>
            <w:rFonts w:asciiTheme="minorHAnsi" w:eastAsiaTheme="minorEastAsia" w:hAnsiTheme="minorHAnsi" w:cstheme="minorBidi"/>
            <w:sz w:val="22"/>
            <w:szCs w:val="22"/>
          </w:rPr>
          <w:t>and those differences were statistically significant (two-way ANOVA, F</w:t>
        </w:r>
        <w:r w:rsidR="00A30E79" w:rsidRPr="00FC6713">
          <w:rPr>
            <w:rFonts w:asciiTheme="minorHAnsi" w:eastAsiaTheme="minorEastAsia" w:hAnsiTheme="minorHAnsi" w:cstheme="minorBidi"/>
            <w:sz w:val="16"/>
            <w:szCs w:val="16"/>
          </w:rPr>
          <w:t>LOCATION</w:t>
        </w:r>
        <w:r w:rsidR="00A30E79">
          <w:rPr>
            <w:rFonts w:asciiTheme="minorHAnsi" w:eastAsiaTheme="minorEastAsia" w:hAnsiTheme="minorHAnsi" w:cstheme="minorBidi"/>
            <w:sz w:val="22"/>
            <w:szCs w:val="22"/>
          </w:rPr>
          <w:t>=1</w:t>
        </w:r>
      </w:ins>
      <w:ins w:id="171" w:author="Bernardo Vargas-Angel" w:date="2015-02-04T16:01:00Z">
        <w:r w:rsidR="00A30E79">
          <w:rPr>
            <w:rFonts w:asciiTheme="minorHAnsi" w:eastAsiaTheme="minorEastAsia" w:hAnsiTheme="minorHAnsi" w:cstheme="minorBidi"/>
            <w:sz w:val="22"/>
            <w:szCs w:val="22"/>
          </w:rPr>
          <w:t>1.22</w:t>
        </w:r>
      </w:ins>
      <w:ins w:id="172" w:author="Bernardo Vargas-Angel" w:date="2015-02-04T16:00:00Z">
        <w:r w:rsidR="00A30E79">
          <w:rPr>
            <w:rFonts w:asciiTheme="minorHAnsi" w:eastAsiaTheme="minorEastAsia" w:hAnsiTheme="minorHAnsi" w:cstheme="minorBidi"/>
            <w:sz w:val="22"/>
            <w:szCs w:val="22"/>
          </w:rPr>
          <w:t>, df=1, P&lt;0.00</w:t>
        </w:r>
      </w:ins>
      <w:ins w:id="173" w:author="Bernardo Vargas-Angel" w:date="2015-02-04T16:01:00Z">
        <w:r w:rsidR="00A30E79">
          <w:rPr>
            <w:rFonts w:asciiTheme="minorHAnsi" w:eastAsiaTheme="minorEastAsia" w:hAnsiTheme="minorHAnsi" w:cstheme="minorBidi"/>
            <w:sz w:val="22"/>
            <w:szCs w:val="22"/>
          </w:rPr>
          <w:t>2</w:t>
        </w:r>
      </w:ins>
      <w:ins w:id="174" w:author="Bernardo Vargas-Angel" w:date="2015-02-04T16:00:00Z">
        <w:r w:rsidR="00A30E79">
          <w:rPr>
            <w:rFonts w:asciiTheme="minorHAnsi" w:eastAsiaTheme="minorEastAsia" w:hAnsiTheme="minorHAnsi" w:cstheme="minorBidi"/>
            <w:sz w:val="22"/>
            <w:szCs w:val="22"/>
          </w:rPr>
          <w:t>; F</w:t>
        </w:r>
        <w:r w:rsidR="00A30E79" w:rsidRPr="00FC6713">
          <w:rPr>
            <w:rFonts w:asciiTheme="minorHAnsi" w:eastAsiaTheme="minorEastAsia" w:hAnsiTheme="minorHAnsi" w:cstheme="minorBidi"/>
            <w:sz w:val="16"/>
            <w:szCs w:val="16"/>
          </w:rPr>
          <w:t>REEFZONE</w:t>
        </w:r>
        <w:r w:rsidR="00A30E79">
          <w:rPr>
            <w:rFonts w:asciiTheme="minorHAnsi" w:eastAsiaTheme="minorEastAsia" w:hAnsiTheme="minorHAnsi" w:cstheme="minorBidi"/>
            <w:sz w:val="22"/>
            <w:szCs w:val="22"/>
          </w:rPr>
          <w:t>=</w:t>
        </w:r>
      </w:ins>
      <w:ins w:id="175" w:author="Bernardo Vargas-Angel" w:date="2015-02-04T16:01:00Z">
        <w:r w:rsidR="00A30E79">
          <w:rPr>
            <w:rFonts w:asciiTheme="minorHAnsi" w:eastAsiaTheme="minorEastAsia" w:hAnsiTheme="minorHAnsi" w:cstheme="minorBidi"/>
            <w:sz w:val="22"/>
            <w:szCs w:val="22"/>
          </w:rPr>
          <w:t>1.49</w:t>
        </w:r>
      </w:ins>
      <w:ins w:id="176" w:author="Bernardo Vargas-Angel" w:date="2015-02-04T16:00:00Z">
        <w:r w:rsidR="00A30E79">
          <w:rPr>
            <w:rFonts w:asciiTheme="minorHAnsi" w:eastAsiaTheme="minorEastAsia" w:hAnsiTheme="minorHAnsi" w:cstheme="minorBidi"/>
            <w:sz w:val="22"/>
            <w:szCs w:val="22"/>
          </w:rPr>
          <w:t>, df=1, P</w:t>
        </w:r>
      </w:ins>
      <w:ins w:id="177" w:author="Bernardo Vargas-Angel" w:date="2015-02-04T16:01:00Z">
        <w:r w:rsidR="00A30E79">
          <w:rPr>
            <w:rFonts w:asciiTheme="minorHAnsi" w:eastAsiaTheme="minorEastAsia" w:hAnsiTheme="minorHAnsi" w:cstheme="minorBidi"/>
            <w:sz w:val="22"/>
            <w:szCs w:val="22"/>
          </w:rPr>
          <w:t>=</w:t>
        </w:r>
      </w:ins>
      <w:ins w:id="178" w:author="Bernardo Vargas-Angel" w:date="2015-02-04T16:00:00Z">
        <w:r w:rsidR="00A30E79">
          <w:rPr>
            <w:rFonts w:asciiTheme="minorHAnsi" w:eastAsiaTheme="minorEastAsia" w:hAnsiTheme="minorHAnsi" w:cstheme="minorBidi"/>
            <w:sz w:val="22"/>
            <w:szCs w:val="22"/>
          </w:rPr>
          <w:t>0.</w:t>
        </w:r>
      </w:ins>
      <w:ins w:id="179" w:author="Bernardo Vargas-Angel" w:date="2015-02-04T16:01:00Z">
        <w:r w:rsidR="00A30E79">
          <w:rPr>
            <w:rFonts w:asciiTheme="minorHAnsi" w:eastAsiaTheme="minorEastAsia" w:hAnsiTheme="minorHAnsi" w:cstheme="minorBidi"/>
            <w:sz w:val="22"/>
            <w:szCs w:val="22"/>
          </w:rPr>
          <w:t>23</w:t>
        </w:r>
      </w:ins>
      <w:ins w:id="180" w:author="Bernardo Vargas-Angel" w:date="2015-02-04T16:00:00Z">
        <w:r w:rsidR="00A30E79">
          <w:rPr>
            <w:rFonts w:asciiTheme="minorHAnsi" w:eastAsiaTheme="minorEastAsia" w:hAnsiTheme="minorHAnsi" w:cstheme="minorBidi"/>
            <w:sz w:val="22"/>
            <w:szCs w:val="22"/>
          </w:rPr>
          <w:t>)</w:t>
        </w:r>
      </w:ins>
      <w:r w:rsidR="002922FA" w:rsidRPr="002922FA">
        <w:rPr>
          <w:rFonts w:asciiTheme="minorHAnsi" w:eastAsiaTheme="minorEastAsia" w:hAnsiTheme="minorHAnsi" w:cstheme="minorBidi"/>
          <w:sz w:val="22"/>
          <w:szCs w:val="22"/>
        </w:rPr>
        <w:t xml:space="preserve"> (Fig. </w:t>
      </w:r>
      <w:del w:id="181" w:author="Bernardo Vargas-Angel" w:date="2015-02-04T15:57:00Z">
        <w:r w:rsidR="002922FA" w:rsidRPr="002922FA" w:rsidDel="00A30E79">
          <w:rPr>
            <w:rFonts w:asciiTheme="minorHAnsi" w:eastAsiaTheme="minorEastAsia" w:hAnsiTheme="minorHAnsi" w:cstheme="minorBidi"/>
            <w:sz w:val="22"/>
            <w:szCs w:val="22"/>
          </w:rPr>
          <w:delText>2d</w:delText>
        </w:r>
      </w:del>
      <w:ins w:id="182" w:author="Bernardo Vargas-Angel" w:date="2015-02-04T15:57:00Z">
        <w:r w:rsidR="00A30E79">
          <w:rPr>
            <w:rFonts w:asciiTheme="minorHAnsi" w:eastAsiaTheme="minorEastAsia" w:hAnsiTheme="minorHAnsi" w:cstheme="minorBidi"/>
            <w:sz w:val="22"/>
            <w:szCs w:val="22"/>
          </w:rPr>
          <w:t>3</w:t>
        </w:r>
        <w:r w:rsidR="00A30E79" w:rsidRPr="002922FA">
          <w:rPr>
            <w:rFonts w:asciiTheme="minorHAnsi" w:eastAsiaTheme="minorEastAsia" w:hAnsiTheme="minorHAnsi" w:cstheme="minorBidi"/>
            <w:sz w:val="22"/>
            <w:szCs w:val="22"/>
          </w:rPr>
          <w:t>d</w:t>
        </w:r>
      </w:ins>
      <w:r w:rsidR="002922FA" w:rsidRPr="002922FA">
        <w:rPr>
          <w:rFonts w:asciiTheme="minorHAnsi" w:eastAsiaTheme="minorEastAsia" w:hAnsiTheme="minorHAnsi" w:cstheme="minorBidi"/>
          <w:sz w:val="22"/>
          <w:szCs w:val="22"/>
        </w:rPr>
        <w:t>).</w:t>
      </w:r>
      <w:moveFromRangeStart w:id="183" w:author="Bernardo Vargas-Angel" w:date="2015-02-03T12:33:00Z" w:name="move410730118"/>
      <w:moveFrom w:id="184" w:author="Bernardo Vargas-Angel" w:date="2015-02-03T12:33:00Z">
        <w:r w:rsidR="002922FA" w:rsidRPr="002922FA" w:rsidDel="00B41B25">
          <w:rPr>
            <w:rFonts w:asciiTheme="minorHAnsi" w:eastAsiaTheme="minorEastAsia" w:hAnsiTheme="minorHAnsi" w:cstheme="minorBidi"/>
            <w:sz w:val="22"/>
            <w:szCs w:val="22"/>
          </w:rPr>
          <w:t xml:space="preserve"> In actively growing coral reefs, calcifying organisms—corals, crustose coralline algae, and other calcifying plants—typically dominate coral communities. In contrast, communities dominated by noncalcifiers, such as turf algae, cyanobacteria, and other macroalgae, are common in areas with suboptimal conditions for coral growth, including areas with elevated levels of nutrient inputs, pollution, turbidity, and sedimentation</w:t>
        </w:r>
      </w:moveFrom>
      <w:moveFromRangeEnd w:id="183"/>
      <w:r w:rsidR="002922FA" w:rsidRPr="002922FA">
        <w:rPr>
          <w:rFonts w:asciiTheme="minorHAnsi" w:eastAsiaTheme="minorEastAsia" w:hAnsiTheme="minorHAnsi" w:cstheme="minorBidi"/>
          <w:sz w:val="22"/>
          <w:szCs w:val="22"/>
        </w:rPr>
        <w:t>.</w:t>
      </w:r>
    </w:p>
    <w:p w14:paraId="4090FDB1" w14:textId="77777777" w:rsidR="002922FA" w:rsidRPr="002922FA" w:rsidRDefault="002922FA" w:rsidP="002922FA">
      <w:pPr>
        <w:jc w:val="both"/>
        <w:rPr>
          <w:rFonts w:asciiTheme="minorHAnsi" w:eastAsiaTheme="minorEastAsia" w:hAnsiTheme="minorHAnsi" w:cstheme="minorBidi"/>
          <w:sz w:val="22"/>
          <w:szCs w:val="22"/>
        </w:rPr>
      </w:pPr>
      <w:r w:rsidRPr="002922FA">
        <w:rPr>
          <w:rFonts w:asciiTheme="minorHAnsi" w:eastAsiaTheme="minorEastAsia" w:hAnsiTheme="minorHAnsi" w:cstheme="minorBidi"/>
          <w:b/>
          <w:noProof/>
          <w:sz w:val="28"/>
          <w:szCs w:val="28"/>
        </w:rPr>
        <w:drawing>
          <wp:anchor distT="0" distB="0" distL="114300" distR="114300" simplePos="0" relativeHeight="251664384" behindDoc="0" locked="0" layoutInCell="1" allowOverlap="1" wp14:anchorId="2CEA7968" wp14:editId="3A405509">
            <wp:simplePos x="0" y="0"/>
            <wp:positionH relativeFrom="column">
              <wp:posOffset>282575</wp:posOffset>
            </wp:positionH>
            <wp:positionV relativeFrom="paragraph">
              <wp:posOffset>168275</wp:posOffset>
            </wp:positionV>
            <wp:extent cx="5375910" cy="4086860"/>
            <wp:effectExtent l="0" t="0" r="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4.jpg"/>
                    <pic:cNvPicPr/>
                  </pic:nvPicPr>
                  <pic:blipFill>
                    <a:blip r:embed="rId20">
                      <a:extLst>
                        <a:ext uri="{28A0092B-C50C-407E-A947-70E740481C1C}">
                          <a14:useLocalDpi xmlns:a14="http://schemas.microsoft.com/office/drawing/2010/main" val="0"/>
                        </a:ext>
                      </a:extLst>
                    </a:blip>
                    <a:stretch>
                      <a:fillRect/>
                    </a:stretch>
                  </pic:blipFill>
                  <pic:spPr>
                    <a:xfrm>
                      <a:off x="0" y="0"/>
                      <a:ext cx="5375910" cy="4086860"/>
                    </a:xfrm>
                    <a:prstGeom prst="rect">
                      <a:avLst/>
                    </a:prstGeom>
                  </pic:spPr>
                </pic:pic>
              </a:graphicData>
            </a:graphic>
            <wp14:sizeRelH relativeFrom="page">
              <wp14:pctWidth>0</wp14:pctWidth>
            </wp14:sizeRelH>
            <wp14:sizeRelV relativeFrom="page">
              <wp14:pctHeight>0</wp14:pctHeight>
            </wp14:sizeRelV>
          </wp:anchor>
        </w:drawing>
      </w:r>
      <w:r w:rsidRPr="002922FA">
        <w:rPr>
          <w:rFonts w:asciiTheme="minorHAnsi" w:eastAsiaTheme="minorEastAsia" w:hAnsiTheme="minorHAnsi" w:cstheme="minorBidi"/>
          <w:noProof/>
          <w:sz w:val="22"/>
          <w:szCs w:val="22"/>
        </w:rPr>
        <mc:AlternateContent>
          <mc:Choice Requires="wps">
            <w:drawing>
              <wp:anchor distT="0" distB="0" distL="114300" distR="114300" simplePos="0" relativeHeight="251665408" behindDoc="0" locked="0" layoutInCell="1" allowOverlap="1" wp14:anchorId="510B1455" wp14:editId="3117E775">
                <wp:simplePos x="0" y="0"/>
                <wp:positionH relativeFrom="column">
                  <wp:posOffset>343535</wp:posOffset>
                </wp:positionH>
                <wp:positionV relativeFrom="paragraph">
                  <wp:posOffset>4214124</wp:posOffset>
                </wp:positionV>
                <wp:extent cx="5375910" cy="635"/>
                <wp:effectExtent l="0" t="0" r="0" b="635"/>
                <wp:wrapNone/>
                <wp:docPr id="11" name="Text Box 11"/>
                <wp:cNvGraphicFramePr/>
                <a:graphic xmlns:a="http://schemas.openxmlformats.org/drawingml/2006/main">
                  <a:graphicData uri="http://schemas.microsoft.com/office/word/2010/wordprocessingShape">
                    <wps:wsp>
                      <wps:cNvSpPr txBox="1"/>
                      <wps:spPr>
                        <a:xfrm>
                          <a:off x="0" y="0"/>
                          <a:ext cx="5375910" cy="635"/>
                        </a:xfrm>
                        <a:prstGeom prst="rect">
                          <a:avLst/>
                        </a:prstGeom>
                        <a:solidFill>
                          <a:prstClr val="white"/>
                        </a:solidFill>
                        <a:ln>
                          <a:noFill/>
                        </a:ln>
                        <a:effectLst/>
                      </wps:spPr>
                      <wps:txbx>
                        <w:txbxContent>
                          <w:p w14:paraId="07F64997" w14:textId="77777777" w:rsidR="00902BDB" w:rsidRPr="00AF4E1C" w:rsidRDefault="00902BDB" w:rsidP="002922FA">
                            <w:pPr>
                              <w:pStyle w:val="Caption"/>
                              <w:rPr>
                                <w:rFonts w:asciiTheme="majorHAnsi" w:hAnsiTheme="majorHAnsi"/>
                                <w:noProof/>
                                <w:color w:val="auto"/>
                                <w:sz w:val="28"/>
                                <w:szCs w:val="28"/>
                              </w:rPr>
                            </w:pPr>
                            <w:r w:rsidRPr="00AF4E1C">
                              <w:rPr>
                                <w:color w:val="auto"/>
                              </w:rPr>
                              <w:t xml:space="preserve">Figure </w:t>
                            </w:r>
                            <w:r w:rsidRPr="00AF4E1C">
                              <w:rPr>
                                <w:color w:val="auto"/>
                              </w:rPr>
                              <w:fldChar w:fldCharType="begin"/>
                            </w:r>
                            <w:r w:rsidRPr="00AF4E1C">
                              <w:rPr>
                                <w:color w:val="auto"/>
                              </w:rPr>
                              <w:instrText xml:space="preserve"> SEQ Figure \* ARABIC </w:instrText>
                            </w:r>
                            <w:r w:rsidRPr="00AF4E1C">
                              <w:rPr>
                                <w:color w:val="auto"/>
                              </w:rPr>
                              <w:fldChar w:fldCharType="separate"/>
                            </w:r>
                            <w:r>
                              <w:rPr>
                                <w:noProof/>
                                <w:color w:val="auto"/>
                              </w:rPr>
                              <w:t>3</w:t>
                            </w:r>
                            <w:r w:rsidRPr="00AF4E1C">
                              <w:rPr>
                                <w:color w:val="auto"/>
                              </w:rPr>
                              <w:fldChar w:fldCharType="end"/>
                            </w:r>
                            <w:r>
                              <w:rPr>
                                <w:color w:val="auto"/>
                              </w:rPr>
                              <w:t xml:space="preserve"> –</w:t>
                            </w:r>
                            <w:r w:rsidRPr="00AF4E1C">
                              <w:rPr>
                                <w:b w:val="0"/>
                                <w:i/>
                                <w:color w:val="auto"/>
                              </w:rPr>
                              <w:t>Spatial comparison of mean cover (%) values for (a) live hard corals, (b) crustose coralline algae (CCA), (c) turf algae, and (d) values of the reef-builder ratio (ratio of mean cover for corals and crustose coralline algae combined to cover for non</w:t>
                            </w:r>
                            <w:r>
                              <w:rPr>
                                <w:b w:val="0"/>
                                <w:i/>
                                <w:color w:val="auto"/>
                              </w:rPr>
                              <w:t>-</w:t>
                            </w:r>
                            <w:r w:rsidRPr="00AF4E1C">
                              <w:rPr>
                                <w:b w:val="0"/>
                                <w:i/>
                                <w:color w:val="auto"/>
                              </w:rPr>
                              <w:t>accreting organisms) from line-point-inter</w:t>
                            </w:r>
                            <w:r>
                              <w:rPr>
                                <w:b w:val="0"/>
                                <w:i/>
                                <w:color w:val="auto"/>
                              </w:rPr>
                              <w:t xml:space="preserve">cept surveys conducted in March </w:t>
                            </w:r>
                            <w:r w:rsidRPr="00AF4E1C">
                              <w:rPr>
                                <w:b w:val="0"/>
                                <w:i/>
                                <w:color w:val="auto"/>
                              </w:rPr>
                              <w:t>2012</w:t>
                            </w:r>
                            <w:r>
                              <w:rPr>
                                <w:b w:val="0"/>
                                <w:i/>
                                <w:color w:val="auto"/>
                              </w:rPr>
                              <w:t xml:space="preserve"> and April 2013</w:t>
                            </w:r>
                            <w:r w:rsidRPr="00AF4E1C">
                              <w:rPr>
                                <w:b w:val="0"/>
                                <w:i/>
                                <w:color w:val="auto"/>
                              </w:rPr>
                              <w:t xml:space="preserve"> in Faga`alu Bay.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B1455" id="Text Box 11" o:spid="_x0000_s1039" type="#_x0000_t202" style="position:absolute;left:0;text-align:left;margin-left:27.05pt;margin-top:331.8pt;width:423.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" stroked="f">
                <v:textbox style="mso-fit-shape-to-text:t" inset="0,0,0,0">
                  <w:txbxContent>
                    <w:p w14:paraId="07F64997" w14:textId="77777777" w:rsidR="00902BDB" w:rsidRPr="00AF4E1C" w:rsidRDefault="00902BDB" w:rsidP="002922FA">
                      <w:pPr>
                        <w:pStyle w:val="Caption"/>
                        <w:rPr>
                          <w:rFonts w:asciiTheme="majorHAnsi" w:hAnsiTheme="majorHAnsi"/>
                          <w:noProof/>
                          <w:color w:val="auto"/>
                          <w:sz w:val="28"/>
                          <w:szCs w:val="28"/>
                        </w:rPr>
                      </w:pPr>
                      <w:r w:rsidRPr="00AF4E1C">
                        <w:rPr>
                          <w:color w:val="auto"/>
                        </w:rPr>
                        <w:t xml:space="preserve">Figure </w:t>
                      </w:r>
                      <w:r w:rsidRPr="00AF4E1C">
                        <w:rPr>
                          <w:color w:val="auto"/>
                        </w:rPr>
                        <w:fldChar w:fldCharType="begin"/>
                      </w:r>
                      <w:r w:rsidRPr="00AF4E1C">
                        <w:rPr>
                          <w:color w:val="auto"/>
                        </w:rPr>
                        <w:instrText xml:space="preserve"> SEQ Figure \* ARABIC </w:instrText>
                      </w:r>
                      <w:r w:rsidRPr="00AF4E1C">
                        <w:rPr>
                          <w:color w:val="auto"/>
                        </w:rPr>
                        <w:fldChar w:fldCharType="separate"/>
                      </w:r>
                      <w:r>
                        <w:rPr>
                          <w:noProof/>
                          <w:color w:val="auto"/>
                        </w:rPr>
                        <w:t>3</w:t>
                      </w:r>
                      <w:r w:rsidRPr="00AF4E1C">
                        <w:rPr>
                          <w:color w:val="auto"/>
                        </w:rPr>
                        <w:fldChar w:fldCharType="end"/>
                      </w:r>
                      <w:r>
                        <w:rPr>
                          <w:color w:val="auto"/>
                        </w:rPr>
                        <w:t xml:space="preserve"> –</w:t>
                      </w:r>
                      <w:r w:rsidRPr="00AF4E1C">
                        <w:rPr>
                          <w:b w:val="0"/>
                          <w:i/>
                          <w:color w:val="auto"/>
                        </w:rPr>
                        <w:t>Spatial comparison of mean cover (%) values for (a) live hard corals, (b) crustose coralline algae (CCA), (c) turf algae, and (d) values of the reef-builder ratio (ratio of mean cover for corals and crustose coralline algae combined to cover for non</w:t>
                      </w:r>
                      <w:r>
                        <w:rPr>
                          <w:b w:val="0"/>
                          <w:i/>
                          <w:color w:val="auto"/>
                        </w:rPr>
                        <w:t>-</w:t>
                      </w:r>
                      <w:r w:rsidRPr="00AF4E1C">
                        <w:rPr>
                          <w:b w:val="0"/>
                          <w:i/>
                          <w:color w:val="auto"/>
                        </w:rPr>
                        <w:t>accreting organisms) from line-point-inter</w:t>
                      </w:r>
                      <w:r>
                        <w:rPr>
                          <w:b w:val="0"/>
                          <w:i/>
                          <w:color w:val="auto"/>
                        </w:rPr>
                        <w:t xml:space="preserve">cept surveys conducted in March </w:t>
                      </w:r>
                      <w:r w:rsidRPr="00AF4E1C">
                        <w:rPr>
                          <w:b w:val="0"/>
                          <w:i/>
                          <w:color w:val="auto"/>
                        </w:rPr>
                        <w:t>2012</w:t>
                      </w:r>
                      <w:r>
                        <w:rPr>
                          <w:b w:val="0"/>
                          <w:i/>
                          <w:color w:val="auto"/>
                        </w:rPr>
                        <w:t xml:space="preserve"> and April 2013</w:t>
                      </w:r>
                      <w:r w:rsidRPr="00AF4E1C">
                        <w:rPr>
                          <w:b w:val="0"/>
                          <w:i/>
                          <w:color w:val="auto"/>
                        </w:rPr>
                        <w:t xml:space="preserve"> in Faga`alu Bay.</w:t>
                      </w:r>
                    </w:p>
                  </w:txbxContent>
                </v:textbox>
              </v:shape>
            </w:pict>
          </mc:Fallback>
        </mc:AlternateContent>
      </w:r>
    </w:p>
    <w:p w14:paraId="15614925" w14:textId="77777777" w:rsidR="002922FA" w:rsidRPr="002922FA" w:rsidRDefault="002922FA" w:rsidP="002922FA">
      <w:pPr>
        <w:keepNext/>
        <w:rPr>
          <w:rFonts w:asciiTheme="minorHAnsi" w:eastAsiaTheme="minorEastAsia" w:hAnsiTheme="minorHAnsi" w:cstheme="minorBidi"/>
          <w:sz w:val="22"/>
          <w:szCs w:val="22"/>
        </w:rPr>
      </w:pPr>
    </w:p>
    <w:p w14:paraId="503FBBC0" w14:textId="77777777" w:rsidR="002922FA" w:rsidRPr="002922FA" w:rsidRDefault="002922FA" w:rsidP="002922FA">
      <w:pPr>
        <w:spacing w:after="200" w:line="276" w:lineRule="auto"/>
        <w:rPr>
          <w:rFonts w:asciiTheme="minorHAnsi" w:eastAsiaTheme="minorEastAsia" w:hAnsiTheme="minorHAnsi" w:cstheme="minorBidi"/>
          <w:sz w:val="22"/>
          <w:szCs w:val="22"/>
        </w:rPr>
      </w:pPr>
    </w:p>
    <w:p w14:paraId="38128E24" w14:textId="77777777" w:rsidR="00A63EA2" w:rsidRPr="002922FA" w:rsidRDefault="00A63EA2" w:rsidP="00A63EA2">
      <w:pPr>
        <w:jc w:val="both"/>
        <w:rPr>
          <w:rFonts w:asciiTheme="minorHAnsi" w:eastAsiaTheme="minorEastAsia" w:hAnsiTheme="minorHAnsi" w:cstheme="minorBidi"/>
          <w:sz w:val="22"/>
          <w:szCs w:val="22"/>
        </w:rPr>
      </w:pPr>
      <w:r w:rsidRPr="002922FA">
        <w:rPr>
          <w:rFonts w:asciiTheme="minorHAnsi" w:eastAsiaTheme="minorEastAsia" w:hAnsiTheme="minorHAnsi" w:cstheme="minorBidi"/>
          <w:i/>
          <w:sz w:val="22"/>
          <w:szCs w:val="22"/>
        </w:rPr>
        <w:t>Colony densities and condition–</w:t>
      </w:r>
      <w:del w:id="185" w:author="Bernardo Vargas-Angel" w:date="2015-02-03T12:34:00Z">
        <w:r w:rsidRPr="002922FA" w:rsidDel="00B41B25">
          <w:rPr>
            <w:rFonts w:asciiTheme="minorHAnsi" w:eastAsiaTheme="minorEastAsia" w:hAnsiTheme="minorHAnsi" w:cstheme="minorBidi"/>
            <w:i/>
            <w:sz w:val="22"/>
            <w:szCs w:val="22"/>
          </w:rPr>
          <w:delText xml:space="preserve"> </w:delText>
        </w:r>
      </w:del>
      <w:r w:rsidRPr="002922FA">
        <w:rPr>
          <w:rFonts w:asciiTheme="minorHAnsi" w:eastAsiaTheme="minorEastAsia" w:hAnsiTheme="minorHAnsi" w:cstheme="minorBidi"/>
          <w:sz w:val="22"/>
          <w:szCs w:val="22"/>
        </w:rPr>
        <w:t xml:space="preserve">Figure </w:t>
      </w:r>
      <w:r w:rsidR="00DD250B">
        <w:rPr>
          <w:rFonts w:asciiTheme="minorHAnsi" w:eastAsiaTheme="minorEastAsia" w:hAnsiTheme="minorHAnsi" w:cstheme="minorBidi"/>
          <w:sz w:val="22"/>
          <w:szCs w:val="22"/>
        </w:rPr>
        <w:t>4</w:t>
      </w:r>
      <w:r w:rsidRPr="002922FA">
        <w:rPr>
          <w:rFonts w:asciiTheme="minorHAnsi" w:eastAsiaTheme="minorEastAsia" w:hAnsiTheme="minorHAnsi" w:cstheme="minorBidi"/>
          <w:sz w:val="22"/>
          <w:szCs w:val="22"/>
        </w:rPr>
        <w:t>a</w:t>
      </w:r>
      <w:r w:rsidR="00DD250B">
        <w:rPr>
          <w:rFonts w:asciiTheme="minorHAnsi" w:eastAsiaTheme="minorEastAsia" w:hAnsiTheme="minorHAnsi" w:cstheme="minorBidi"/>
          <w:sz w:val="22"/>
          <w:szCs w:val="22"/>
        </w:rPr>
        <w:t xml:space="preserve"> illustrates estimates of coral </w:t>
      </w:r>
      <w:r w:rsidRPr="002922FA">
        <w:rPr>
          <w:rFonts w:asciiTheme="minorHAnsi" w:eastAsiaTheme="minorEastAsia" w:hAnsiTheme="minorHAnsi" w:cstheme="minorBidi"/>
          <w:sz w:val="22"/>
          <w:szCs w:val="22"/>
        </w:rPr>
        <w:t xml:space="preserve">colony density of 6 important reef-building coral genera in Faga`alu Bay. Overall colony densities were </w:t>
      </w:r>
      <w:del w:id="186" w:author="Bernardo Vargas-Angel" w:date="2015-02-03T12:34:00Z">
        <w:r w:rsidRPr="002922FA" w:rsidDel="00B41B25">
          <w:rPr>
            <w:rFonts w:asciiTheme="minorHAnsi" w:eastAsiaTheme="minorEastAsia" w:hAnsiTheme="minorHAnsi" w:cstheme="minorBidi"/>
            <w:sz w:val="22"/>
            <w:szCs w:val="22"/>
          </w:rPr>
          <w:delText xml:space="preserve">relatively </w:delText>
        </w:r>
      </w:del>
      <w:r w:rsidRPr="002922FA">
        <w:rPr>
          <w:rFonts w:asciiTheme="minorHAnsi" w:eastAsiaTheme="minorEastAsia" w:hAnsiTheme="minorHAnsi" w:cstheme="minorBidi"/>
          <w:sz w:val="22"/>
          <w:szCs w:val="22"/>
        </w:rPr>
        <w:t>higher along the southern backreef and forereef (13.44 colonies/m</w:t>
      </w:r>
      <w:r w:rsidRPr="002922FA">
        <w:rPr>
          <w:rFonts w:asciiTheme="minorHAnsi" w:eastAsiaTheme="minorEastAsia" w:hAnsiTheme="minorHAnsi" w:cstheme="minorBidi"/>
          <w:sz w:val="22"/>
          <w:szCs w:val="22"/>
          <w:vertAlign w:val="superscript"/>
        </w:rPr>
        <w:t>2</w:t>
      </w:r>
      <w:r w:rsidRPr="002922FA">
        <w:rPr>
          <w:rFonts w:asciiTheme="minorHAnsi" w:eastAsiaTheme="minorEastAsia" w:hAnsiTheme="minorHAnsi" w:cstheme="minorBidi"/>
          <w:sz w:val="22"/>
          <w:szCs w:val="22"/>
        </w:rPr>
        <w:t>, SE 0.99) than along the northern sector of the reef (9.34 colonies/m</w:t>
      </w:r>
      <w:r w:rsidRPr="002922FA">
        <w:rPr>
          <w:rFonts w:asciiTheme="minorHAnsi" w:eastAsiaTheme="minorEastAsia" w:hAnsiTheme="minorHAnsi" w:cstheme="minorBidi"/>
          <w:sz w:val="22"/>
          <w:szCs w:val="22"/>
          <w:vertAlign w:val="superscript"/>
        </w:rPr>
        <w:t>2</w:t>
      </w:r>
      <w:r w:rsidRPr="002922FA">
        <w:rPr>
          <w:rFonts w:asciiTheme="minorHAnsi" w:eastAsiaTheme="minorEastAsia" w:hAnsiTheme="minorHAnsi" w:cstheme="minorBidi"/>
          <w:sz w:val="22"/>
          <w:szCs w:val="22"/>
        </w:rPr>
        <w:t>, SE 1.70), and these differences were statistically significant (</w:t>
      </w:r>
      <w:r w:rsidR="00A010D8">
        <w:rPr>
          <w:rFonts w:asciiTheme="minorHAnsi" w:eastAsiaTheme="minorEastAsia" w:hAnsiTheme="minorHAnsi" w:cstheme="minorBidi"/>
          <w:sz w:val="22"/>
          <w:szCs w:val="22"/>
        </w:rPr>
        <w:t>two-way ANOVA, F</w:t>
      </w:r>
      <w:r w:rsidR="00A010D8" w:rsidRPr="00FC6713">
        <w:rPr>
          <w:rFonts w:asciiTheme="minorHAnsi" w:eastAsiaTheme="minorEastAsia" w:hAnsiTheme="minorHAnsi" w:cstheme="minorBidi"/>
          <w:sz w:val="16"/>
          <w:szCs w:val="16"/>
        </w:rPr>
        <w:t>LOCATION</w:t>
      </w:r>
      <w:r w:rsidR="00A010D8">
        <w:rPr>
          <w:rFonts w:asciiTheme="minorHAnsi" w:eastAsiaTheme="minorEastAsia" w:hAnsiTheme="minorHAnsi" w:cstheme="minorBidi"/>
          <w:sz w:val="22"/>
          <w:szCs w:val="22"/>
        </w:rPr>
        <w:t xml:space="preserve">=5.11, </w:t>
      </w:r>
      <w:r w:rsidR="00A010D8" w:rsidRPr="00A010D8">
        <w:rPr>
          <w:rFonts w:asciiTheme="minorHAnsi" w:eastAsiaTheme="minorEastAsia" w:hAnsiTheme="minorHAnsi" w:cstheme="minorBidi"/>
          <w:i/>
          <w:sz w:val="22"/>
          <w:szCs w:val="22"/>
        </w:rPr>
        <w:t>df</w:t>
      </w:r>
      <w:r w:rsidR="00A010D8">
        <w:rPr>
          <w:rFonts w:asciiTheme="minorHAnsi" w:eastAsiaTheme="minorEastAsia" w:hAnsiTheme="minorHAnsi" w:cstheme="minorBidi"/>
          <w:sz w:val="22"/>
          <w:szCs w:val="22"/>
        </w:rPr>
        <w:t>=1, P=0.03</w:t>
      </w:r>
      <w:r w:rsidRPr="002922FA">
        <w:rPr>
          <w:rFonts w:asciiTheme="minorHAnsi" w:eastAsiaTheme="minorEastAsia" w:hAnsiTheme="minorHAnsi" w:cstheme="minorBidi"/>
          <w:sz w:val="22"/>
          <w:szCs w:val="22"/>
        </w:rPr>
        <w:t>)</w:t>
      </w:r>
      <w:r w:rsidR="00A010D8">
        <w:rPr>
          <w:rFonts w:asciiTheme="minorHAnsi" w:eastAsiaTheme="minorEastAsia" w:hAnsiTheme="minorHAnsi" w:cstheme="minorBidi"/>
          <w:sz w:val="22"/>
          <w:szCs w:val="22"/>
        </w:rPr>
        <w:t>. Although differences between reef zones were statistically non-significant (two-way ANOVA, F</w:t>
      </w:r>
      <w:r w:rsidR="00A010D8">
        <w:rPr>
          <w:rFonts w:asciiTheme="minorHAnsi" w:eastAsiaTheme="minorEastAsia" w:hAnsiTheme="minorHAnsi" w:cstheme="minorBidi"/>
          <w:sz w:val="16"/>
          <w:szCs w:val="16"/>
        </w:rPr>
        <w:t>REEFZONE</w:t>
      </w:r>
      <w:r w:rsidR="00A010D8">
        <w:rPr>
          <w:rFonts w:asciiTheme="minorHAnsi" w:eastAsiaTheme="minorEastAsia" w:hAnsiTheme="minorHAnsi" w:cstheme="minorBidi"/>
          <w:sz w:val="22"/>
          <w:szCs w:val="22"/>
        </w:rPr>
        <w:t xml:space="preserve">=2.44, </w:t>
      </w:r>
      <w:r w:rsidR="00A010D8" w:rsidRPr="00A010D8">
        <w:rPr>
          <w:rFonts w:asciiTheme="minorHAnsi" w:eastAsiaTheme="minorEastAsia" w:hAnsiTheme="minorHAnsi" w:cstheme="minorBidi"/>
          <w:i/>
          <w:sz w:val="22"/>
          <w:szCs w:val="22"/>
        </w:rPr>
        <w:t>df</w:t>
      </w:r>
      <w:r w:rsidR="00A010D8">
        <w:rPr>
          <w:rFonts w:asciiTheme="minorHAnsi" w:eastAsiaTheme="minorEastAsia" w:hAnsiTheme="minorHAnsi" w:cstheme="minorBidi"/>
          <w:sz w:val="22"/>
          <w:szCs w:val="22"/>
        </w:rPr>
        <w:t xml:space="preserve">=1, P=0.12, there was an interaction effect between factors, </w:t>
      </w:r>
      <w:r w:rsidR="006832C8">
        <w:rPr>
          <w:rFonts w:asciiTheme="minorHAnsi" w:eastAsiaTheme="minorEastAsia" w:hAnsiTheme="minorHAnsi" w:cstheme="minorBidi"/>
          <w:sz w:val="22"/>
          <w:szCs w:val="22"/>
        </w:rPr>
        <w:t xml:space="preserve">indicating a clear segregation of the four strata when considering reef location. Additional differences </w:t>
      </w:r>
      <w:r w:rsidRPr="002922FA">
        <w:rPr>
          <w:rFonts w:asciiTheme="minorHAnsi" w:eastAsiaTheme="minorEastAsia" w:hAnsiTheme="minorHAnsi" w:cstheme="minorBidi"/>
          <w:sz w:val="22"/>
          <w:szCs w:val="22"/>
        </w:rPr>
        <w:t xml:space="preserve">in coral generic composition and density were evident: corals of the genus </w:t>
      </w:r>
      <w:r w:rsidRPr="002922FA">
        <w:rPr>
          <w:rFonts w:asciiTheme="minorHAnsi" w:eastAsiaTheme="minorEastAsia" w:hAnsiTheme="minorHAnsi" w:cstheme="minorBidi"/>
          <w:i/>
          <w:sz w:val="22"/>
          <w:szCs w:val="22"/>
        </w:rPr>
        <w:t>Porites</w:t>
      </w:r>
      <w:r w:rsidRPr="002922FA">
        <w:rPr>
          <w:rFonts w:asciiTheme="minorHAnsi" w:eastAsiaTheme="minorEastAsia" w:hAnsiTheme="minorHAnsi" w:cstheme="minorBidi"/>
          <w:sz w:val="22"/>
          <w:szCs w:val="22"/>
        </w:rPr>
        <w:t xml:space="preserve"> were heavily dominant </w:t>
      </w:r>
      <w:r w:rsidRPr="002922FA">
        <w:rPr>
          <w:rFonts w:asciiTheme="minorHAnsi" w:eastAsiaTheme="minorEastAsia" w:hAnsiTheme="minorHAnsi" w:cstheme="minorBidi"/>
          <w:sz w:val="22"/>
          <w:szCs w:val="22"/>
        </w:rPr>
        <w:lastRenderedPageBreak/>
        <w:t xml:space="preserve">along the shallow northern backreef while corals of the genus </w:t>
      </w:r>
      <w:r w:rsidRPr="002922FA">
        <w:rPr>
          <w:rFonts w:asciiTheme="minorHAnsi" w:eastAsiaTheme="minorEastAsia" w:hAnsiTheme="minorHAnsi" w:cstheme="minorBidi"/>
          <w:i/>
          <w:sz w:val="22"/>
          <w:szCs w:val="22"/>
        </w:rPr>
        <w:t>Montipora</w:t>
      </w:r>
      <w:r w:rsidRPr="002922FA">
        <w:rPr>
          <w:rFonts w:asciiTheme="minorHAnsi" w:eastAsiaTheme="minorEastAsia" w:hAnsiTheme="minorHAnsi" w:cstheme="minorBidi"/>
          <w:sz w:val="22"/>
          <w:szCs w:val="22"/>
        </w:rPr>
        <w:t xml:space="preserve"> occurred primarily along the channel and southern forereef. Additional notable spatial and structural differences indicated a preponderance of encrusting and foliose corals of the genera </w:t>
      </w:r>
      <w:r w:rsidRPr="002922FA">
        <w:rPr>
          <w:rFonts w:asciiTheme="minorHAnsi" w:eastAsiaTheme="minorEastAsia" w:hAnsiTheme="minorHAnsi" w:cstheme="minorBidi"/>
          <w:i/>
          <w:sz w:val="22"/>
          <w:szCs w:val="22"/>
        </w:rPr>
        <w:t>Montipora</w:t>
      </w:r>
      <w:r w:rsidRPr="002922FA">
        <w:rPr>
          <w:rFonts w:asciiTheme="minorHAnsi" w:eastAsiaTheme="minorEastAsia" w:hAnsiTheme="minorHAnsi" w:cstheme="minorBidi"/>
          <w:sz w:val="22"/>
          <w:szCs w:val="22"/>
        </w:rPr>
        <w:t xml:space="preserve"> and </w:t>
      </w:r>
      <w:r w:rsidRPr="002922FA">
        <w:rPr>
          <w:rFonts w:asciiTheme="minorHAnsi" w:eastAsiaTheme="minorEastAsia" w:hAnsiTheme="minorHAnsi" w:cstheme="minorBidi"/>
          <w:i/>
          <w:sz w:val="22"/>
          <w:szCs w:val="22"/>
        </w:rPr>
        <w:t>Pavona</w:t>
      </w:r>
      <w:r w:rsidRPr="002922FA">
        <w:rPr>
          <w:rFonts w:asciiTheme="minorHAnsi" w:eastAsiaTheme="minorEastAsia" w:hAnsiTheme="minorHAnsi" w:cstheme="minorBidi"/>
          <w:sz w:val="22"/>
          <w:szCs w:val="22"/>
        </w:rPr>
        <w:t xml:space="preserve">, respectively, along the shallow northern backreef and, in contrast, the presence of branching corals of the </w:t>
      </w:r>
      <w:r w:rsidR="00AF3911">
        <w:rPr>
          <w:rFonts w:asciiTheme="minorHAnsi" w:eastAsiaTheme="minorEastAsia" w:hAnsiTheme="minorHAnsi" w:cstheme="minorBidi"/>
          <w:sz w:val="22"/>
          <w:szCs w:val="22"/>
        </w:rPr>
        <w:t xml:space="preserve">genus </w:t>
      </w:r>
      <w:r w:rsidRPr="002922FA">
        <w:rPr>
          <w:rFonts w:asciiTheme="minorHAnsi" w:eastAsiaTheme="minorEastAsia" w:hAnsiTheme="minorHAnsi" w:cstheme="minorBidi"/>
          <w:i/>
          <w:sz w:val="22"/>
          <w:szCs w:val="22"/>
        </w:rPr>
        <w:t>Acropora</w:t>
      </w:r>
      <w:r w:rsidRPr="002922FA">
        <w:rPr>
          <w:rFonts w:asciiTheme="minorHAnsi" w:eastAsiaTheme="minorEastAsia" w:hAnsiTheme="minorHAnsi" w:cstheme="minorBidi"/>
          <w:sz w:val="22"/>
          <w:szCs w:val="22"/>
        </w:rPr>
        <w:t xml:space="preserve"> throughout the southern backreef</w:t>
      </w:r>
      <w:r w:rsidR="00AF3911">
        <w:rPr>
          <w:rFonts w:asciiTheme="minorHAnsi" w:eastAsiaTheme="minorEastAsia" w:hAnsiTheme="minorHAnsi" w:cstheme="minorBidi"/>
          <w:sz w:val="22"/>
          <w:szCs w:val="22"/>
        </w:rPr>
        <w:t xml:space="preserve">; </w:t>
      </w:r>
      <w:r w:rsidRPr="002922FA">
        <w:rPr>
          <w:rFonts w:asciiTheme="minorHAnsi" w:eastAsiaTheme="minorEastAsia" w:hAnsiTheme="minorHAnsi" w:cstheme="minorBidi"/>
          <w:sz w:val="22"/>
          <w:szCs w:val="22"/>
        </w:rPr>
        <w:t xml:space="preserve">encrusting and foliose species that appeared to tolerate the lower levels of light and conditions of higher turbidity prevalent on the northern backreef (see Rodgers 1990; Crabbe and Smith 2005). Differences among habitats also were observed in values of coral generic richness (Fig </w:t>
      </w:r>
      <w:r w:rsidR="00AF3911">
        <w:rPr>
          <w:rFonts w:asciiTheme="minorHAnsi" w:eastAsiaTheme="minorEastAsia" w:hAnsiTheme="minorHAnsi" w:cstheme="minorBidi"/>
          <w:sz w:val="22"/>
          <w:szCs w:val="22"/>
        </w:rPr>
        <w:t>4</w:t>
      </w:r>
      <w:r w:rsidRPr="002922FA">
        <w:rPr>
          <w:rFonts w:asciiTheme="minorHAnsi" w:eastAsiaTheme="minorEastAsia" w:hAnsiTheme="minorHAnsi" w:cstheme="minorBidi"/>
          <w:sz w:val="22"/>
          <w:szCs w:val="22"/>
        </w:rPr>
        <w:t>b), with a greater mean number of genera occurring along the deeper forereef (10.95, SE 0.67) compared to the shallow backreef (6.29, SE 0.25), and these differences also were statistically significant (</w:t>
      </w:r>
      <w:r w:rsidRPr="002922FA">
        <w:rPr>
          <w:rFonts w:asciiTheme="minorHAnsi" w:eastAsiaTheme="minorEastAsia" w:hAnsiTheme="minorHAnsi" w:cstheme="minorBidi"/>
          <w:i/>
          <w:sz w:val="22"/>
          <w:szCs w:val="22"/>
        </w:rPr>
        <w:t>P</w:t>
      </w:r>
      <w:r w:rsidRPr="002922FA">
        <w:rPr>
          <w:rFonts w:asciiTheme="minorHAnsi" w:eastAsiaTheme="minorEastAsia" w:hAnsiTheme="minorHAnsi" w:cstheme="minorBidi"/>
          <w:sz w:val="22"/>
          <w:szCs w:val="22"/>
        </w:rPr>
        <w:t xml:space="preserve">=0.001, Student’s </w:t>
      </w:r>
      <w:r w:rsidRPr="002922FA">
        <w:rPr>
          <w:rFonts w:asciiTheme="minorHAnsi" w:eastAsiaTheme="minorEastAsia" w:hAnsiTheme="minorHAnsi" w:cstheme="minorBidi"/>
          <w:i/>
          <w:sz w:val="22"/>
          <w:szCs w:val="22"/>
        </w:rPr>
        <w:t>t</w:t>
      </w:r>
      <w:r w:rsidRPr="002922FA">
        <w:rPr>
          <w:rFonts w:asciiTheme="minorHAnsi" w:eastAsiaTheme="minorEastAsia" w:hAnsiTheme="minorHAnsi" w:cstheme="minorBidi"/>
          <w:sz w:val="22"/>
          <w:szCs w:val="22"/>
        </w:rPr>
        <w:t xml:space="preserve">-test). Such variation is expected given the disparate range of environmental conditions (for </w:t>
      </w:r>
      <w:r w:rsidR="00AE5760">
        <w:rPr>
          <w:rFonts w:asciiTheme="minorHAnsi" w:eastAsiaTheme="minorEastAsia" w:hAnsiTheme="minorHAnsi" w:cstheme="minorBidi"/>
          <w:noProof/>
          <w:sz w:val="22"/>
          <w:szCs w:val="22"/>
        </w:rPr>
        <mc:AlternateContent>
          <mc:Choice Requires="wps">
            <w:drawing>
              <wp:anchor distT="0" distB="0" distL="114300" distR="114300" simplePos="0" relativeHeight="251669504" behindDoc="0" locked="0" layoutInCell="1" allowOverlap="1" wp14:anchorId="7D174087" wp14:editId="001370C2">
                <wp:simplePos x="0" y="0"/>
                <wp:positionH relativeFrom="column">
                  <wp:posOffset>6824</wp:posOffset>
                </wp:positionH>
                <wp:positionV relativeFrom="paragraph">
                  <wp:posOffset>2704639</wp:posOffset>
                </wp:positionV>
                <wp:extent cx="332107" cy="461534"/>
                <wp:effectExtent l="0" t="0" r="0" b="0"/>
                <wp:wrapTopAndBottom/>
                <wp:docPr id="25" name="TextBox 5"/>
                <wp:cNvGraphicFramePr/>
                <a:graphic xmlns:a="http://schemas.openxmlformats.org/drawingml/2006/main">
                  <a:graphicData uri="http://schemas.microsoft.com/office/word/2010/wordprocessingShape">
                    <wps:wsp>
                      <wps:cNvSpPr txBox="1"/>
                      <wps:spPr>
                        <a:xfrm>
                          <a:off x="0" y="0"/>
                          <a:ext cx="332107" cy="461534"/>
                        </a:xfrm>
                        <a:prstGeom prst="rect">
                          <a:avLst/>
                        </a:prstGeom>
                        <a:noFill/>
                      </wps:spPr>
                      <wps:txbx>
                        <w:txbxContent>
                          <w:p w14:paraId="42940D91" w14:textId="77777777" w:rsidR="00902BDB" w:rsidRDefault="00902BDB" w:rsidP="002922FA">
                            <w:pPr>
                              <w:pStyle w:val="NormalWeb"/>
                              <w:spacing w:before="0" w:beforeAutospacing="0" w:after="0" w:afterAutospacing="0"/>
                            </w:pPr>
                            <w:r>
                              <w:rPr>
                                <w:rFonts w:asciiTheme="minorHAnsi" w:hAnsi="Calibri" w:cstheme="minorBidi"/>
                                <w:color w:val="000000" w:themeColor="text1"/>
                                <w:kern w:val="24"/>
                                <w:sz w:val="48"/>
                                <w:szCs w:val="48"/>
                              </w:rPr>
                              <w:t>a</w:t>
                            </w:r>
                          </w:p>
                        </w:txbxContent>
                      </wps:txbx>
                      <wps:bodyPr wrap="none" rtlCol="0">
                        <a:spAutoFit/>
                      </wps:bodyPr>
                    </wps:wsp>
                  </a:graphicData>
                </a:graphic>
              </wp:anchor>
            </w:drawing>
          </mc:Choice>
          <mc:Fallback>
            <w:pict>
              <v:shape w14:anchorId="7D174087" id="TextBox 5" o:spid="_x0000_s1040" type="#_x0000_t202" style="position:absolute;left:0;text-align:left;margin-left:.55pt;margin-top:212.95pt;width:26.15pt;height:36.35pt;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" filled="f" stroked="f">
                <v:textbox style="mso-fit-shape-to-text:t">
                  <w:txbxContent>
                    <w:p w14:paraId="42940D91" w14:textId="77777777" w:rsidR="00902BDB" w:rsidRDefault="00902BDB" w:rsidP="002922FA">
                      <w:pPr>
                        <w:pStyle w:val="NormalWeb"/>
                        <w:spacing w:before="0" w:beforeAutospacing="0" w:after="0" w:afterAutospacing="0"/>
                      </w:pPr>
                      <w:r>
                        <w:rPr>
                          <w:rFonts w:asciiTheme="minorHAnsi" w:hAnsi="Calibri" w:cstheme="minorBidi"/>
                          <w:color w:val="000000" w:themeColor="text1"/>
                          <w:kern w:val="24"/>
                          <w:sz w:val="48"/>
                          <w:szCs w:val="48"/>
                        </w:rPr>
                        <w:t>a</w:t>
                      </w:r>
                    </w:p>
                  </w:txbxContent>
                </v:textbox>
                <w10:wrap type="topAndBottom"/>
              </v:shape>
            </w:pict>
          </mc:Fallback>
        </mc:AlternateContent>
      </w:r>
      <w:r w:rsidRPr="002922FA">
        <w:rPr>
          <w:rFonts w:asciiTheme="minorHAnsi" w:eastAsiaTheme="minorEastAsia" w:hAnsiTheme="minorHAnsi" w:cstheme="minorBidi"/>
          <w:sz w:val="22"/>
          <w:szCs w:val="22"/>
        </w:rPr>
        <w:t>example, light, depth, water circulation) and of available microhabitats present on the forereef compared to the shallow, relatively homogeneous backreef.</w:t>
      </w:r>
    </w:p>
    <w:p w14:paraId="3AE3C94E" w14:textId="77777777" w:rsidR="00A63EA2" w:rsidRPr="002922FA" w:rsidRDefault="00AF3911" w:rsidP="00A63EA2">
      <w:pPr>
        <w:spacing w:after="200" w:line="276" w:lineRule="auto"/>
        <w:rPr>
          <w:rFonts w:asciiTheme="minorHAnsi" w:eastAsiaTheme="minorEastAsia" w:hAnsiTheme="minorHAnsi" w:cstheme="minorBidi"/>
          <w:sz w:val="22"/>
          <w:szCs w:val="22"/>
        </w:rPr>
      </w:pPr>
      <w:r>
        <w:rPr>
          <w:rFonts w:asciiTheme="minorHAnsi" w:eastAsiaTheme="minorEastAsia" w:hAnsiTheme="minorHAnsi" w:cstheme="minorBidi"/>
          <w:noProof/>
          <w:sz w:val="22"/>
          <w:szCs w:val="22"/>
        </w:rPr>
        <mc:AlternateContent>
          <mc:Choice Requires="wpg">
            <w:drawing>
              <wp:anchor distT="0" distB="0" distL="114300" distR="114300" simplePos="0" relativeHeight="251675648" behindDoc="0" locked="0" layoutInCell="1" allowOverlap="1" wp14:anchorId="04D983BE" wp14:editId="279FCB85">
                <wp:simplePos x="0" y="0"/>
                <wp:positionH relativeFrom="column">
                  <wp:posOffset>-286385</wp:posOffset>
                </wp:positionH>
                <wp:positionV relativeFrom="paragraph">
                  <wp:posOffset>265819</wp:posOffset>
                </wp:positionV>
                <wp:extent cx="6264275" cy="2677795"/>
                <wp:effectExtent l="0" t="19050" r="22225" b="8255"/>
                <wp:wrapNone/>
                <wp:docPr id="34" name="Group 34"/>
                <wp:cNvGraphicFramePr/>
                <a:graphic xmlns:a="http://schemas.openxmlformats.org/drawingml/2006/main">
                  <a:graphicData uri="http://schemas.microsoft.com/office/word/2010/wordprocessingGroup">
                    <wpg:wgp>
                      <wpg:cNvGrpSpPr/>
                      <wpg:grpSpPr>
                        <a:xfrm>
                          <a:off x="0" y="0"/>
                          <a:ext cx="6264275" cy="2677795"/>
                          <a:chOff x="0" y="0"/>
                          <a:chExt cx="6264275" cy="2677795"/>
                        </a:xfrm>
                      </wpg:grpSpPr>
                      <wpg:grpSp>
                        <wpg:cNvPr id="33" name="Group 33"/>
                        <wpg:cNvGrpSpPr/>
                        <wpg:grpSpPr>
                          <a:xfrm>
                            <a:off x="27296" y="0"/>
                            <a:ext cx="6236970" cy="2231390"/>
                            <a:chOff x="0" y="0"/>
                            <a:chExt cx="6237027" cy="2231409"/>
                          </a:xfrm>
                        </wpg:grpSpPr>
                        <pic:pic xmlns:pic="http://schemas.openxmlformats.org/drawingml/2006/picture">
                          <pic:nvPicPr>
                            <pic:cNvPr id="32" name="Picture 32"/>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68639" cy="2231409"/>
                            </a:xfrm>
                            <a:prstGeom prst="rect">
                              <a:avLst/>
                            </a:prstGeom>
                            <a:noFill/>
                          </pic:spPr>
                        </pic:pic>
                        <pic:pic xmlns:pic="http://schemas.openxmlformats.org/drawingml/2006/picture">
                          <pic:nvPicPr>
                            <pic:cNvPr id="23" name="Picture 23"/>
                            <pic:cNvPicPr/>
                          </pic:nvPicPr>
                          <pic:blipFill rotWithShape="1">
                            <a:blip r:embed="rId22" cstate="print"/>
                            <a:srcRect l="50058" t="1678" r="592" b="1678"/>
                            <a:stretch/>
                          </pic:blipFill>
                          <pic:spPr bwMode="auto">
                            <a:xfrm>
                              <a:off x="3268639" y="0"/>
                              <a:ext cx="2968388" cy="2231409"/>
                            </a:xfrm>
                            <a:prstGeom prst="rect">
                              <a:avLst/>
                            </a:prstGeom>
                            <a:noFill/>
                            <a:ln w="6350">
                              <a:solidFill>
                                <a:sysClr val="windowText" lastClr="000000"/>
                              </a:solidFill>
                              <a:miter lim="800000"/>
                              <a:headEnd/>
                              <a:tailEnd/>
                            </a:ln>
                          </pic:spPr>
                        </pic:pic>
                      </wpg:grpSp>
                      <wps:wsp>
                        <wps:cNvPr id="26" name="Text Box 26"/>
                        <wps:cNvSpPr txBox="1"/>
                        <wps:spPr>
                          <a:xfrm>
                            <a:off x="0" y="2272030"/>
                            <a:ext cx="6264275" cy="405765"/>
                          </a:xfrm>
                          <a:prstGeom prst="rect">
                            <a:avLst/>
                          </a:prstGeom>
                          <a:solidFill>
                            <a:prstClr val="white"/>
                          </a:solidFill>
                          <a:ln>
                            <a:noFill/>
                          </a:ln>
                          <a:effectLst/>
                        </wps:spPr>
                        <wps:txbx>
                          <w:txbxContent>
                            <w:p w14:paraId="5DED24BB" w14:textId="77777777" w:rsidR="00902BDB" w:rsidRPr="00420629" w:rsidRDefault="00902BDB" w:rsidP="00A63EA2">
                              <w:pPr>
                                <w:pStyle w:val="Caption"/>
                                <w:rPr>
                                  <w:rFonts w:asciiTheme="majorHAnsi" w:hAnsiTheme="majorHAnsi"/>
                                  <w:b w:val="0"/>
                                  <w:color w:val="000000" w:themeColor="text1"/>
                                </w:rPr>
                              </w:pPr>
                              <w:r w:rsidRPr="00420629">
                                <w:rPr>
                                  <w:color w:val="000000" w:themeColor="text1"/>
                                </w:rPr>
                                <w:t xml:space="preserve">Figure </w:t>
                              </w:r>
                              <w:r>
                                <w:rPr>
                                  <w:color w:val="000000" w:themeColor="text1"/>
                                </w:rPr>
                                <w:t>4</w:t>
                              </w:r>
                              <w:r w:rsidRPr="00420629">
                                <w:rPr>
                                  <w:color w:val="000000" w:themeColor="text1"/>
                                </w:rPr>
                                <w:t xml:space="preserve"> –</w:t>
                              </w:r>
                              <w:r w:rsidRPr="00420629">
                                <w:rPr>
                                  <w:b w:val="0"/>
                                  <w:i/>
                                  <w:color w:val="000000" w:themeColor="text1"/>
                                </w:rPr>
                                <w:t>Spatial comparison of (a) coral-colony density (colonies/m</w:t>
                              </w:r>
                              <w:r w:rsidRPr="00420629">
                                <w:rPr>
                                  <w:b w:val="0"/>
                                  <w:i/>
                                  <w:color w:val="000000" w:themeColor="text1"/>
                                  <w:vertAlign w:val="superscript"/>
                                </w:rPr>
                                <w:t>2</w:t>
                              </w:r>
                              <w:r w:rsidRPr="00420629">
                                <w:rPr>
                                  <w:b w:val="0"/>
                                  <w:i/>
                                  <w:color w:val="000000" w:themeColor="text1"/>
                                </w:rPr>
                                <w:t xml:space="preserve">) and (b) total coral generic richness from belt-transect surveys conducted in March 2012 </w:t>
                              </w:r>
                              <w:r>
                                <w:rPr>
                                  <w:b w:val="0"/>
                                  <w:i/>
                                  <w:color w:val="000000" w:themeColor="text1"/>
                                </w:rPr>
                                <w:t xml:space="preserve"> and April 2013 </w:t>
                              </w:r>
                              <w:r w:rsidRPr="00420629">
                                <w:rPr>
                                  <w:b w:val="0"/>
                                  <w:i/>
                                  <w:color w:val="000000" w:themeColor="text1"/>
                                </w:rPr>
                                <w:t xml:space="preserve">in Faga`alu Bay. The color-coded </w:t>
                              </w:r>
                              <w:r>
                                <w:rPr>
                                  <w:b w:val="0"/>
                                  <w:i/>
                                  <w:color w:val="000000" w:themeColor="text1"/>
                                </w:rPr>
                                <w:t>bars</w:t>
                              </w:r>
                              <w:r w:rsidRPr="00420629">
                                <w:rPr>
                                  <w:b w:val="0"/>
                                  <w:i/>
                                  <w:color w:val="000000" w:themeColor="text1"/>
                                </w:rPr>
                                <w:t xml:space="preserve"> indicate densities of selected dominant coral genera.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D983BE" id="Group 34" o:spid="_x0000_s1041" style="position:absolute;margin-left:-22.55pt;margin-top:20.95pt;width:493.25pt;height:210.85pt;z-index:251675648" coordsize="62642,26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">
                <v:group id="Group 33" o:spid="_x0000_s1042" style="position:absolute;left:272;width:62370;height:22313" coordsize="62370,2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32" o:spid="_x0000_s1043" type="#_x0000_t75" style="position:absolute;width:32686;height:22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UAuzEAAAA2wAAAA8AAABkcnMvZG93bnJldi54bWxEj0FLw0AUhO+F/oflCd7sxgiisdsihYbW&#10;m1XR3h7ZZxLMvg27r036791CocdhZr5h5svRdepIIbaeDdzPMlDElbct1wY+P9Z3T6CiIFvsPJOB&#10;E0VYLqaTORbWD/xOx53UKkE4FmigEekLrWPVkMM48z1x8n59cChJhlrbgEOCu07nWfaoHbacFhrs&#10;adVQ9bc7OAP0tpU2/Ayb56/99341SFnm69KY25vx9QWU0CjX8KW9sQYecjh/ST9AL/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dUAuzEAAAA2wAAAA8AAAAAAAAAAAAAAAAA&#10;nwIAAGRycy9kb3ducmV2LnhtbFBLBQYAAAAABAAEAPcAAACQAwAAAAA=&#10;">
                    <v:imagedata r:id="rId23" o:title=""/>
                    <v:path arrowok="t"/>
                  </v:shape>
                  <v:shape id="Picture 23" o:spid="_x0000_s1044" type="#_x0000_t75" style="position:absolute;left:32686;width:29684;height:22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Wy97FAAAA2wAAAA8AAABkcnMvZG93bnJldi54bWxEj09rwkAUxO+C32F5Qm+6qZUi0TWUQrGF&#10;XvyD6O2RfSYx2bdhdxvTfnpXKHgcZuY3zDLrTSM6cr6yrOB5koAgzq2uuFCw332M5yB8QNbYWCYF&#10;v+QhWw0HS0y1vfKGum0oRISwT1FBGUKbSunzkgz6iW2Jo3e2zmCI0hVSO7xGuGnkNElepcGK40KJ&#10;Lb2XlNfbH6Pg221sk9TrS32o+G/21c7Wu9NRqadR/7YAEagPj/B/+1MrmL7A/Uv8AX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lsvexQAAANsAAAAPAAAAAAAAAAAAAAAA&#10;AJ8CAABkcnMvZG93bnJldi54bWxQSwUGAAAAAAQABAD3AAAAkQMAAAAA&#10;" stroked="t" strokecolor="windowText" strokeweight=".5pt">
                    <v:imagedata r:id="rId24" o:title="" croptop="1100f" cropbottom="1100f" cropleft="32806f" cropright="388f"/>
                  </v:shape>
                </v:group>
                <v:shape id="Text Box 26" o:spid="_x0000_s1045" type="#_x0000_t202" style="position:absolute;top:22720;width:62642;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5DED24BB" w14:textId="77777777" w:rsidR="00902BDB" w:rsidRPr="00420629" w:rsidRDefault="00902BDB" w:rsidP="00A63EA2">
                        <w:pPr>
                          <w:pStyle w:val="Caption"/>
                          <w:rPr>
                            <w:rFonts w:asciiTheme="majorHAnsi" w:hAnsiTheme="majorHAnsi"/>
                            <w:b w:val="0"/>
                            <w:color w:val="000000" w:themeColor="text1"/>
                          </w:rPr>
                        </w:pPr>
                        <w:r w:rsidRPr="00420629">
                          <w:rPr>
                            <w:color w:val="000000" w:themeColor="text1"/>
                          </w:rPr>
                          <w:t xml:space="preserve">Figure </w:t>
                        </w:r>
                        <w:r>
                          <w:rPr>
                            <w:color w:val="000000" w:themeColor="text1"/>
                          </w:rPr>
                          <w:t>4</w:t>
                        </w:r>
                        <w:r w:rsidRPr="00420629">
                          <w:rPr>
                            <w:color w:val="000000" w:themeColor="text1"/>
                          </w:rPr>
                          <w:t xml:space="preserve"> –</w:t>
                        </w:r>
                        <w:r w:rsidRPr="00420629">
                          <w:rPr>
                            <w:b w:val="0"/>
                            <w:i/>
                            <w:color w:val="000000" w:themeColor="text1"/>
                          </w:rPr>
                          <w:t>Spatial comparison of (a) coral-colony density (colonies/m</w:t>
                        </w:r>
                        <w:r w:rsidRPr="00420629">
                          <w:rPr>
                            <w:b w:val="0"/>
                            <w:i/>
                            <w:color w:val="000000" w:themeColor="text1"/>
                            <w:vertAlign w:val="superscript"/>
                          </w:rPr>
                          <w:t>2</w:t>
                        </w:r>
                        <w:r w:rsidRPr="00420629">
                          <w:rPr>
                            <w:b w:val="0"/>
                            <w:i/>
                            <w:color w:val="000000" w:themeColor="text1"/>
                          </w:rPr>
                          <w:t xml:space="preserve">) and (b) total coral generic richness from belt-transect surveys conducted in March 2012 </w:t>
                        </w:r>
                        <w:r>
                          <w:rPr>
                            <w:b w:val="0"/>
                            <w:i/>
                            <w:color w:val="000000" w:themeColor="text1"/>
                          </w:rPr>
                          <w:t xml:space="preserve"> and April 2013 </w:t>
                        </w:r>
                        <w:r w:rsidRPr="00420629">
                          <w:rPr>
                            <w:b w:val="0"/>
                            <w:i/>
                            <w:color w:val="000000" w:themeColor="text1"/>
                          </w:rPr>
                          <w:t xml:space="preserve">in Faga`alu Bay. The color-coded </w:t>
                        </w:r>
                        <w:r>
                          <w:rPr>
                            <w:b w:val="0"/>
                            <w:i/>
                            <w:color w:val="000000" w:themeColor="text1"/>
                          </w:rPr>
                          <w:t>bars</w:t>
                        </w:r>
                        <w:r w:rsidRPr="00420629">
                          <w:rPr>
                            <w:b w:val="0"/>
                            <w:i/>
                            <w:color w:val="000000" w:themeColor="text1"/>
                          </w:rPr>
                          <w:t xml:space="preserve"> indicate densities of selected dominant coral genera.</w:t>
                        </w:r>
                      </w:p>
                    </w:txbxContent>
                  </v:textbox>
                </v:shape>
              </v:group>
            </w:pict>
          </mc:Fallback>
        </mc:AlternateContent>
      </w:r>
    </w:p>
    <w:p w14:paraId="4FAE8116" w14:textId="77777777" w:rsidR="002922FA" w:rsidRPr="002922FA" w:rsidRDefault="002922FA" w:rsidP="002922FA">
      <w:pPr>
        <w:jc w:val="both"/>
        <w:rPr>
          <w:rFonts w:asciiTheme="minorHAnsi" w:eastAsiaTheme="minorEastAsia" w:hAnsiTheme="minorHAnsi" w:cstheme="minorBidi"/>
          <w:sz w:val="22"/>
          <w:szCs w:val="22"/>
        </w:rPr>
      </w:pPr>
    </w:p>
    <w:p w14:paraId="749B1B54" w14:textId="77777777" w:rsidR="002922FA" w:rsidRPr="002922FA" w:rsidRDefault="002922FA" w:rsidP="002922FA">
      <w:pPr>
        <w:jc w:val="both"/>
        <w:rPr>
          <w:rFonts w:asciiTheme="minorHAnsi" w:eastAsiaTheme="minorEastAsia" w:hAnsiTheme="minorHAnsi" w:cstheme="minorBidi"/>
          <w:sz w:val="22"/>
          <w:szCs w:val="22"/>
        </w:rPr>
      </w:pPr>
    </w:p>
    <w:p w14:paraId="7D746CC2" w14:textId="77777777" w:rsidR="002922FA" w:rsidRPr="002922FA" w:rsidRDefault="002922FA" w:rsidP="002922FA">
      <w:pPr>
        <w:jc w:val="both"/>
        <w:rPr>
          <w:rFonts w:asciiTheme="minorHAnsi" w:eastAsiaTheme="minorEastAsia" w:hAnsiTheme="minorHAnsi" w:cstheme="minorBidi"/>
          <w:sz w:val="22"/>
          <w:szCs w:val="22"/>
        </w:rPr>
      </w:pPr>
    </w:p>
    <w:p w14:paraId="767D496E" w14:textId="77777777" w:rsidR="00AF3911" w:rsidRDefault="00AF3911" w:rsidP="002922FA">
      <w:pPr>
        <w:jc w:val="both"/>
        <w:rPr>
          <w:rFonts w:asciiTheme="minorHAnsi" w:eastAsiaTheme="minorEastAsia" w:hAnsiTheme="minorHAnsi" w:cstheme="minorBidi"/>
          <w:sz w:val="22"/>
          <w:szCs w:val="22"/>
        </w:rPr>
      </w:pPr>
    </w:p>
    <w:p w14:paraId="3F770403" w14:textId="77777777" w:rsidR="00AF3911" w:rsidRDefault="00AF3911" w:rsidP="002922FA">
      <w:pPr>
        <w:jc w:val="both"/>
        <w:rPr>
          <w:rFonts w:asciiTheme="minorHAnsi" w:eastAsiaTheme="minorEastAsia" w:hAnsiTheme="minorHAnsi" w:cstheme="minorBidi"/>
          <w:sz w:val="22"/>
          <w:szCs w:val="22"/>
        </w:rPr>
      </w:pPr>
    </w:p>
    <w:p w14:paraId="53E1B517" w14:textId="77777777" w:rsidR="00AF3911" w:rsidRDefault="00AF3911" w:rsidP="002922FA">
      <w:pPr>
        <w:jc w:val="both"/>
        <w:rPr>
          <w:rFonts w:asciiTheme="minorHAnsi" w:eastAsiaTheme="minorEastAsia" w:hAnsiTheme="minorHAnsi" w:cstheme="minorBidi"/>
          <w:sz w:val="22"/>
          <w:szCs w:val="22"/>
        </w:rPr>
      </w:pPr>
    </w:p>
    <w:p w14:paraId="14ED1092" w14:textId="77777777" w:rsidR="00AF3911" w:rsidRDefault="00AF3911" w:rsidP="002922FA">
      <w:pPr>
        <w:jc w:val="both"/>
        <w:rPr>
          <w:rFonts w:asciiTheme="minorHAnsi" w:eastAsiaTheme="minorEastAsia" w:hAnsiTheme="minorHAnsi" w:cstheme="minorBidi"/>
          <w:sz w:val="22"/>
          <w:szCs w:val="22"/>
        </w:rPr>
      </w:pPr>
    </w:p>
    <w:p w14:paraId="65A16304" w14:textId="77777777" w:rsidR="00AF3911" w:rsidRDefault="00AF3911" w:rsidP="002922FA">
      <w:pPr>
        <w:jc w:val="both"/>
        <w:rPr>
          <w:rFonts w:asciiTheme="minorHAnsi" w:eastAsiaTheme="minorEastAsia" w:hAnsiTheme="minorHAnsi" w:cstheme="minorBidi"/>
          <w:sz w:val="22"/>
          <w:szCs w:val="22"/>
        </w:rPr>
      </w:pPr>
    </w:p>
    <w:p w14:paraId="7B607035" w14:textId="77777777" w:rsidR="00AF3911" w:rsidRDefault="00AF3911" w:rsidP="002922FA">
      <w:pPr>
        <w:jc w:val="both"/>
        <w:rPr>
          <w:rFonts w:asciiTheme="minorHAnsi" w:eastAsiaTheme="minorEastAsia" w:hAnsiTheme="minorHAnsi" w:cstheme="minorBidi"/>
          <w:sz w:val="22"/>
          <w:szCs w:val="22"/>
        </w:rPr>
      </w:pPr>
    </w:p>
    <w:p w14:paraId="3DBDA6B4" w14:textId="77777777" w:rsidR="00AF3911" w:rsidRDefault="00AF3911" w:rsidP="002922FA">
      <w:pPr>
        <w:jc w:val="both"/>
        <w:rPr>
          <w:rFonts w:asciiTheme="minorHAnsi" w:eastAsiaTheme="minorEastAsia" w:hAnsiTheme="minorHAnsi" w:cstheme="minorBidi"/>
          <w:sz w:val="22"/>
          <w:szCs w:val="22"/>
        </w:rPr>
      </w:pPr>
    </w:p>
    <w:p w14:paraId="2FB10E33" w14:textId="77777777" w:rsidR="00AF3911" w:rsidRDefault="00AF3911" w:rsidP="002922FA">
      <w:pPr>
        <w:jc w:val="both"/>
        <w:rPr>
          <w:rFonts w:asciiTheme="minorHAnsi" w:eastAsiaTheme="minorEastAsia" w:hAnsiTheme="minorHAnsi" w:cstheme="minorBidi"/>
          <w:sz w:val="22"/>
          <w:szCs w:val="22"/>
        </w:rPr>
      </w:pPr>
    </w:p>
    <w:p w14:paraId="367A86F5" w14:textId="77777777" w:rsidR="00AF3911" w:rsidRDefault="00AF3911" w:rsidP="002922FA">
      <w:pPr>
        <w:jc w:val="both"/>
        <w:rPr>
          <w:rFonts w:asciiTheme="minorHAnsi" w:eastAsiaTheme="minorEastAsia" w:hAnsiTheme="minorHAnsi" w:cstheme="minorBidi"/>
          <w:sz w:val="22"/>
          <w:szCs w:val="22"/>
        </w:rPr>
      </w:pPr>
    </w:p>
    <w:p w14:paraId="159822F9" w14:textId="77777777" w:rsidR="00AF3911" w:rsidRDefault="00AF3911" w:rsidP="002922FA">
      <w:pPr>
        <w:jc w:val="both"/>
        <w:rPr>
          <w:rFonts w:asciiTheme="minorHAnsi" w:eastAsiaTheme="minorEastAsia" w:hAnsiTheme="minorHAnsi" w:cstheme="minorBidi"/>
          <w:sz w:val="22"/>
          <w:szCs w:val="22"/>
        </w:rPr>
      </w:pPr>
    </w:p>
    <w:p w14:paraId="08826641" w14:textId="77777777" w:rsidR="002922FA" w:rsidRPr="002922FA" w:rsidRDefault="002922FA" w:rsidP="002922FA">
      <w:pPr>
        <w:jc w:val="both"/>
        <w:rPr>
          <w:rFonts w:asciiTheme="minorHAnsi" w:eastAsiaTheme="minorEastAsia" w:hAnsiTheme="minorHAnsi" w:cs="Microsoft Sans Serif"/>
          <w:sz w:val="22"/>
          <w:szCs w:val="22"/>
        </w:rPr>
      </w:pPr>
      <w:r w:rsidRPr="002922FA">
        <w:rPr>
          <w:rFonts w:asciiTheme="minorHAnsi" w:eastAsiaTheme="minorEastAsia" w:hAnsiTheme="minorHAnsi" w:cstheme="minorBidi"/>
          <w:sz w:val="22"/>
          <w:szCs w:val="22"/>
        </w:rPr>
        <w:t xml:space="preserve">Except for one site on the southern backreef, low levels of bleaching were commonplace across habitats and depths in Faga`alu Bay (Fig. </w:t>
      </w:r>
      <w:r w:rsidR="00AF3911">
        <w:rPr>
          <w:rFonts w:asciiTheme="minorHAnsi" w:eastAsiaTheme="minorEastAsia" w:hAnsiTheme="minorHAnsi" w:cstheme="minorBidi"/>
          <w:sz w:val="22"/>
          <w:szCs w:val="22"/>
        </w:rPr>
        <w:t>5</w:t>
      </w:r>
      <w:r w:rsidRPr="002922FA">
        <w:rPr>
          <w:rFonts w:asciiTheme="minorHAnsi" w:eastAsiaTheme="minorEastAsia" w:hAnsiTheme="minorHAnsi" w:cstheme="minorBidi"/>
          <w:sz w:val="22"/>
          <w:szCs w:val="22"/>
        </w:rPr>
        <w:t xml:space="preserve">). Similarly, mean prevalence of coral disease was low (0.1%, </w:t>
      </w:r>
      <w:r w:rsidRPr="002922FA">
        <w:rPr>
          <w:rFonts w:asciiTheme="minorHAnsi" w:eastAsiaTheme="minorEastAsia" w:hAnsiTheme="minorHAnsi"/>
          <w:sz w:val="22"/>
          <w:szCs w:val="22"/>
        </w:rPr>
        <w:t>SE 0.02</w:t>
      </w:r>
      <w:r w:rsidRPr="002922FA">
        <w:rPr>
          <w:rFonts w:asciiTheme="minorHAnsi" w:eastAsiaTheme="minorEastAsia" w:hAnsiTheme="minorHAnsi" w:cstheme="minorBidi"/>
          <w:sz w:val="22"/>
          <w:szCs w:val="22"/>
        </w:rPr>
        <w:t xml:space="preserve">) overall; however, non-tissue loss lesions resulting in compromised health were greater at north-facing backreef sites (077%, SE 0.39) than at south-facing sites (0.62%, </w:t>
      </w:r>
      <w:r w:rsidRPr="002922FA">
        <w:rPr>
          <w:rFonts w:asciiTheme="minorHAnsi" w:eastAsiaTheme="minorEastAsia" w:hAnsiTheme="minorHAnsi" w:cs="Microsoft Sans Serif"/>
          <w:sz w:val="22"/>
          <w:szCs w:val="22"/>
        </w:rPr>
        <w:t>SE 0.12). Although small, these differences could be associated with the elevated, chronic terrigenous runoff and sedimentation that affects these areas.</w:t>
      </w:r>
    </w:p>
    <w:p w14:paraId="0D997D25" w14:textId="77777777" w:rsidR="002922FA" w:rsidRPr="002922FA" w:rsidRDefault="002922FA" w:rsidP="002922FA">
      <w:pPr>
        <w:jc w:val="both"/>
        <w:rPr>
          <w:rFonts w:asciiTheme="minorHAnsi" w:eastAsiaTheme="minorEastAsia" w:hAnsiTheme="minorHAnsi" w:cstheme="minorBidi"/>
          <w:sz w:val="22"/>
          <w:szCs w:val="22"/>
        </w:rPr>
      </w:pPr>
      <w:r w:rsidRPr="002922FA">
        <w:rPr>
          <w:rFonts w:asciiTheme="minorHAnsi" w:eastAsiaTheme="minorEastAsia" w:hAnsiTheme="minorHAnsi" w:cstheme="minorBidi"/>
          <w:noProof/>
          <w:sz w:val="22"/>
          <w:szCs w:val="22"/>
        </w:rPr>
        <w:lastRenderedPageBreak/>
        <w:drawing>
          <wp:anchor distT="0" distB="0" distL="114300" distR="114300" simplePos="0" relativeHeight="251671552" behindDoc="0" locked="0" layoutInCell="1" allowOverlap="1" wp14:anchorId="384F76FE" wp14:editId="5B94AF16">
            <wp:simplePos x="0" y="0"/>
            <wp:positionH relativeFrom="column">
              <wp:posOffset>914400</wp:posOffset>
            </wp:positionH>
            <wp:positionV relativeFrom="paragraph">
              <wp:posOffset>166370</wp:posOffset>
            </wp:positionV>
            <wp:extent cx="4060825" cy="244094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0825" cy="2440940"/>
                    </a:xfrm>
                    <a:prstGeom prst="rect">
                      <a:avLst/>
                    </a:prstGeom>
                    <a:noFill/>
                  </pic:spPr>
                </pic:pic>
              </a:graphicData>
            </a:graphic>
            <wp14:sizeRelH relativeFrom="page">
              <wp14:pctWidth>0</wp14:pctWidth>
            </wp14:sizeRelH>
            <wp14:sizeRelV relativeFrom="page">
              <wp14:pctHeight>0</wp14:pctHeight>
            </wp14:sizeRelV>
          </wp:anchor>
        </w:drawing>
      </w:r>
      <w:r w:rsidRPr="002922FA">
        <w:rPr>
          <w:rFonts w:asciiTheme="minorHAnsi" w:eastAsiaTheme="minorEastAsia" w:hAnsiTheme="minorHAnsi" w:cstheme="minorBidi"/>
          <w:noProof/>
          <w:sz w:val="22"/>
          <w:szCs w:val="22"/>
        </w:rPr>
        <mc:AlternateContent>
          <mc:Choice Requires="wps">
            <w:drawing>
              <wp:anchor distT="0" distB="0" distL="114300" distR="114300" simplePos="0" relativeHeight="251672576" behindDoc="0" locked="0" layoutInCell="1" allowOverlap="1" wp14:anchorId="720DBD66" wp14:editId="1427ED2A">
                <wp:simplePos x="0" y="0"/>
                <wp:positionH relativeFrom="column">
                  <wp:posOffset>915670</wp:posOffset>
                </wp:positionH>
                <wp:positionV relativeFrom="paragraph">
                  <wp:posOffset>2664460</wp:posOffset>
                </wp:positionV>
                <wp:extent cx="4060825"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a:effectLst/>
                      </wps:spPr>
                      <wps:txbx>
                        <w:txbxContent>
                          <w:p w14:paraId="390B02CB" w14:textId="77777777" w:rsidR="00902BDB" w:rsidRPr="000B5482" w:rsidRDefault="00902BDB" w:rsidP="002922FA">
                            <w:pPr>
                              <w:pStyle w:val="Caption"/>
                              <w:rPr>
                                <w:noProof/>
                                <w:color w:val="000000" w:themeColor="text1"/>
                              </w:rPr>
                            </w:pPr>
                            <w:r w:rsidRPr="000B5482">
                              <w:rPr>
                                <w:color w:val="000000" w:themeColor="text1"/>
                              </w:rPr>
                              <w:t xml:space="preserve">Figure </w:t>
                            </w:r>
                            <w:r>
                              <w:rPr>
                                <w:color w:val="000000" w:themeColor="text1"/>
                              </w:rPr>
                              <w:t>5</w:t>
                            </w:r>
                            <w:r w:rsidRPr="000B5482">
                              <w:rPr>
                                <w:color w:val="000000" w:themeColor="text1"/>
                              </w:rPr>
                              <w:t xml:space="preserve"> –</w:t>
                            </w:r>
                            <w:r w:rsidRPr="000B5482">
                              <w:rPr>
                                <w:b w:val="0"/>
                                <w:i/>
                                <w:color w:val="000000" w:themeColor="text1"/>
                              </w:rPr>
                              <w:t xml:space="preserve">Spatial comparison of prevalence (%) of </w:t>
                            </w:r>
                            <w:r>
                              <w:rPr>
                                <w:b w:val="0"/>
                                <w:i/>
                                <w:color w:val="000000" w:themeColor="text1"/>
                              </w:rPr>
                              <w:t xml:space="preserve">bleaching, </w:t>
                            </w:r>
                            <w:r w:rsidRPr="000B5482">
                              <w:rPr>
                                <w:b w:val="0"/>
                                <w:i/>
                                <w:color w:val="000000" w:themeColor="text1"/>
                              </w:rPr>
                              <w:t xml:space="preserve">disease from belt-transect surveys conducted in March 2012 </w:t>
                            </w:r>
                            <w:r>
                              <w:rPr>
                                <w:b w:val="0"/>
                                <w:i/>
                                <w:color w:val="000000" w:themeColor="text1"/>
                              </w:rPr>
                              <w:t xml:space="preserve">and April 2013 </w:t>
                            </w:r>
                            <w:r w:rsidRPr="000B5482">
                              <w:rPr>
                                <w:b w:val="0"/>
                                <w:i/>
                                <w:color w:val="000000" w:themeColor="text1"/>
                              </w:rPr>
                              <w:t>in Faga</w:t>
                            </w:r>
                            <w:r w:rsidRPr="000B5482">
                              <w:rPr>
                                <w:b w:val="0"/>
                                <w:color w:val="000000" w:themeColor="text1"/>
                              </w:rPr>
                              <w:t>`</w:t>
                            </w:r>
                            <w:r w:rsidRPr="000B5482">
                              <w:rPr>
                                <w:b w:val="0"/>
                                <w:i/>
                                <w:color w:val="000000" w:themeColor="text1"/>
                              </w:rPr>
                              <w:t>alu Bay</w:t>
                            </w:r>
                            <w:r>
                              <w:rPr>
                                <w:b w:val="0"/>
                                <w:i/>
                                <w:color w:val="000000" w:themeColor="text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DBD66" id="Text Box 29" o:spid="_x0000_s1046" type="#_x0000_t202" style="position:absolute;left:0;text-align:left;margin-left:72.1pt;margin-top:209.8pt;width:319.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" stroked="f">
                <v:textbox style="mso-fit-shape-to-text:t" inset="0,0,0,0">
                  <w:txbxContent>
                    <w:p w14:paraId="390B02CB" w14:textId="77777777" w:rsidR="00902BDB" w:rsidRPr="000B5482" w:rsidRDefault="00902BDB" w:rsidP="002922FA">
                      <w:pPr>
                        <w:pStyle w:val="Caption"/>
                        <w:rPr>
                          <w:noProof/>
                          <w:color w:val="000000" w:themeColor="text1"/>
                        </w:rPr>
                      </w:pPr>
                      <w:r w:rsidRPr="000B5482">
                        <w:rPr>
                          <w:color w:val="000000" w:themeColor="text1"/>
                        </w:rPr>
                        <w:t xml:space="preserve">Figure </w:t>
                      </w:r>
                      <w:r>
                        <w:rPr>
                          <w:color w:val="000000" w:themeColor="text1"/>
                        </w:rPr>
                        <w:t>5</w:t>
                      </w:r>
                      <w:r w:rsidRPr="000B5482">
                        <w:rPr>
                          <w:color w:val="000000" w:themeColor="text1"/>
                        </w:rPr>
                        <w:t xml:space="preserve"> –</w:t>
                      </w:r>
                      <w:r w:rsidRPr="000B5482">
                        <w:rPr>
                          <w:b w:val="0"/>
                          <w:i/>
                          <w:color w:val="000000" w:themeColor="text1"/>
                        </w:rPr>
                        <w:t xml:space="preserve">Spatial comparison of prevalence (%) of </w:t>
                      </w:r>
                      <w:r>
                        <w:rPr>
                          <w:b w:val="0"/>
                          <w:i/>
                          <w:color w:val="000000" w:themeColor="text1"/>
                        </w:rPr>
                        <w:t xml:space="preserve">bleaching, </w:t>
                      </w:r>
                      <w:r w:rsidRPr="000B5482">
                        <w:rPr>
                          <w:b w:val="0"/>
                          <w:i/>
                          <w:color w:val="000000" w:themeColor="text1"/>
                        </w:rPr>
                        <w:t xml:space="preserve">disease from belt-transect surveys conducted in March 2012 </w:t>
                      </w:r>
                      <w:r>
                        <w:rPr>
                          <w:b w:val="0"/>
                          <w:i/>
                          <w:color w:val="000000" w:themeColor="text1"/>
                        </w:rPr>
                        <w:t xml:space="preserve">and April 2013 </w:t>
                      </w:r>
                      <w:r w:rsidRPr="000B5482">
                        <w:rPr>
                          <w:b w:val="0"/>
                          <w:i/>
                          <w:color w:val="000000" w:themeColor="text1"/>
                        </w:rPr>
                        <w:t>in Faga</w:t>
                      </w:r>
                      <w:r w:rsidRPr="000B5482">
                        <w:rPr>
                          <w:b w:val="0"/>
                          <w:color w:val="000000" w:themeColor="text1"/>
                        </w:rPr>
                        <w:t>`</w:t>
                      </w:r>
                      <w:r w:rsidRPr="000B5482">
                        <w:rPr>
                          <w:b w:val="0"/>
                          <w:i/>
                          <w:color w:val="000000" w:themeColor="text1"/>
                        </w:rPr>
                        <w:t>alu Bay</w:t>
                      </w:r>
                      <w:r>
                        <w:rPr>
                          <w:b w:val="0"/>
                          <w:i/>
                          <w:color w:val="000000" w:themeColor="text1"/>
                        </w:rPr>
                        <w:t>.</w:t>
                      </w:r>
                    </w:p>
                  </w:txbxContent>
                </v:textbox>
              </v:shape>
            </w:pict>
          </mc:Fallback>
        </mc:AlternateContent>
      </w:r>
    </w:p>
    <w:p w14:paraId="5462AA64" w14:textId="77777777" w:rsidR="002922FA" w:rsidRPr="002922FA" w:rsidRDefault="002922FA" w:rsidP="002922FA">
      <w:pPr>
        <w:spacing w:after="200" w:line="276" w:lineRule="auto"/>
        <w:rPr>
          <w:rFonts w:asciiTheme="minorHAnsi" w:eastAsiaTheme="minorEastAsia" w:hAnsiTheme="minorHAnsi" w:cstheme="minorBidi"/>
          <w:sz w:val="22"/>
          <w:szCs w:val="22"/>
        </w:rPr>
      </w:pPr>
    </w:p>
    <w:p w14:paraId="682F8FC6" w14:textId="77777777" w:rsidR="00A92E4D" w:rsidRDefault="00A92E4D" w:rsidP="00A92E4D">
      <w:pPr>
        <w:rPr>
          <w:rFonts w:asciiTheme="minorHAnsi" w:eastAsiaTheme="minorEastAsia" w:hAnsiTheme="minorHAnsi"/>
          <w:b/>
          <w:sz w:val="28"/>
          <w:szCs w:val="28"/>
        </w:rPr>
      </w:pPr>
    </w:p>
    <w:p w14:paraId="03AB89C8" w14:textId="77777777" w:rsidR="00A92E4D" w:rsidRPr="00A92E4D" w:rsidRDefault="00A92E4D" w:rsidP="00A92E4D">
      <w:pPr>
        <w:rPr>
          <w:rFonts w:asciiTheme="minorHAnsi" w:eastAsiaTheme="minorEastAsia" w:hAnsiTheme="minorHAnsi"/>
          <w:b/>
          <w:sz w:val="28"/>
          <w:szCs w:val="28"/>
        </w:rPr>
      </w:pPr>
      <w:r w:rsidRPr="00A92E4D">
        <w:rPr>
          <w:rFonts w:asciiTheme="minorHAnsi" w:eastAsiaTheme="minorEastAsia" w:hAnsiTheme="minorHAnsi"/>
          <w:b/>
          <w:sz w:val="28"/>
          <w:szCs w:val="28"/>
        </w:rPr>
        <w:t>Outlook:  Anticipated changes due to mitigation activities</w:t>
      </w:r>
    </w:p>
    <w:p w14:paraId="66D171E1" w14:textId="77777777" w:rsidR="00C6451B" w:rsidRDefault="00C6451B" w:rsidP="002922FA">
      <w:pPr>
        <w:rPr>
          <w:rFonts w:asciiTheme="minorHAnsi" w:eastAsiaTheme="minorEastAsia" w:hAnsiTheme="minorHAnsi" w:cstheme="minorBidi"/>
          <w:sz w:val="28"/>
          <w:szCs w:val="28"/>
        </w:rPr>
      </w:pPr>
    </w:p>
    <w:p w14:paraId="0C0AB5BC" w14:textId="77777777" w:rsidR="00C6451B" w:rsidRPr="006533DC" w:rsidRDefault="002A3D95" w:rsidP="002922FA">
      <w:pPr>
        <w:rPr>
          <w:rFonts w:asciiTheme="minorHAnsi" w:eastAsiaTheme="minorEastAsia" w:hAnsiTheme="minorHAnsi" w:cstheme="minorBidi"/>
          <w:sz w:val="22"/>
          <w:szCs w:val="22"/>
        </w:rPr>
      </w:pPr>
      <w:ins w:id="187" w:author="Bernardo Vargas-Angel" w:date="2015-02-04T16:11:00Z">
        <w:r w:rsidRPr="002922FA">
          <w:rPr>
            <w:rFonts w:asciiTheme="minorHAnsi" w:eastAsiaTheme="minorEastAsia" w:hAnsiTheme="minorHAnsi" w:cstheme="minorBidi"/>
            <w:sz w:val="22"/>
            <w:szCs w:val="22"/>
          </w:rPr>
          <w:t>In actively growing coral reefs, calcifying organisms—corals, crustose coralline algae, and other calcifying plants—typically dominate coral communities. In contrast, communities dominated by noncalcifiers, such as turf algae, cyanobacteria, and other macroalgae, are common in areas with suboptimal</w:t>
        </w:r>
        <w:r>
          <w:rPr>
            <w:rFonts w:asciiTheme="minorHAnsi" w:eastAsiaTheme="minorEastAsia" w:hAnsiTheme="minorHAnsi" w:cstheme="minorBidi"/>
            <w:sz w:val="22"/>
            <w:szCs w:val="22"/>
          </w:rPr>
          <w:t xml:space="preserve">. </w:t>
        </w:r>
      </w:ins>
      <w:r w:rsidR="00A2475F" w:rsidRPr="006533DC">
        <w:rPr>
          <w:rFonts w:asciiTheme="minorHAnsi" w:eastAsiaTheme="minorEastAsia" w:hAnsiTheme="minorHAnsi" w:cstheme="minorBidi"/>
          <w:sz w:val="22"/>
          <w:szCs w:val="22"/>
        </w:rPr>
        <w:t>I</w:t>
      </w:r>
      <w:r w:rsidR="00C6451B" w:rsidRPr="006533DC">
        <w:rPr>
          <w:rFonts w:asciiTheme="minorHAnsi" w:eastAsiaTheme="minorEastAsia" w:hAnsiTheme="minorHAnsi" w:cstheme="minorBidi"/>
          <w:sz w:val="22"/>
          <w:szCs w:val="22"/>
        </w:rPr>
        <w:t xml:space="preserve">mpacts to the benthic communities in </w:t>
      </w:r>
      <w:r w:rsidR="00A2475F" w:rsidRPr="006533DC">
        <w:rPr>
          <w:rFonts w:asciiTheme="minorHAnsi" w:eastAsiaTheme="minorEastAsia" w:hAnsiTheme="minorHAnsi" w:cstheme="minorBidi"/>
          <w:sz w:val="22"/>
          <w:szCs w:val="22"/>
        </w:rPr>
        <w:t>Faga’alu Bay</w:t>
      </w:r>
      <w:r w:rsidR="00C6451B" w:rsidRPr="006533DC">
        <w:rPr>
          <w:rFonts w:asciiTheme="minorHAnsi" w:eastAsiaTheme="minorEastAsia" w:hAnsiTheme="minorHAnsi" w:cstheme="minorBidi"/>
          <w:sz w:val="22"/>
          <w:szCs w:val="22"/>
        </w:rPr>
        <w:t xml:space="preserve">, particularly corals, result from the combined effects of increased turbidity, sedimentation, and </w:t>
      </w:r>
      <w:del w:id="188" w:author="Bernardo Vargas-Angel" w:date="2015-02-04T16:08:00Z">
        <w:r w:rsidR="00C6451B" w:rsidRPr="006533DC" w:rsidDel="002A3D95">
          <w:rPr>
            <w:rFonts w:asciiTheme="minorHAnsi" w:eastAsiaTheme="minorEastAsia" w:hAnsiTheme="minorHAnsi" w:cstheme="minorBidi"/>
            <w:sz w:val="22"/>
            <w:szCs w:val="22"/>
          </w:rPr>
          <w:delText xml:space="preserve">increased </w:delText>
        </w:r>
      </w:del>
      <w:r w:rsidR="00C6451B" w:rsidRPr="006533DC">
        <w:rPr>
          <w:rFonts w:asciiTheme="minorHAnsi" w:eastAsiaTheme="minorEastAsia" w:hAnsiTheme="minorHAnsi" w:cstheme="minorBidi"/>
          <w:sz w:val="22"/>
          <w:szCs w:val="22"/>
        </w:rPr>
        <w:t xml:space="preserve">nutrient influx. Although upslope quarry mitigation activities are expected to result in changes to </w:t>
      </w:r>
      <w:r w:rsidR="00C74125" w:rsidRPr="006533DC">
        <w:rPr>
          <w:rFonts w:asciiTheme="minorHAnsi" w:eastAsiaTheme="minorEastAsia" w:hAnsiTheme="minorHAnsi" w:cstheme="minorBidi"/>
          <w:sz w:val="22"/>
          <w:szCs w:val="22"/>
        </w:rPr>
        <w:t xml:space="preserve">the composition and structure of the </w:t>
      </w:r>
      <w:r w:rsidR="00C6451B" w:rsidRPr="006533DC">
        <w:rPr>
          <w:rFonts w:asciiTheme="minorHAnsi" w:eastAsiaTheme="minorEastAsia" w:hAnsiTheme="minorHAnsi" w:cstheme="minorBidi"/>
          <w:sz w:val="22"/>
          <w:szCs w:val="22"/>
        </w:rPr>
        <w:t xml:space="preserve">adjacent </w:t>
      </w:r>
      <w:r w:rsidR="00C74125" w:rsidRPr="006533DC">
        <w:rPr>
          <w:rFonts w:asciiTheme="minorHAnsi" w:eastAsiaTheme="minorEastAsia" w:hAnsiTheme="minorHAnsi" w:cstheme="minorBidi"/>
          <w:sz w:val="22"/>
          <w:szCs w:val="22"/>
        </w:rPr>
        <w:t xml:space="preserve">coral reef </w:t>
      </w:r>
      <w:r w:rsidR="00C6451B" w:rsidRPr="006533DC">
        <w:rPr>
          <w:rFonts w:asciiTheme="minorHAnsi" w:eastAsiaTheme="minorEastAsia" w:hAnsiTheme="minorHAnsi" w:cstheme="minorBidi"/>
          <w:sz w:val="22"/>
          <w:szCs w:val="22"/>
        </w:rPr>
        <w:t xml:space="preserve">benthos, </w:t>
      </w:r>
      <w:r w:rsidR="0000507F" w:rsidRPr="006533DC">
        <w:rPr>
          <w:rFonts w:asciiTheme="minorHAnsi" w:eastAsiaTheme="minorEastAsia" w:hAnsiTheme="minorHAnsi" w:cstheme="minorBidi"/>
          <w:sz w:val="22"/>
          <w:szCs w:val="22"/>
        </w:rPr>
        <w:t>the</w:t>
      </w:r>
      <w:r w:rsidR="00FF353F" w:rsidRPr="006533DC">
        <w:rPr>
          <w:rFonts w:asciiTheme="minorHAnsi" w:eastAsiaTheme="minorEastAsia" w:hAnsiTheme="minorHAnsi" w:cstheme="minorBidi"/>
          <w:sz w:val="22"/>
          <w:szCs w:val="22"/>
        </w:rPr>
        <w:t xml:space="preserve"> spatial and tempo</w:t>
      </w:r>
      <w:r w:rsidR="0000507F" w:rsidRPr="006533DC">
        <w:rPr>
          <w:rFonts w:asciiTheme="minorHAnsi" w:eastAsiaTheme="minorEastAsia" w:hAnsiTheme="minorHAnsi" w:cstheme="minorBidi"/>
          <w:sz w:val="22"/>
          <w:szCs w:val="22"/>
        </w:rPr>
        <w:t xml:space="preserve">ral constructs of these changes, may observe protracted lags ranging from years to decades. </w:t>
      </w:r>
    </w:p>
    <w:p w14:paraId="11EA9D7B" w14:textId="77777777" w:rsidR="00C6451B" w:rsidRPr="006533DC" w:rsidRDefault="00C6451B" w:rsidP="002922FA">
      <w:pPr>
        <w:rPr>
          <w:rFonts w:asciiTheme="minorHAnsi" w:eastAsiaTheme="minorEastAsia" w:hAnsiTheme="minorHAnsi" w:cstheme="minorBidi"/>
          <w:sz w:val="22"/>
          <w:szCs w:val="22"/>
        </w:rPr>
      </w:pPr>
    </w:p>
    <w:p w14:paraId="70A8234A" w14:textId="77777777" w:rsidR="0000507F" w:rsidRPr="006533DC" w:rsidRDefault="000118E9" w:rsidP="002922FA">
      <w:pPr>
        <w:rPr>
          <w:rFonts w:asciiTheme="minorHAnsi" w:eastAsiaTheme="minorEastAsia" w:hAnsiTheme="minorHAnsi" w:cstheme="minorBidi"/>
          <w:sz w:val="22"/>
          <w:szCs w:val="22"/>
        </w:rPr>
      </w:pPr>
      <w:r w:rsidRPr="006533DC">
        <w:rPr>
          <w:rFonts w:asciiTheme="minorHAnsi" w:eastAsiaTheme="minorEastAsia" w:hAnsiTheme="minorHAnsi" w:cstheme="minorBidi"/>
          <w:sz w:val="22"/>
          <w:szCs w:val="22"/>
        </w:rPr>
        <w:t xml:space="preserve">Turf and macroalgal </w:t>
      </w:r>
      <w:r w:rsidR="00C6451B" w:rsidRPr="006533DC">
        <w:rPr>
          <w:rFonts w:asciiTheme="minorHAnsi" w:eastAsiaTheme="minorEastAsia" w:hAnsiTheme="minorHAnsi" w:cstheme="minorBidi"/>
          <w:sz w:val="22"/>
          <w:szCs w:val="22"/>
        </w:rPr>
        <w:t xml:space="preserve">communities promptly respond to changes in nutrient influx, </w:t>
      </w:r>
      <w:r w:rsidRPr="006533DC">
        <w:rPr>
          <w:rFonts w:asciiTheme="minorHAnsi" w:eastAsiaTheme="minorEastAsia" w:hAnsiTheme="minorHAnsi" w:cstheme="minorBidi"/>
          <w:sz w:val="22"/>
          <w:szCs w:val="22"/>
        </w:rPr>
        <w:t xml:space="preserve">thus, </w:t>
      </w:r>
      <w:r w:rsidR="00C6451B" w:rsidRPr="006533DC">
        <w:rPr>
          <w:rFonts w:asciiTheme="minorHAnsi" w:eastAsiaTheme="minorEastAsia" w:hAnsiTheme="minorHAnsi" w:cstheme="minorBidi"/>
          <w:sz w:val="22"/>
          <w:szCs w:val="22"/>
        </w:rPr>
        <w:t xml:space="preserve">it can be speculated that the first signs of change may </w:t>
      </w:r>
      <w:r w:rsidRPr="006533DC">
        <w:rPr>
          <w:rFonts w:asciiTheme="minorHAnsi" w:eastAsiaTheme="minorEastAsia" w:hAnsiTheme="minorHAnsi" w:cstheme="minorBidi"/>
          <w:sz w:val="22"/>
          <w:szCs w:val="22"/>
        </w:rPr>
        <w:t xml:space="preserve">be quantifiable </w:t>
      </w:r>
      <w:r w:rsidR="00C6451B" w:rsidRPr="006533DC">
        <w:rPr>
          <w:rFonts w:asciiTheme="minorHAnsi" w:eastAsiaTheme="minorEastAsia" w:hAnsiTheme="minorHAnsi" w:cstheme="minorBidi"/>
          <w:sz w:val="22"/>
          <w:szCs w:val="22"/>
        </w:rPr>
        <w:t>as reductions in the cove</w:t>
      </w:r>
      <w:r w:rsidRPr="006533DC">
        <w:rPr>
          <w:rFonts w:asciiTheme="minorHAnsi" w:eastAsiaTheme="minorEastAsia" w:hAnsiTheme="minorHAnsi" w:cstheme="minorBidi"/>
          <w:sz w:val="22"/>
          <w:szCs w:val="22"/>
        </w:rPr>
        <w:t>r of these benthic elements. However, because corals exhibit a lesser competitive superiority compared to algae, their recovery will depend on the</w:t>
      </w:r>
      <w:r w:rsidR="004D16AB" w:rsidRPr="006533DC">
        <w:rPr>
          <w:rFonts w:asciiTheme="minorHAnsi" w:eastAsiaTheme="minorEastAsia" w:hAnsiTheme="minorHAnsi" w:cstheme="minorBidi"/>
          <w:sz w:val="22"/>
          <w:szCs w:val="22"/>
        </w:rPr>
        <w:t xml:space="preserve"> reduction of the algal populations, together with </w:t>
      </w:r>
      <w:r w:rsidRPr="006533DC">
        <w:rPr>
          <w:rFonts w:asciiTheme="minorHAnsi" w:eastAsiaTheme="minorEastAsia" w:hAnsiTheme="minorHAnsi" w:cstheme="minorBidi"/>
          <w:sz w:val="22"/>
          <w:szCs w:val="22"/>
        </w:rPr>
        <w:t xml:space="preserve">improvement of water clarity, the reduction of nutrient inputs, as well as the </w:t>
      </w:r>
      <w:r w:rsidR="00654039" w:rsidRPr="006533DC">
        <w:rPr>
          <w:rFonts w:asciiTheme="minorHAnsi" w:eastAsiaTheme="minorEastAsia" w:hAnsiTheme="minorHAnsi" w:cstheme="minorBidi"/>
          <w:sz w:val="22"/>
          <w:szCs w:val="22"/>
        </w:rPr>
        <w:t xml:space="preserve">availability and </w:t>
      </w:r>
      <w:r w:rsidRPr="006533DC">
        <w:rPr>
          <w:rFonts w:asciiTheme="minorHAnsi" w:eastAsiaTheme="minorEastAsia" w:hAnsiTheme="minorHAnsi" w:cstheme="minorBidi"/>
          <w:sz w:val="22"/>
          <w:szCs w:val="22"/>
        </w:rPr>
        <w:t xml:space="preserve">establishment of </w:t>
      </w:r>
      <w:r w:rsidR="00654039" w:rsidRPr="006533DC">
        <w:rPr>
          <w:rFonts w:asciiTheme="minorHAnsi" w:eastAsiaTheme="minorEastAsia" w:hAnsiTheme="minorHAnsi" w:cstheme="minorBidi"/>
          <w:sz w:val="22"/>
          <w:szCs w:val="22"/>
        </w:rPr>
        <w:t>recruits</w:t>
      </w:r>
      <w:r w:rsidRPr="006533DC">
        <w:rPr>
          <w:rFonts w:asciiTheme="minorHAnsi" w:eastAsiaTheme="minorEastAsia" w:hAnsiTheme="minorHAnsi" w:cstheme="minorBidi"/>
          <w:sz w:val="22"/>
          <w:szCs w:val="22"/>
        </w:rPr>
        <w:t xml:space="preserve">.  </w:t>
      </w:r>
    </w:p>
    <w:p w14:paraId="7D5EC324" w14:textId="77777777" w:rsidR="004D16AB" w:rsidRPr="006533DC" w:rsidRDefault="004D16AB" w:rsidP="002922FA">
      <w:pPr>
        <w:rPr>
          <w:rFonts w:asciiTheme="minorHAnsi" w:eastAsiaTheme="minorEastAsia" w:hAnsiTheme="minorHAnsi" w:cstheme="minorBidi"/>
          <w:sz w:val="22"/>
          <w:szCs w:val="22"/>
        </w:rPr>
      </w:pPr>
    </w:p>
    <w:p w14:paraId="3771469F" w14:textId="77777777" w:rsidR="004D16AB" w:rsidRPr="006533DC" w:rsidRDefault="004D16AB" w:rsidP="002922FA">
      <w:pPr>
        <w:rPr>
          <w:rFonts w:asciiTheme="minorHAnsi" w:eastAsiaTheme="minorEastAsia" w:hAnsiTheme="minorHAnsi" w:cstheme="minorBidi"/>
          <w:sz w:val="22"/>
          <w:szCs w:val="22"/>
        </w:rPr>
      </w:pPr>
      <w:r w:rsidRPr="006533DC">
        <w:rPr>
          <w:rFonts w:asciiTheme="minorHAnsi" w:eastAsiaTheme="minorEastAsia" w:hAnsiTheme="minorHAnsi" w:cstheme="minorBidi"/>
          <w:sz w:val="22"/>
          <w:szCs w:val="22"/>
        </w:rPr>
        <w:t xml:space="preserve">Herbivore grazing is </w:t>
      </w:r>
      <w:r w:rsidR="00A2475F" w:rsidRPr="006533DC">
        <w:rPr>
          <w:rFonts w:asciiTheme="minorHAnsi" w:eastAsiaTheme="minorEastAsia" w:hAnsiTheme="minorHAnsi" w:cstheme="minorBidi"/>
          <w:sz w:val="22"/>
          <w:szCs w:val="22"/>
        </w:rPr>
        <w:t xml:space="preserve">also </w:t>
      </w:r>
      <w:r w:rsidRPr="006533DC">
        <w:rPr>
          <w:rFonts w:asciiTheme="minorHAnsi" w:eastAsiaTheme="minorEastAsia" w:hAnsiTheme="minorHAnsi" w:cstheme="minorBidi"/>
          <w:sz w:val="22"/>
          <w:szCs w:val="22"/>
        </w:rPr>
        <w:t xml:space="preserve">fundamental to reef recovery because it exerts control over algal populations, which in turn </w:t>
      </w:r>
      <w:r w:rsidR="008360D3" w:rsidRPr="006533DC">
        <w:rPr>
          <w:rFonts w:asciiTheme="minorHAnsi" w:eastAsiaTheme="minorEastAsia" w:hAnsiTheme="minorHAnsi" w:cstheme="minorBidi"/>
          <w:sz w:val="22"/>
          <w:szCs w:val="22"/>
        </w:rPr>
        <w:t>ha</w:t>
      </w:r>
      <w:r w:rsidR="00A2475F" w:rsidRPr="006533DC">
        <w:rPr>
          <w:rFonts w:asciiTheme="minorHAnsi" w:eastAsiaTheme="minorEastAsia" w:hAnsiTheme="minorHAnsi" w:cstheme="minorBidi"/>
          <w:sz w:val="22"/>
          <w:szCs w:val="22"/>
        </w:rPr>
        <w:t>s</w:t>
      </w:r>
      <w:r w:rsidR="008360D3" w:rsidRPr="006533DC">
        <w:rPr>
          <w:rFonts w:asciiTheme="minorHAnsi" w:eastAsiaTheme="minorEastAsia" w:hAnsiTheme="minorHAnsi" w:cstheme="minorBidi"/>
          <w:sz w:val="22"/>
          <w:szCs w:val="22"/>
        </w:rPr>
        <w:t xml:space="preserve"> direct effects on the </w:t>
      </w:r>
      <w:r w:rsidR="00CC0ADB" w:rsidRPr="006533DC">
        <w:rPr>
          <w:rFonts w:asciiTheme="minorHAnsi" w:eastAsiaTheme="minorEastAsia" w:hAnsiTheme="minorHAnsi" w:cstheme="minorBidi"/>
          <w:sz w:val="22"/>
          <w:szCs w:val="22"/>
        </w:rPr>
        <w:t>development</w:t>
      </w:r>
      <w:r w:rsidR="00540288" w:rsidRPr="006533DC">
        <w:rPr>
          <w:rFonts w:asciiTheme="minorHAnsi" w:eastAsiaTheme="minorEastAsia" w:hAnsiTheme="minorHAnsi" w:cstheme="minorBidi"/>
          <w:sz w:val="22"/>
          <w:szCs w:val="22"/>
        </w:rPr>
        <w:t xml:space="preserve"> </w:t>
      </w:r>
      <w:r w:rsidR="008360D3" w:rsidRPr="006533DC">
        <w:rPr>
          <w:rFonts w:asciiTheme="minorHAnsi" w:eastAsiaTheme="minorEastAsia" w:hAnsiTheme="minorHAnsi" w:cstheme="minorBidi"/>
          <w:sz w:val="22"/>
          <w:szCs w:val="22"/>
        </w:rPr>
        <w:t>corals assemblages</w:t>
      </w:r>
      <w:r w:rsidR="00540288" w:rsidRPr="006533DC">
        <w:rPr>
          <w:rFonts w:asciiTheme="minorHAnsi" w:eastAsiaTheme="minorEastAsia" w:hAnsiTheme="minorHAnsi" w:cstheme="minorBidi"/>
          <w:sz w:val="22"/>
          <w:szCs w:val="22"/>
        </w:rPr>
        <w:t xml:space="preserve"> and other calcifying taxa such as coralline algae</w:t>
      </w:r>
      <w:r w:rsidRPr="006533DC">
        <w:rPr>
          <w:rFonts w:asciiTheme="minorHAnsi" w:eastAsiaTheme="minorEastAsia" w:hAnsiTheme="minorHAnsi" w:cstheme="minorBidi"/>
          <w:sz w:val="22"/>
          <w:szCs w:val="22"/>
        </w:rPr>
        <w:t xml:space="preserve">. </w:t>
      </w:r>
      <w:r w:rsidR="00A2475F" w:rsidRPr="006533DC">
        <w:rPr>
          <w:rFonts w:asciiTheme="minorHAnsi" w:eastAsiaTheme="minorEastAsia" w:hAnsiTheme="minorHAnsi" w:cstheme="minorBidi"/>
          <w:sz w:val="22"/>
          <w:szCs w:val="22"/>
        </w:rPr>
        <w:t>The preservation of healthy fish and invertebrate herbivores will be pivotal to the reestablishment of functional coral communities</w:t>
      </w:r>
      <w:r w:rsidR="00540288" w:rsidRPr="006533DC">
        <w:rPr>
          <w:rFonts w:asciiTheme="minorHAnsi" w:eastAsiaTheme="minorEastAsia" w:hAnsiTheme="minorHAnsi" w:cstheme="minorBidi"/>
          <w:sz w:val="22"/>
          <w:szCs w:val="22"/>
        </w:rPr>
        <w:t>,</w:t>
      </w:r>
      <w:r w:rsidR="00A2475F" w:rsidRPr="006533DC">
        <w:rPr>
          <w:rFonts w:asciiTheme="minorHAnsi" w:eastAsiaTheme="minorEastAsia" w:hAnsiTheme="minorHAnsi" w:cstheme="minorBidi"/>
          <w:sz w:val="22"/>
          <w:szCs w:val="22"/>
        </w:rPr>
        <w:t xml:space="preserve"> </w:t>
      </w:r>
      <w:r w:rsidR="00540288" w:rsidRPr="006533DC">
        <w:rPr>
          <w:rFonts w:asciiTheme="minorHAnsi" w:eastAsiaTheme="minorEastAsia" w:hAnsiTheme="minorHAnsi" w:cstheme="minorBidi"/>
          <w:sz w:val="22"/>
          <w:szCs w:val="22"/>
        </w:rPr>
        <w:t xml:space="preserve">particularly those along the northern portion of the reef which exhibit the greatest levels of siltation impact. </w:t>
      </w:r>
    </w:p>
    <w:p w14:paraId="0FAF160F" w14:textId="77777777" w:rsidR="00540288" w:rsidRPr="006533DC" w:rsidRDefault="00540288" w:rsidP="002922FA">
      <w:pPr>
        <w:rPr>
          <w:rFonts w:asciiTheme="minorHAnsi" w:eastAsiaTheme="minorEastAsia" w:hAnsiTheme="minorHAnsi" w:cstheme="minorBidi"/>
          <w:sz w:val="22"/>
          <w:szCs w:val="22"/>
        </w:rPr>
      </w:pPr>
    </w:p>
    <w:p w14:paraId="4AEDFE30" w14:textId="77777777" w:rsidR="0000507F" w:rsidRDefault="00CC0ADB" w:rsidP="002922FA">
      <w:pPr>
        <w:rPr>
          <w:ins w:id="189" w:author="Bernardo Vargas-Angel" w:date="2015-02-03T12:33:00Z"/>
          <w:rFonts w:asciiTheme="minorHAnsi" w:eastAsiaTheme="minorEastAsia" w:hAnsiTheme="minorHAnsi" w:cstheme="minorBidi"/>
          <w:sz w:val="22"/>
          <w:szCs w:val="22"/>
        </w:rPr>
      </w:pPr>
      <w:r w:rsidRPr="006533DC">
        <w:rPr>
          <w:rFonts w:asciiTheme="minorHAnsi" w:eastAsiaTheme="minorEastAsia" w:hAnsiTheme="minorHAnsi" w:cstheme="minorBidi"/>
          <w:sz w:val="22"/>
          <w:szCs w:val="22"/>
        </w:rPr>
        <w:t>Lastly, the historical landfill located on the current school site (northern Bay) is a potential source of contaminants, particularly arsenic, which may preclude, or delay the recovery of shallow benthic assemblages on this side of the fringing reef.</w:t>
      </w:r>
    </w:p>
    <w:p w14:paraId="273D4EE1" w14:textId="77777777" w:rsidR="00B41B25" w:rsidRDefault="00B41B25" w:rsidP="002922FA">
      <w:pPr>
        <w:rPr>
          <w:ins w:id="190" w:author="Bernardo Vargas-Angel" w:date="2015-02-03T12:33:00Z"/>
          <w:rFonts w:asciiTheme="minorHAnsi" w:eastAsiaTheme="minorEastAsia" w:hAnsiTheme="minorHAnsi" w:cstheme="minorBidi"/>
          <w:sz w:val="22"/>
          <w:szCs w:val="22"/>
        </w:rPr>
      </w:pPr>
    </w:p>
    <w:p w14:paraId="7607E69A" w14:textId="77777777" w:rsidR="00B41B25" w:rsidRPr="006533DC" w:rsidDel="002A3D95" w:rsidRDefault="00B41B25" w:rsidP="002922FA">
      <w:pPr>
        <w:rPr>
          <w:del w:id="191" w:author="Bernardo Vargas-Angel" w:date="2015-02-04T16:11:00Z"/>
          <w:rFonts w:asciiTheme="minorHAnsi" w:eastAsiaTheme="minorEastAsia" w:hAnsiTheme="minorHAnsi" w:cstheme="minorBidi"/>
          <w:sz w:val="22"/>
          <w:szCs w:val="22"/>
        </w:rPr>
      </w:pPr>
      <w:moveToRangeStart w:id="192" w:author="Bernardo Vargas-Angel" w:date="2015-02-03T12:33:00Z" w:name="move410730118"/>
      <w:moveTo w:id="193" w:author="Bernardo Vargas-Angel" w:date="2015-02-03T12:33:00Z">
        <w:del w:id="194" w:author="Bernardo Vargas-Angel" w:date="2015-02-04T16:11:00Z">
          <w:r w:rsidRPr="002922FA" w:rsidDel="002A3D95">
            <w:rPr>
              <w:rFonts w:asciiTheme="minorHAnsi" w:eastAsiaTheme="minorEastAsia" w:hAnsiTheme="minorHAnsi" w:cstheme="minorBidi"/>
              <w:sz w:val="22"/>
              <w:szCs w:val="22"/>
            </w:rPr>
            <w:delText>In actively growing coral reefs, calcifying organisms—corals, crustose coralline algae, and other calcifying plants—typically dominate coral communities. In contrast, communities dominated by noncalcifiers, such as turf algae, cyanobacteria, and other macroalgae, are common in areas with suboptimal conditions for coral growth, including areas with elevated levels of nutrient inputs, pollution, turbidity, and sedimentation</w:delText>
          </w:r>
        </w:del>
      </w:moveTo>
      <w:moveToRangeEnd w:id="192"/>
    </w:p>
    <w:p w14:paraId="28268C1F" w14:textId="77777777" w:rsidR="002922FA" w:rsidRPr="002922FA" w:rsidRDefault="002922FA" w:rsidP="002922FA">
      <w:pPr>
        <w:jc w:val="both"/>
        <w:rPr>
          <w:rFonts w:asciiTheme="minorHAnsi" w:eastAsiaTheme="minorEastAsia" w:hAnsiTheme="minorHAnsi" w:cstheme="minorBidi"/>
          <w:b/>
          <w:sz w:val="22"/>
          <w:szCs w:val="22"/>
        </w:rPr>
      </w:pPr>
    </w:p>
    <w:p w14:paraId="69DA4392" w14:textId="77777777" w:rsidR="002922FA" w:rsidRPr="002922FA" w:rsidRDefault="002922FA" w:rsidP="002922FA">
      <w:pPr>
        <w:jc w:val="both"/>
        <w:rPr>
          <w:rFonts w:asciiTheme="minorHAnsi" w:eastAsiaTheme="minorEastAsia" w:hAnsiTheme="minorHAnsi" w:cstheme="minorBidi"/>
          <w:b/>
          <w:sz w:val="22"/>
          <w:szCs w:val="22"/>
        </w:rPr>
      </w:pPr>
      <w:r w:rsidRPr="002922FA">
        <w:rPr>
          <w:rFonts w:asciiTheme="minorHAnsi" w:eastAsiaTheme="minorEastAsia" w:hAnsiTheme="minorHAnsi" w:cstheme="minorBidi"/>
          <w:b/>
          <w:sz w:val="22"/>
          <w:szCs w:val="22"/>
        </w:rPr>
        <w:lastRenderedPageBreak/>
        <w:t xml:space="preserve">References </w:t>
      </w:r>
    </w:p>
    <w:p w14:paraId="755F2EB9" w14:textId="77777777" w:rsidR="002922FA" w:rsidRPr="002922FA" w:rsidRDefault="002922FA" w:rsidP="002922FA">
      <w:pPr>
        <w:spacing w:line="288" w:lineRule="atLeast"/>
        <w:ind w:left="360" w:hanging="360"/>
        <w:textAlignment w:val="baseline"/>
        <w:outlineLvl w:val="0"/>
        <w:rPr>
          <w:rFonts w:asciiTheme="minorHAnsi" w:eastAsiaTheme="minorEastAsia" w:hAnsiTheme="minorHAnsi" w:cstheme="minorBidi"/>
          <w:sz w:val="22"/>
          <w:szCs w:val="22"/>
        </w:rPr>
      </w:pPr>
      <w:r w:rsidRPr="002922FA">
        <w:rPr>
          <w:rFonts w:asciiTheme="minorHAnsi" w:eastAsiaTheme="minorEastAsia" w:hAnsiTheme="minorHAnsi" w:cstheme="minorBidi"/>
          <w:sz w:val="22"/>
          <w:szCs w:val="22"/>
        </w:rPr>
        <w:t>Rodgers CS.</w:t>
      </w:r>
    </w:p>
    <w:p w14:paraId="5F90649E" w14:textId="77777777" w:rsidR="002922FA" w:rsidRPr="002922FA" w:rsidRDefault="002922FA" w:rsidP="002922FA">
      <w:pPr>
        <w:spacing w:line="288" w:lineRule="atLeast"/>
        <w:ind w:left="720" w:hanging="360"/>
        <w:textAlignment w:val="baseline"/>
        <w:outlineLvl w:val="0"/>
        <w:rPr>
          <w:rFonts w:asciiTheme="minorHAnsi" w:eastAsiaTheme="minorEastAsia" w:hAnsiTheme="minorHAnsi" w:cstheme="minorBidi"/>
          <w:sz w:val="22"/>
          <w:szCs w:val="22"/>
        </w:rPr>
      </w:pPr>
      <w:r w:rsidRPr="002922FA">
        <w:rPr>
          <w:rFonts w:asciiTheme="minorHAnsi" w:eastAsiaTheme="minorEastAsia" w:hAnsiTheme="minorHAnsi" w:cstheme="minorBidi"/>
          <w:sz w:val="22"/>
          <w:szCs w:val="22"/>
        </w:rPr>
        <w:t>1990. Responses of coral reefs and reef organisms to sedimentation. Mar Ecol Prog Ser 64:185–202.</w:t>
      </w:r>
    </w:p>
    <w:p w14:paraId="4170F384" w14:textId="77777777" w:rsidR="002922FA" w:rsidRPr="002922FA" w:rsidRDefault="007935F0" w:rsidP="002922FA">
      <w:pPr>
        <w:spacing w:line="288" w:lineRule="atLeast"/>
        <w:ind w:left="270" w:hanging="270"/>
        <w:textAlignment w:val="baseline"/>
        <w:outlineLvl w:val="0"/>
        <w:rPr>
          <w:rFonts w:asciiTheme="minorHAnsi" w:hAnsiTheme="minorHAnsi"/>
          <w:sz w:val="22"/>
          <w:szCs w:val="22"/>
        </w:rPr>
      </w:pPr>
      <w:hyperlink r:id="rId26" w:tooltip="View content where Author is M. James C. Crabbe" w:history="1">
        <w:r w:rsidR="002922FA" w:rsidRPr="002922FA">
          <w:rPr>
            <w:rFonts w:asciiTheme="minorHAnsi" w:hAnsiTheme="minorHAnsi"/>
            <w:sz w:val="22"/>
            <w:szCs w:val="22"/>
          </w:rPr>
          <w:t>Crabbe</w:t>
        </w:r>
      </w:hyperlink>
      <w:r w:rsidR="002922FA" w:rsidRPr="002922FA">
        <w:rPr>
          <w:rFonts w:asciiTheme="minorHAnsi" w:hAnsiTheme="minorHAnsi"/>
          <w:sz w:val="22"/>
          <w:szCs w:val="22"/>
        </w:rPr>
        <w:t xml:space="preserve"> MJC, </w:t>
      </w:r>
      <w:hyperlink r:id="rId27" w:tooltip="View content where Author is David J. Smith" w:history="1">
        <w:r w:rsidR="002922FA" w:rsidRPr="002922FA">
          <w:rPr>
            <w:rFonts w:asciiTheme="minorHAnsi" w:hAnsiTheme="minorHAnsi"/>
            <w:sz w:val="22"/>
            <w:szCs w:val="22"/>
          </w:rPr>
          <w:t>Smith</w:t>
        </w:r>
      </w:hyperlink>
      <w:r w:rsidR="002922FA" w:rsidRPr="002922FA">
        <w:rPr>
          <w:rFonts w:asciiTheme="minorHAnsi" w:hAnsiTheme="minorHAnsi"/>
          <w:sz w:val="22"/>
          <w:szCs w:val="22"/>
        </w:rPr>
        <w:t xml:space="preserve"> DJ. </w:t>
      </w:r>
    </w:p>
    <w:p w14:paraId="253ADAEF" w14:textId="77777777" w:rsidR="002922FA" w:rsidRDefault="002922FA" w:rsidP="002922FA">
      <w:pPr>
        <w:spacing w:line="288" w:lineRule="atLeast"/>
        <w:ind w:left="720" w:hanging="360"/>
        <w:textAlignment w:val="baseline"/>
        <w:outlineLvl w:val="0"/>
        <w:rPr>
          <w:ins w:id="195" w:author="Bernardo Vargas-Angel" w:date="2015-02-03T12:11:00Z"/>
          <w:rFonts w:asciiTheme="minorHAnsi" w:hAnsiTheme="minorHAnsi"/>
          <w:sz w:val="22"/>
          <w:szCs w:val="22"/>
        </w:rPr>
      </w:pPr>
      <w:r w:rsidRPr="002922FA">
        <w:rPr>
          <w:rFonts w:asciiTheme="minorHAnsi" w:hAnsiTheme="minorHAnsi"/>
          <w:sz w:val="22"/>
          <w:szCs w:val="22"/>
        </w:rPr>
        <w:t>2005.</w:t>
      </w:r>
      <w:r w:rsidRPr="002922FA">
        <w:rPr>
          <w:rFonts w:asciiTheme="minorHAnsi" w:hAnsiTheme="minorHAnsi"/>
          <w:kern w:val="36"/>
          <w:sz w:val="22"/>
          <w:szCs w:val="22"/>
        </w:rPr>
        <w:t xml:space="preserve"> Sediment impacts on growth rates of </w:t>
      </w:r>
      <w:r w:rsidRPr="002922FA">
        <w:rPr>
          <w:rFonts w:asciiTheme="minorHAnsi" w:hAnsiTheme="minorHAnsi"/>
          <w:i/>
          <w:iCs/>
          <w:kern w:val="36"/>
          <w:sz w:val="22"/>
          <w:szCs w:val="22"/>
        </w:rPr>
        <w:t xml:space="preserve">Acropora </w:t>
      </w:r>
      <w:r w:rsidRPr="002922FA">
        <w:rPr>
          <w:rFonts w:asciiTheme="minorHAnsi" w:hAnsiTheme="minorHAnsi"/>
          <w:kern w:val="36"/>
          <w:sz w:val="22"/>
          <w:szCs w:val="22"/>
        </w:rPr>
        <w:t xml:space="preserve">and </w:t>
      </w:r>
      <w:r w:rsidRPr="002922FA">
        <w:rPr>
          <w:rFonts w:asciiTheme="minorHAnsi" w:hAnsiTheme="minorHAnsi"/>
          <w:i/>
          <w:iCs/>
          <w:kern w:val="36"/>
          <w:sz w:val="22"/>
          <w:szCs w:val="22"/>
        </w:rPr>
        <w:t>Porites</w:t>
      </w:r>
      <w:r w:rsidRPr="002922FA">
        <w:rPr>
          <w:rFonts w:asciiTheme="minorHAnsi" w:hAnsiTheme="minorHAnsi"/>
          <w:kern w:val="36"/>
          <w:sz w:val="22"/>
          <w:szCs w:val="22"/>
        </w:rPr>
        <w:t xml:space="preserve"> corals from fringing reefs of Sulawesi, Indonesia. Coral Reefs </w:t>
      </w:r>
      <w:r w:rsidRPr="002922FA">
        <w:rPr>
          <w:rFonts w:asciiTheme="minorHAnsi" w:hAnsiTheme="minorHAnsi"/>
          <w:sz w:val="22"/>
          <w:szCs w:val="22"/>
        </w:rPr>
        <w:t>24:437–441.</w:t>
      </w:r>
    </w:p>
    <w:p w14:paraId="5DEDBD57" w14:textId="77777777" w:rsidR="00537DF1" w:rsidRDefault="00537DF1">
      <w:pPr>
        <w:spacing w:line="288" w:lineRule="atLeast"/>
        <w:ind w:left="720" w:hanging="720"/>
        <w:textAlignment w:val="baseline"/>
        <w:outlineLvl w:val="0"/>
        <w:rPr>
          <w:ins w:id="196" w:author="Bernardo Vargas-Angel" w:date="2015-02-03T12:11:00Z"/>
          <w:rFonts w:asciiTheme="minorHAnsi" w:eastAsiaTheme="minorEastAsia" w:hAnsiTheme="minorHAnsi"/>
          <w:sz w:val="22"/>
          <w:szCs w:val="22"/>
        </w:rPr>
        <w:pPrChange w:id="197" w:author="Bernardo Vargas-Angel" w:date="2015-02-03T12:11:00Z">
          <w:pPr>
            <w:spacing w:line="288" w:lineRule="atLeast"/>
            <w:ind w:left="720" w:hanging="360"/>
            <w:textAlignment w:val="baseline"/>
            <w:outlineLvl w:val="0"/>
          </w:pPr>
        </w:pPrChange>
      </w:pPr>
      <w:ins w:id="198" w:author="Bernardo Vargas-Angel" w:date="2015-02-03T12:13:00Z">
        <w:r>
          <w:rPr>
            <w:rFonts w:asciiTheme="minorHAnsi" w:eastAsiaTheme="minorEastAsia" w:hAnsiTheme="minorHAnsi"/>
            <w:sz w:val="22"/>
            <w:szCs w:val="22"/>
          </w:rPr>
          <w:t>NOAA</w:t>
        </w:r>
      </w:ins>
    </w:p>
    <w:p w14:paraId="0485AD7E" w14:textId="77777777" w:rsidR="00537DF1" w:rsidRPr="002922FA" w:rsidRDefault="00537DF1">
      <w:pPr>
        <w:spacing w:line="288" w:lineRule="atLeast"/>
        <w:ind w:left="360"/>
        <w:textAlignment w:val="baseline"/>
        <w:outlineLvl w:val="0"/>
        <w:rPr>
          <w:rFonts w:asciiTheme="minorHAnsi" w:hAnsiTheme="minorHAnsi"/>
          <w:kern w:val="36"/>
          <w:sz w:val="22"/>
          <w:szCs w:val="22"/>
        </w:rPr>
        <w:pPrChange w:id="199" w:author="Bernardo Vargas-Angel" w:date="2015-02-03T12:13:00Z">
          <w:pPr>
            <w:spacing w:line="288" w:lineRule="atLeast"/>
            <w:ind w:left="720" w:hanging="360"/>
            <w:textAlignment w:val="baseline"/>
            <w:outlineLvl w:val="0"/>
          </w:pPr>
        </w:pPrChange>
      </w:pPr>
      <w:ins w:id="200" w:author="Bernardo Vargas-Angel" w:date="2015-02-03T12:11:00Z">
        <w:r>
          <w:rPr>
            <w:rFonts w:asciiTheme="minorHAnsi" w:eastAsiaTheme="minorEastAsia" w:hAnsiTheme="minorHAnsi"/>
            <w:sz w:val="22"/>
            <w:szCs w:val="22"/>
          </w:rPr>
          <w:t>2015</w:t>
        </w:r>
      </w:ins>
      <w:ins w:id="201" w:author="Bernardo Vargas-Angel" w:date="2015-02-03T12:13:00Z">
        <w:r>
          <w:rPr>
            <w:rFonts w:asciiTheme="minorHAnsi" w:eastAsiaTheme="minorEastAsia" w:hAnsiTheme="minorHAnsi"/>
            <w:sz w:val="22"/>
            <w:szCs w:val="22"/>
          </w:rPr>
          <w:t>. Pacific Islands Fisheries Science Center, Coral Reef Ecosystem Division</w:t>
        </w:r>
      </w:ins>
      <w:ins w:id="202" w:author="Bernardo Vargas-Angel" w:date="2015-02-03T12:14:00Z">
        <w:r>
          <w:rPr>
            <w:rFonts w:asciiTheme="minorHAnsi" w:eastAsiaTheme="minorEastAsia" w:hAnsiTheme="minorHAnsi"/>
            <w:sz w:val="22"/>
            <w:szCs w:val="22"/>
          </w:rPr>
          <w:t>, Survey Methods</w:t>
        </w:r>
      </w:ins>
      <w:ins w:id="203" w:author="Bernardo Vargas-Angel" w:date="2015-02-03T12:15:00Z">
        <w:r>
          <w:rPr>
            <w:rFonts w:asciiTheme="minorHAnsi" w:eastAsiaTheme="minorEastAsia" w:hAnsiTheme="minorHAnsi"/>
            <w:sz w:val="22"/>
            <w:szCs w:val="22"/>
          </w:rPr>
          <w:t xml:space="preserve">. Available at: </w:t>
        </w:r>
        <w:r>
          <w:rPr>
            <w:rFonts w:asciiTheme="minorHAnsi" w:eastAsiaTheme="minorEastAsia" w:hAnsiTheme="minorHAnsi"/>
            <w:sz w:val="22"/>
            <w:szCs w:val="22"/>
          </w:rPr>
          <w:fldChar w:fldCharType="begin"/>
        </w:r>
        <w:r>
          <w:rPr>
            <w:rFonts w:asciiTheme="minorHAnsi" w:eastAsiaTheme="minorEastAsia" w:hAnsiTheme="minorHAnsi"/>
            <w:sz w:val="22"/>
            <w:szCs w:val="22"/>
          </w:rPr>
          <w:instrText xml:space="preserve"> HYPERLINK "</w:instrText>
        </w:r>
      </w:ins>
      <w:ins w:id="204" w:author="Bernardo Vargas-Angel" w:date="2015-02-03T12:14:00Z">
        <w:r w:rsidRPr="00537DF1">
          <w:rPr>
            <w:rFonts w:asciiTheme="minorHAnsi" w:eastAsiaTheme="minorEastAsia" w:hAnsiTheme="minorHAnsi"/>
            <w:sz w:val="22"/>
            <w:szCs w:val="22"/>
          </w:rPr>
          <w:instrText>http://www.pifsc.noaa.gov/cred/survey_methods.php#benthic_monitoring_rea</w:instrText>
        </w:r>
      </w:ins>
      <w:ins w:id="205" w:author="Bernardo Vargas-Angel" w:date="2015-02-03T12:15:00Z">
        <w:r>
          <w:rPr>
            <w:rFonts w:asciiTheme="minorHAnsi" w:eastAsiaTheme="minorEastAsia" w:hAnsiTheme="minorHAnsi"/>
            <w:sz w:val="22"/>
            <w:szCs w:val="22"/>
          </w:rPr>
          <w:instrText xml:space="preserve">" </w:instrText>
        </w:r>
        <w:r>
          <w:rPr>
            <w:rFonts w:asciiTheme="minorHAnsi" w:eastAsiaTheme="minorEastAsia" w:hAnsiTheme="minorHAnsi"/>
            <w:sz w:val="22"/>
            <w:szCs w:val="22"/>
          </w:rPr>
          <w:fldChar w:fldCharType="separate"/>
        </w:r>
      </w:ins>
      <w:ins w:id="206" w:author="Bernardo Vargas-Angel" w:date="2015-02-03T12:14:00Z">
        <w:r w:rsidRPr="00FB218C">
          <w:rPr>
            <w:rStyle w:val="Hyperlink"/>
            <w:rFonts w:asciiTheme="minorHAnsi" w:eastAsiaTheme="minorEastAsia" w:hAnsiTheme="minorHAnsi"/>
            <w:sz w:val="22"/>
            <w:szCs w:val="22"/>
          </w:rPr>
          <w:t>http://www.pifsc.noaa.gov/cred/survey_methods.php#benthic_monitoring_rea</w:t>
        </w:r>
      </w:ins>
      <w:ins w:id="207" w:author="Bernardo Vargas-Angel" w:date="2015-02-03T12:15:00Z">
        <w:r>
          <w:rPr>
            <w:rFonts w:asciiTheme="minorHAnsi" w:eastAsiaTheme="minorEastAsia" w:hAnsiTheme="minorHAnsi"/>
            <w:sz w:val="22"/>
            <w:szCs w:val="22"/>
          </w:rPr>
          <w:fldChar w:fldCharType="end"/>
        </w:r>
        <w:r>
          <w:rPr>
            <w:rFonts w:asciiTheme="minorHAnsi" w:eastAsiaTheme="minorEastAsia" w:hAnsiTheme="minorHAnsi"/>
            <w:sz w:val="22"/>
            <w:szCs w:val="22"/>
          </w:rPr>
          <w:t>. Accessed January 2015.</w:t>
        </w:r>
      </w:ins>
    </w:p>
    <w:p w14:paraId="175D6A0E" w14:textId="77777777" w:rsidR="002922FA" w:rsidRPr="002922FA" w:rsidRDefault="002922FA" w:rsidP="002922FA">
      <w:pPr>
        <w:spacing w:after="200" w:line="276" w:lineRule="auto"/>
        <w:rPr>
          <w:rFonts w:asciiTheme="minorHAnsi" w:eastAsiaTheme="minorEastAsia" w:hAnsiTheme="minorHAnsi" w:cstheme="minorBidi"/>
          <w:sz w:val="22"/>
          <w:szCs w:val="22"/>
        </w:rPr>
      </w:pPr>
    </w:p>
    <w:p w14:paraId="75BA6629" w14:textId="77777777" w:rsidR="002922FA" w:rsidRPr="00B826FC" w:rsidRDefault="00BE48E6" w:rsidP="00BE48E6">
      <w:pPr>
        <w:spacing w:after="200"/>
        <w:rPr>
          <w:rFonts w:asciiTheme="minorHAnsi" w:eastAsia="Calibri" w:hAnsiTheme="minorHAnsi"/>
          <w:b/>
          <w:sz w:val="32"/>
          <w:szCs w:val="32"/>
        </w:rPr>
      </w:pPr>
      <w:r w:rsidRPr="00B826FC">
        <w:rPr>
          <w:rFonts w:asciiTheme="minorHAnsi" w:eastAsia="Calibri" w:hAnsiTheme="minorHAnsi"/>
          <w:b/>
          <w:sz w:val="32"/>
          <w:szCs w:val="32"/>
        </w:rPr>
        <w:t xml:space="preserve">Section 3. </w:t>
      </w:r>
      <w:commentRangeStart w:id="208"/>
      <w:r w:rsidR="002922FA" w:rsidRPr="00B826FC">
        <w:rPr>
          <w:rFonts w:asciiTheme="minorHAnsi" w:eastAsia="Calibri" w:hAnsiTheme="minorHAnsi"/>
          <w:b/>
          <w:sz w:val="32"/>
          <w:szCs w:val="32"/>
        </w:rPr>
        <w:t xml:space="preserve">Land Based Sources of Pollution </w:t>
      </w:r>
      <w:commentRangeEnd w:id="208"/>
      <w:r w:rsidR="00127611">
        <w:rPr>
          <w:rStyle w:val="CommentReference"/>
        </w:rPr>
        <w:commentReference w:id="208"/>
      </w:r>
      <w:r w:rsidR="002922FA" w:rsidRPr="00B826FC">
        <w:rPr>
          <w:rFonts w:asciiTheme="minorHAnsi" w:eastAsia="Calibri" w:hAnsiTheme="minorHAnsi"/>
          <w:b/>
          <w:sz w:val="32"/>
          <w:szCs w:val="32"/>
        </w:rPr>
        <w:t>in Faga’alu Bay and Watershed, American Samoa</w:t>
      </w:r>
    </w:p>
    <w:p w14:paraId="0AEE3340" w14:textId="77777777" w:rsidR="002922FA" w:rsidRPr="001E4174" w:rsidRDefault="002922FA" w:rsidP="002922FA">
      <w:pPr>
        <w:spacing w:after="200"/>
        <w:rPr>
          <w:rFonts w:asciiTheme="minorHAnsi" w:eastAsia="Calibri" w:hAnsiTheme="minorHAnsi"/>
          <w:sz w:val="28"/>
          <w:szCs w:val="28"/>
        </w:rPr>
      </w:pPr>
      <w:r w:rsidRPr="001E4174">
        <w:rPr>
          <w:rFonts w:asciiTheme="minorHAnsi" w:eastAsia="Calibri" w:hAnsiTheme="minorHAnsi"/>
          <w:sz w:val="28"/>
          <w:szCs w:val="28"/>
        </w:rPr>
        <w:t>Background on LBSP</w:t>
      </w:r>
    </w:p>
    <w:p w14:paraId="6F30D791" w14:textId="77777777" w:rsidR="002922FA" w:rsidRPr="001E4174" w:rsidRDefault="002922FA" w:rsidP="002922FA">
      <w:pPr>
        <w:spacing w:after="200"/>
        <w:rPr>
          <w:rFonts w:asciiTheme="minorHAnsi" w:eastAsia="Calibri" w:hAnsiTheme="minorHAnsi"/>
          <w:szCs w:val="24"/>
        </w:rPr>
      </w:pPr>
      <w:r w:rsidRPr="001E4174">
        <w:rPr>
          <w:rFonts w:asciiTheme="minorHAnsi" w:eastAsia="Calibri" w:hAnsiTheme="minorHAnsi"/>
          <w:szCs w:val="24"/>
        </w:rPr>
        <w:t xml:space="preserve">Despite their ecological, economic and cultural value, over half of the world’s coral reefs are threatened by human activity </w:t>
      </w:r>
      <w:r w:rsidRPr="001E4174">
        <w:rPr>
          <w:rFonts w:asciiTheme="minorHAnsi" w:eastAsia="Calibri" w:hAnsiTheme="minorHAnsi"/>
          <w:noProof/>
          <w:szCs w:val="24"/>
        </w:rPr>
        <w:t xml:space="preserve">(Bryant </w:t>
      </w:r>
      <w:r w:rsidRPr="001E4174">
        <w:rPr>
          <w:rFonts w:asciiTheme="minorHAnsi" w:eastAsia="Calibri" w:hAnsiTheme="minorHAnsi"/>
          <w:i/>
          <w:noProof/>
          <w:szCs w:val="24"/>
        </w:rPr>
        <w:t>et al.</w:t>
      </w:r>
      <w:r w:rsidRPr="001E4174">
        <w:rPr>
          <w:rFonts w:asciiTheme="minorHAnsi" w:eastAsia="Calibri" w:hAnsiTheme="minorHAnsi"/>
          <w:noProof/>
          <w:szCs w:val="24"/>
        </w:rPr>
        <w:t>, 1998)</w:t>
      </w:r>
      <w:r w:rsidRPr="001E4174">
        <w:rPr>
          <w:rFonts w:asciiTheme="minorHAnsi" w:eastAsia="Calibri" w:hAnsiTheme="minorHAnsi"/>
          <w:szCs w:val="24"/>
        </w:rPr>
        <w:t xml:space="preserve">. Increased runoff of sediment, nutrients, and pollutants has been correlated to the degradation of coral reefs </w:t>
      </w:r>
      <w:r w:rsidRPr="001E4174">
        <w:rPr>
          <w:rFonts w:asciiTheme="minorHAnsi" w:eastAsia="Calibri" w:hAnsiTheme="minorHAnsi"/>
          <w:noProof/>
          <w:szCs w:val="24"/>
        </w:rPr>
        <w:t>(Fabricius, 2005)</w:t>
      </w:r>
      <w:r w:rsidRPr="001E4174">
        <w:rPr>
          <w:rFonts w:asciiTheme="minorHAnsi" w:eastAsia="Calibri" w:hAnsiTheme="minorHAnsi"/>
          <w:szCs w:val="24"/>
        </w:rPr>
        <w:t xml:space="preserve">. Although pollution is a known cause of the decline of coral reefs, details of the relationship between contaminants and corals are not well understood. There are currently no established thresholds for individual pollution stressors indicating concentration limits above which corals are harmed. </w:t>
      </w:r>
    </w:p>
    <w:p w14:paraId="3FCAD428" w14:textId="77777777" w:rsidR="002922FA" w:rsidRPr="001E4174" w:rsidRDefault="002922FA" w:rsidP="002922FA">
      <w:pPr>
        <w:spacing w:after="200"/>
        <w:rPr>
          <w:rFonts w:asciiTheme="minorHAnsi" w:eastAsia="Calibri" w:hAnsiTheme="minorHAnsi"/>
          <w:szCs w:val="24"/>
        </w:rPr>
      </w:pPr>
      <w:r w:rsidRPr="001E4174">
        <w:rPr>
          <w:rFonts w:asciiTheme="minorHAnsi" w:eastAsia="Calibri" w:hAnsiTheme="minorHAnsi"/>
          <w:szCs w:val="24"/>
        </w:rPr>
        <w:t xml:space="preserve">This study presents a baseline assessment of the magnitude and spatial distribution of pollution in the coral reef ecosystem of Faga’alu Bay.  This information will provide ecosystem managers a reference point against which to evaluate the success of upland watershed best management practices. </w:t>
      </w:r>
    </w:p>
    <w:p w14:paraId="6339CD62" w14:textId="77777777" w:rsidR="002922FA" w:rsidRPr="001E4174" w:rsidRDefault="002922FA" w:rsidP="002922FA">
      <w:pPr>
        <w:spacing w:after="200"/>
        <w:rPr>
          <w:rFonts w:asciiTheme="minorHAnsi" w:eastAsia="Calibri" w:hAnsiTheme="minorHAnsi"/>
          <w:sz w:val="28"/>
          <w:szCs w:val="28"/>
        </w:rPr>
      </w:pPr>
      <w:r w:rsidRPr="001E4174">
        <w:rPr>
          <w:rFonts w:asciiTheme="minorHAnsi" w:eastAsia="Calibri" w:hAnsiTheme="minorHAnsi"/>
          <w:sz w:val="28"/>
          <w:szCs w:val="28"/>
        </w:rPr>
        <w:t>Methods</w:t>
      </w:r>
    </w:p>
    <w:p w14:paraId="3B89140D" w14:textId="77777777" w:rsidR="002922FA" w:rsidRPr="001E4174" w:rsidRDefault="002922FA" w:rsidP="002922FA">
      <w:pPr>
        <w:autoSpaceDE w:val="0"/>
        <w:autoSpaceDN w:val="0"/>
        <w:adjustRightInd w:val="0"/>
        <w:spacing w:after="200"/>
        <w:rPr>
          <w:rFonts w:asciiTheme="minorHAnsi" w:eastAsia="Calibri" w:hAnsiTheme="minorHAnsi"/>
          <w:szCs w:val="24"/>
        </w:rPr>
      </w:pPr>
      <w:r w:rsidRPr="001E4174">
        <w:rPr>
          <w:rFonts w:asciiTheme="minorHAnsi" w:eastAsia="Calibri" w:hAnsiTheme="minorHAnsi"/>
          <w:szCs w:val="24"/>
        </w:rPr>
        <w:t xml:space="preserve">A stratified random sampling design allowed this study to assess the overall contaminant condition of the ecosystem, and to be able to make geographically explicit conclusions about how pollutants vary spatially.  In this method, all areas within a stratum had an equal chance of being selected as a sampling site.  The four strata were: Inner Bay, South Bay, North Bay and Channel.   Additionally, four targeted sediment sites were selected in the watershed and one targeted site was sampled near the school.  A total of seventeen sediment sites were sampled in January of 2014.  </w:t>
      </w:r>
    </w:p>
    <w:p w14:paraId="14D2FC56" w14:textId="77777777" w:rsidR="002922FA" w:rsidRPr="001E4174" w:rsidRDefault="002922FA" w:rsidP="002922FA">
      <w:pPr>
        <w:autoSpaceDE w:val="0"/>
        <w:autoSpaceDN w:val="0"/>
        <w:adjustRightInd w:val="0"/>
        <w:spacing w:after="200"/>
        <w:rPr>
          <w:rFonts w:asciiTheme="minorHAnsi" w:eastAsia="TimesNewRomanPSMT" w:hAnsiTheme="minorHAnsi"/>
          <w:szCs w:val="24"/>
        </w:rPr>
      </w:pPr>
      <w:r w:rsidRPr="001E4174">
        <w:rPr>
          <w:rFonts w:asciiTheme="minorHAnsi" w:eastAsia="Calibri" w:hAnsiTheme="minorHAnsi"/>
          <w:szCs w:val="24"/>
        </w:rPr>
        <w:t xml:space="preserve">Sediment samples were collected using standard NOAA National Status and Trends (NS&amp;T) Program protocols (Lauenstein and Cantillo, 1998) and analyzed via standard NS&amp;T techniques at the NS&amp;T contract lab (TDI Brooks International, College Station, Texas).  Detailed analytical methods can be found in Kimbrough </w:t>
      </w:r>
      <w:r w:rsidRPr="001E4174">
        <w:rPr>
          <w:rFonts w:asciiTheme="minorHAnsi" w:eastAsia="Calibri" w:hAnsiTheme="minorHAnsi"/>
          <w:i/>
          <w:iCs/>
          <w:szCs w:val="24"/>
        </w:rPr>
        <w:t xml:space="preserve">et al. </w:t>
      </w:r>
      <w:r w:rsidRPr="001E4174">
        <w:rPr>
          <w:rFonts w:asciiTheme="minorHAnsi" w:eastAsia="Calibri" w:hAnsiTheme="minorHAnsi"/>
          <w:szCs w:val="24"/>
        </w:rPr>
        <w:t xml:space="preserve">2006 and Kimbrough and Lauenstein 2006.  </w:t>
      </w:r>
    </w:p>
    <w:p w14:paraId="7D2718E6" w14:textId="77777777" w:rsidR="002922FA" w:rsidRPr="001E4174" w:rsidRDefault="002922FA" w:rsidP="002922FA">
      <w:pPr>
        <w:spacing w:after="200"/>
        <w:rPr>
          <w:rFonts w:asciiTheme="minorHAnsi" w:eastAsia="Calibri" w:hAnsiTheme="minorHAnsi"/>
          <w:sz w:val="28"/>
          <w:szCs w:val="28"/>
        </w:rPr>
      </w:pPr>
      <w:r w:rsidRPr="001E4174">
        <w:rPr>
          <w:rFonts w:asciiTheme="minorHAnsi" w:eastAsia="Calibri" w:hAnsiTheme="minorHAnsi"/>
          <w:sz w:val="28"/>
          <w:szCs w:val="28"/>
        </w:rPr>
        <w:t>Providing Context for Results</w:t>
      </w:r>
    </w:p>
    <w:p w14:paraId="5FF32F75" w14:textId="77777777" w:rsidR="002922FA" w:rsidRPr="001E4174" w:rsidRDefault="002922FA" w:rsidP="002922FA">
      <w:pPr>
        <w:spacing w:after="200"/>
        <w:rPr>
          <w:rFonts w:asciiTheme="minorHAnsi" w:eastAsia="Calibri" w:hAnsiTheme="minorHAnsi"/>
          <w:szCs w:val="24"/>
        </w:rPr>
      </w:pPr>
      <w:r w:rsidRPr="001E4174">
        <w:rPr>
          <w:rFonts w:asciiTheme="minorHAnsi" w:eastAsia="Calibri" w:hAnsiTheme="minorHAnsi"/>
          <w:szCs w:val="24"/>
        </w:rPr>
        <w:lastRenderedPageBreak/>
        <w:t xml:space="preserve">In addition to comparing contamination results between strata, these findings can be compared to previously published  numerical sediment quality guidelines (SQG) known as ERL (effects range-low) and ERM (effects range-median) developed by Long and colleagues (Long and Morgan, 1990; Long </w:t>
      </w:r>
      <w:r w:rsidRPr="001E4174">
        <w:rPr>
          <w:rFonts w:asciiTheme="minorHAnsi" w:eastAsia="Calibri" w:hAnsiTheme="minorHAnsi"/>
          <w:i/>
          <w:szCs w:val="24"/>
        </w:rPr>
        <w:t>et al</w:t>
      </w:r>
      <w:r w:rsidRPr="001E4174">
        <w:rPr>
          <w:rFonts w:asciiTheme="minorHAnsi" w:eastAsia="Calibri" w:hAnsiTheme="minorHAnsi"/>
          <w:szCs w:val="24"/>
        </w:rPr>
        <w:t>., 1995, Long et al. 1996, Long et al. 1998, Long and MacDonald, 1998).  For the purposes of discussion, when a sample exceeds the ERM, toxicity to benthic infauna is said to be probable.  When a sample exceeds the ERL but not the ERM, toxicity to benthic infauna is possible. It should be noted that SQG were designed for marine systems, so they are not directly applicable to freshwater stream sites.  Stream sites are included here purely for reference.   It is also important to note that SQG do not consider the additive impact of multiple pollutants on organisms.</w:t>
      </w:r>
    </w:p>
    <w:p w14:paraId="0F7077BE" w14:textId="77777777" w:rsidR="002922FA" w:rsidRPr="001E4174" w:rsidRDefault="002922FA" w:rsidP="002922FA">
      <w:pPr>
        <w:spacing w:after="200"/>
        <w:rPr>
          <w:rFonts w:asciiTheme="minorHAnsi" w:eastAsia="Calibri" w:hAnsiTheme="minorHAnsi"/>
          <w:sz w:val="28"/>
          <w:szCs w:val="28"/>
        </w:rPr>
      </w:pPr>
      <w:r w:rsidRPr="001E4174">
        <w:rPr>
          <w:rFonts w:asciiTheme="minorHAnsi" w:eastAsia="Calibri" w:hAnsiTheme="minorHAnsi"/>
          <w:sz w:val="28"/>
          <w:szCs w:val="28"/>
        </w:rPr>
        <w:t>Key Findings</w:t>
      </w:r>
    </w:p>
    <w:p w14:paraId="68AE7E80" w14:textId="77777777" w:rsidR="002922FA" w:rsidRPr="001E4174" w:rsidRDefault="002922FA" w:rsidP="002922FA">
      <w:pPr>
        <w:spacing w:after="200"/>
        <w:rPr>
          <w:rFonts w:asciiTheme="minorHAnsi" w:eastAsia="Calibri" w:hAnsiTheme="minorHAnsi"/>
          <w:szCs w:val="24"/>
        </w:rPr>
      </w:pPr>
      <w:r w:rsidRPr="001E4174">
        <w:rPr>
          <w:rFonts w:asciiTheme="minorHAnsi" w:eastAsia="Calibri" w:hAnsiTheme="minorHAnsi"/>
          <w:szCs w:val="24"/>
        </w:rPr>
        <w:t>In general, pollution in Faga’alu Bay is relatively low.  The ERM sediment quality guidelines were exceeded only for nickel (1 site in the watershed and 1 site in the Inner Bay) and zinc (1 site in the watershed). This suggests probable toxicity to benthic infauna at these sites. The ERL but not the ERM guideline was exceeded for at least one site for the following analytes: silver, arsenic, chromium, copper, zinc, nickel, chlordane and PCBs (Table 1).  This suggests that there is the possibility of toxicity to sediment infauna at these sites.  Most analytes are higher in the watershed than in the Bay, suggesting a terrestrial source (e.g. Figure 1).  An exception to this is arsenic where the highest value was measured in the North Bay strata (Figure 2).  This may be related to the historical land fill located on the current school site.  Metals quantified in this study are generally well correlated with crustal elements that are generally not considered to be pollutants (e.g. Al, Fe, Mn, Si).  This is particularly true for Zn (Figure 3) and Ni, meaning that despite their relatively elevated sediment concentrations, these levels are likely natural and the product of the erosion of watershed bedrock material.  Conversely, arsenic (Figure 4) is not well correlated with other crustal elements (Figure 4). Legacy organic contaminants (e.g. chlordane, DDTs, PCBs) found in the Bay are likely due to their widespread historical use and environmental persistence, rather than any new sources of those pollutants in the system.</w:t>
      </w:r>
    </w:p>
    <w:p w14:paraId="0937E379" w14:textId="77777777" w:rsidR="002922FA" w:rsidRPr="001E4174" w:rsidRDefault="002922FA" w:rsidP="002922FA">
      <w:pPr>
        <w:spacing w:after="200"/>
        <w:rPr>
          <w:rFonts w:asciiTheme="minorHAnsi" w:eastAsia="Calibri" w:hAnsiTheme="minorHAnsi"/>
          <w:sz w:val="28"/>
          <w:szCs w:val="28"/>
        </w:rPr>
      </w:pPr>
      <w:r w:rsidRPr="001E4174">
        <w:rPr>
          <w:rFonts w:asciiTheme="minorHAnsi" w:eastAsia="Calibri" w:hAnsiTheme="minorHAnsi"/>
          <w:sz w:val="28"/>
          <w:szCs w:val="28"/>
        </w:rPr>
        <w:t>Conclusions</w:t>
      </w:r>
    </w:p>
    <w:p w14:paraId="401E4CCF" w14:textId="77777777" w:rsidR="002922FA" w:rsidRPr="001E4174" w:rsidRDefault="002922FA" w:rsidP="002922FA">
      <w:pPr>
        <w:spacing w:after="200"/>
        <w:rPr>
          <w:rFonts w:asciiTheme="minorHAnsi" w:eastAsia="Calibri" w:hAnsiTheme="minorHAnsi"/>
          <w:szCs w:val="24"/>
        </w:rPr>
      </w:pPr>
      <w:r w:rsidRPr="001E4174">
        <w:rPr>
          <w:rFonts w:asciiTheme="minorHAnsi" w:eastAsia="Calibri" w:hAnsiTheme="minorHAnsi"/>
          <w:szCs w:val="24"/>
        </w:rPr>
        <w:t>This data set serves as an important baseline against which to measure future change, including the efficacy of ongoing watershed management activities (e.g. improved management practices at</w:t>
      </w:r>
      <w:r w:rsidR="00B6198C" w:rsidRPr="001E4174">
        <w:rPr>
          <w:rFonts w:asciiTheme="minorHAnsi" w:eastAsia="Calibri" w:hAnsiTheme="minorHAnsi"/>
          <w:szCs w:val="24"/>
        </w:rPr>
        <w:t xml:space="preserve"> the quarry).  Although Faga’alu</w:t>
      </w:r>
      <w:r w:rsidRPr="001E4174">
        <w:rPr>
          <w:rFonts w:asciiTheme="minorHAnsi" w:eastAsia="Calibri" w:hAnsiTheme="minorHAnsi"/>
          <w:szCs w:val="24"/>
        </w:rPr>
        <w:t xml:space="preserve"> Bay is not especially polluted with toxic contaminants, there are some reasons for concern, including potential leaching of metals and organics from the legacy landfill on the north shore of the Bay.</w:t>
      </w:r>
    </w:p>
    <w:p w14:paraId="65756F59" w14:textId="77777777" w:rsidR="002922FA" w:rsidRPr="001E4174" w:rsidRDefault="002922FA" w:rsidP="002922FA">
      <w:pPr>
        <w:spacing w:after="200"/>
        <w:rPr>
          <w:rFonts w:asciiTheme="minorHAnsi" w:eastAsia="Calibri" w:hAnsiTheme="minorHAnsi"/>
          <w:sz w:val="28"/>
          <w:szCs w:val="28"/>
        </w:rPr>
      </w:pPr>
      <w:r w:rsidRPr="001E4174">
        <w:rPr>
          <w:rFonts w:asciiTheme="minorHAnsi" w:eastAsia="Calibri" w:hAnsiTheme="minorHAnsi"/>
          <w:sz w:val="28"/>
          <w:szCs w:val="28"/>
        </w:rPr>
        <w:t>Additional Information</w:t>
      </w:r>
    </w:p>
    <w:p w14:paraId="653D947A" w14:textId="77777777" w:rsidR="002922FA" w:rsidRPr="001E4174" w:rsidRDefault="002922FA" w:rsidP="002922FA">
      <w:pPr>
        <w:spacing w:after="200"/>
        <w:rPr>
          <w:rFonts w:asciiTheme="minorHAnsi" w:eastAsia="Calibri" w:hAnsiTheme="minorHAnsi"/>
          <w:szCs w:val="24"/>
        </w:rPr>
      </w:pPr>
      <w:r w:rsidRPr="001E4174">
        <w:rPr>
          <w:rFonts w:asciiTheme="minorHAnsi" w:eastAsia="Calibri" w:hAnsiTheme="minorHAnsi"/>
          <w:szCs w:val="24"/>
        </w:rPr>
        <w:t>More detailed analysis, including maps, graphs and statistics will be available in a published NOAA technical memorandum (scheduled publication date May 2015).  Please contact Dr. David Whitall (</w:t>
      </w:r>
      <w:hyperlink r:id="rId28" w:history="1">
        <w:r w:rsidRPr="001E4174">
          <w:rPr>
            <w:rFonts w:asciiTheme="minorHAnsi" w:eastAsia="Calibri" w:hAnsiTheme="minorHAnsi"/>
            <w:color w:val="0000FF"/>
            <w:szCs w:val="24"/>
            <w:u w:val="single"/>
          </w:rPr>
          <w:t>dave.whitall@noaa.gov</w:t>
        </w:r>
      </w:hyperlink>
      <w:r w:rsidRPr="001E4174">
        <w:rPr>
          <w:rFonts w:asciiTheme="minorHAnsi" w:eastAsia="Calibri" w:hAnsiTheme="minorHAnsi"/>
          <w:szCs w:val="24"/>
        </w:rPr>
        <w:t>) with technical questions.</w:t>
      </w:r>
    </w:p>
    <w:p w14:paraId="067602C9" w14:textId="77777777" w:rsidR="002922FA" w:rsidRPr="001E4174" w:rsidRDefault="002922FA" w:rsidP="002922FA">
      <w:pPr>
        <w:spacing w:after="200"/>
        <w:rPr>
          <w:rFonts w:asciiTheme="minorHAnsi" w:eastAsia="Calibri" w:hAnsiTheme="minorHAnsi"/>
          <w:sz w:val="28"/>
          <w:szCs w:val="28"/>
        </w:rPr>
      </w:pPr>
      <w:r w:rsidRPr="001E4174">
        <w:rPr>
          <w:rFonts w:asciiTheme="minorHAnsi" w:eastAsia="Calibri" w:hAnsiTheme="minorHAnsi"/>
          <w:sz w:val="28"/>
          <w:szCs w:val="28"/>
        </w:rPr>
        <w:t>References</w:t>
      </w:r>
    </w:p>
    <w:p w14:paraId="78559329" w14:textId="77777777" w:rsidR="002922FA" w:rsidRPr="001E4174" w:rsidRDefault="002922FA" w:rsidP="002922FA">
      <w:pPr>
        <w:spacing w:after="200"/>
        <w:rPr>
          <w:rFonts w:asciiTheme="minorHAnsi" w:eastAsia="Calibri" w:hAnsiTheme="minorHAnsi"/>
          <w:szCs w:val="24"/>
        </w:rPr>
      </w:pPr>
      <w:r w:rsidRPr="001E4174">
        <w:rPr>
          <w:rFonts w:asciiTheme="minorHAnsi" w:eastAsia="Calibri" w:hAnsiTheme="minorHAnsi"/>
          <w:szCs w:val="24"/>
        </w:rPr>
        <w:lastRenderedPageBreak/>
        <w:t xml:space="preserve">Bryant, D., Burke, L., McManus, J., Spalding, M. </w:t>
      </w:r>
      <w:r w:rsidRPr="001E4174">
        <w:rPr>
          <w:rFonts w:asciiTheme="minorHAnsi" w:eastAsia="Calibri" w:hAnsiTheme="minorHAnsi"/>
          <w:i/>
          <w:szCs w:val="24"/>
        </w:rPr>
        <w:t>Reefs at Risk: A Map-based Indicator of Threats to the World’s Coral Reefs</w:t>
      </w:r>
      <w:r w:rsidRPr="001E4174">
        <w:rPr>
          <w:rFonts w:asciiTheme="minorHAnsi" w:eastAsia="Calibri" w:hAnsiTheme="minorHAnsi"/>
          <w:szCs w:val="24"/>
        </w:rPr>
        <w:t>. World Resources Institute, Washington, DC, 1998.</w:t>
      </w:r>
    </w:p>
    <w:p w14:paraId="05FB8A4D" w14:textId="77777777" w:rsidR="002922FA" w:rsidRPr="001E4174" w:rsidRDefault="002922FA" w:rsidP="002922FA">
      <w:pPr>
        <w:spacing w:after="200"/>
        <w:rPr>
          <w:rFonts w:asciiTheme="minorHAnsi" w:eastAsia="Calibri" w:hAnsiTheme="minorHAnsi"/>
          <w:szCs w:val="24"/>
        </w:rPr>
      </w:pPr>
      <w:r w:rsidRPr="001E4174">
        <w:rPr>
          <w:rFonts w:asciiTheme="minorHAnsi" w:eastAsia="Calibri" w:hAnsiTheme="minorHAnsi"/>
          <w:szCs w:val="24"/>
        </w:rPr>
        <w:t xml:space="preserve">Fabricius, K.E.. Effects of terrestrial runoff on the ecology of corals and coral reefs: review and synthesis. 2005. </w:t>
      </w:r>
      <w:r w:rsidRPr="001E4174">
        <w:rPr>
          <w:rFonts w:asciiTheme="minorHAnsi" w:eastAsia="Calibri" w:hAnsiTheme="minorHAnsi"/>
          <w:i/>
          <w:szCs w:val="24"/>
        </w:rPr>
        <w:t>Mar. Poll. Bull.,</w:t>
      </w:r>
      <w:r w:rsidRPr="001E4174">
        <w:rPr>
          <w:rFonts w:asciiTheme="minorHAnsi" w:eastAsia="Calibri" w:hAnsiTheme="minorHAnsi"/>
          <w:szCs w:val="24"/>
        </w:rPr>
        <w:t xml:space="preserve"> 50, 125–146.</w:t>
      </w:r>
    </w:p>
    <w:p w14:paraId="1DF56FEF" w14:textId="77777777" w:rsidR="002922FA" w:rsidRPr="001E4174" w:rsidRDefault="002922FA" w:rsidP="002922FA">
      <w:pPr>
        <w:autoSpaceDE w:val="0"/>
        <w:autoSpaceDN w:val="0"/>
        <w:adjustRightInd w:val="0"/>
        <w:spacing w:after="200" w:line="276" w:lineRule="auto"/>
        <w:jc w:val="both"/>
        <w:rPr>
          <w:rFonts w:asciiTheme="minorHAnsi" w:eastAsia="Calibri" w:hAnsiTheme="minorHAnsi"/>
          <w:szCs w:val="24"/>
        </w:rPr>
      </w:pPr>
      <w:r w:rsidRPr="001E4174">
        <w:rPr>
          <w:rFonts w:asciiTheme="minorHAnsi" w:eastAsia="Calibri" w:hAnsiTheme="minorHAnsi"/>
          <w:szCs w:val="24"/>
        </w:rPr>
        <w:t>Kimbrough, K.L. and G.G. Lauenstein (eds). 2006. Major and trace element analytical methods of the National Status and Trends Program: 2000-2006. Silver Spring, MD. NOAA Technical Memorandum NOS NCCOS 29. 19 pp.</w:t>
      </w:r>
    </w:p>
    <w:p w14:paraId="6BD3F3FF" w14:textId="77777777" w:rsidR="002922FA" w:rsidRPr="001E4174" w:rsidRDefault="002922FA" w:rsidP="002922FA">
      <w:pPr>
        <w:autoSpaceDE w:val="0"/>
        <w:autoSpaceDN w:val="0"/>
        <w:adjustRightInd w:val="0"/>
        <w:spacing w:after="200" w:line="276" w:lineRule="auto"/>
        <w:jc w:val="both"/>
        <w:rPr>
          <w:rFonts w:asciiTheme="minorHAnsi" w:eastAsia="Calibri" w:hAnsiTheme="minorHAnsi"/>
          <w:szCs w:val="24"/>
        </w:rPr>
      </w:pPr>
      <w:r w:rsidRPr="001E4174">
        <w:rPr>
          <w:rFonts w:asciiTheme="minorHAnsi" w:eastAsia="Calibri" w:hAnsiTheme="minorHAnsi"/>
          <w:szCs w:val="24"/>
        </w:rPr>
        <w:t>Kimbrough, K.L., G.G. Lauenstein and W.E. Johnson (eds). 2006. Organic contaminant analytical methods of the National Status and Trends Program: Update 2000-2006. NOAA Technical Memorandum NOS NCCOS 30. 137 pp.</w:t>
      </w:r>
    </w:p>
    <w:p w14:paraId="3D44651D" w14:textId="77777777" w:rsidR="002922FA" w:rsidRPr="001E4174" w:rsidRDefault="002922FA" w:rsidP="002922FA">
      <w:pPr>
        <w:spacing w:after="200" w:line="276" w:lineRule="auto"/>
        <w:jc w:val="both"/>
        <w:rPr>
          <w:rFonts w:asciiTheme="minorHAnsi" w:eastAsia="Calibri" w:hAnsiTheme="minorHAnsi"/>
          <w:szCs w:val="24"/>
        </w:rPr>
      </w:pPr>
      <w:r w:rsidRPr="001E4174">
        <w:rPr>
          <w:rFonts w:asciiTheme="minorHAnsi" w:eastAsia="Calibri" w:hAnsiTheme="minorHAnsi"/>
          <w:szCs w:val="24"/>
        </w:rPr>
        <w:t>Lauenstein, G.G., and Cantillo, A.Y. (1998). Sampling and Analytical Methods of the National Status and Trends Program Mussel Watch Project: 1993-1996 Update. U.S. Dept. Comm., NOAA Tech. Memo. 130, NOS ORCA, Silver Spring, Maryland.</w:t>
      </w:r>
    </w:p>
    <w:p w14:paraId="03E7DD89" w14:textId="77777777" w:rsidR="002922FA" w:rsidRPr="001E4174" w:rsidRDefault="002922FA" w:rsidP="002922FA">
      <w:pPr>
        <w:spacing w:after="200" w:line="276" w:lineRule="auto"/>
        <w:jc w:val="both"/>
        <w:rPr>
          <w:rFonts w:asciiTheme="minorHAnsi" w:eastAsia="Calibri" w:hAnsiTheme="minorHAnsi"/>
          <w:szCs w:val="24"/>
        </w:rPr>
      </w:pPr>
      <w:r w:rsidRPr="001E4174">
        <w:rPr>
          <w:rFonts w:asciiTheme="minorHAnsi" w:eastAsia="Calibri" w:hAnsiTheme="minorHAnsi"/>
          <w:szCs w:val="24"/>
        </w:rPr>
        <w:t>Long, E.R. and Morgan, L.G. 1990. The Potential for Biological Effects of Sediment-Sorbed Contaminants Tested in the National Status and Trends Program.  NOAA Tech. Memo NOS OMA 52. NOAA, Seattle, WA. 175 pp.</w:t>
      </w:r>
    </w:p>
    <w:p w14:paraId="712A75A2" w14:textId="77777777" w:rsidR="002922FA" w:rsidRPr="001E4174" w:rsidRDefault="002922FA" w:rsidP="002922FA">
      <w:pPr>
        <w:spacing w:after="200" w:line="276" w:lineRule="auto"/>
        <w:rPr>
          <w:rFonts w:asciiTheme="minorHAnsi" w:eastAsia="Calibri" w:hAnsiTheme="minorHAnsi"/>
          <w:bCs/>
          <w:szCs w:val="24"/>
        </w:rPr>
      </w:pPr>
      <w:r w:rsidRPr="001E4174">
        <w:rPr>
          <w:rFonts w:asciiTheme="minorHAnsi" w:eastAsia="Calibri" w:hAnsiTheme="minorHAnsi"/>
          <w:bCs/>
          <w:szCs w:val="24"/>
        </w:rPr>
        <w:t xml:space="preserve">Long, E.R., MacDonald, D.D., Smith, S.L., and Calder, F.D.  1995. Incidence of adverse biologival effects within ranges of chemical concentrations in marine and estuarine sediments.  </w:t>
      </w:r>
      <w:r w:rsidRPr="001E4174">
        <w:rPr>
          <w:rFonts w:asciiTheme="minorHAnsi" w:eastAsia="Calibri" w:hAnsiTheme="minorHAnsi"/>
          <w:bCs/>
          <w:i/>
          <w:szCs w:val="24"/>
        </w:rPr>
        <w:t>Environmental Management</w:t>
      </w:r>
      <w:r w:rsidRPr="001E4174">
        <w:rPr>
          <w:rFonts w:asciiTheme="minorHAnsi" w:eastAsia="Calibri" w:hAnsiTheme="minorHAnsi"/>
          <w:bCs/>
          <w:szCs w:val="24"/>
        </w:rPr>
        <w:t xml:space="preserve"> 19: 81-97.</w:t>
      </w:r>
    </w:p>
    <w:p w14:paraId="04EFAFC8" w14:textId="77777777" w:rsidR="002922FA" w:rsidRPr="001E4174" w:rsidRDefault="002922FA" w:rsidP="002922FA">
      <w:pPr>
        <w:spacing w:after="200" w:line="276" w:lineRule="auto"/>
        <w:jc w:val="both"/>
        <w:rPr>
          <w:rFonts w:asciiTheme="minorHAnsi" w:eastAsia="Calibri" w:hAnsiTheme="minorHAnsi"/>
          <w:szCs w:val="24"/>
        </w:rPr>
      </w:pPr>
      <w:r w:rsidRPr="001E4174">
        <w:rPr>
          <w:rFonts w:asciiTheme="minorHAnsi" w:eastAsia="Calibri" w:hAnsiTheme="minorHAnsi"/>
          <w:szCs w:val="24"/>
        </w:rPr>
        <w:t xml:space="preserve">Long, E.R., Robertson, A., Wolfe, D.A., Hameedi, J. and Sloane, G.M. 1996. Estimates of the spatial extent of sediment toxicity in major U.S. estuaries. </w:t>
      </w:r>
      <w:r w:rsidRPr="001E4174">
        <w:rPr>
          <w:rFonts w:asciiTheme="minorHAnsi" w:eastAsia="Calibri" w:hAnsiTheme="minorHAnsi"/>
          <w:i/>
          <w:szCs w:val="24"/>
        </w:rPr>
        <w:t>Environmental Science and Technology</w:t>
      </w:r>
      <w:r w:rsidRPr="001E4174">
        <w:rPr>
          <w:rFonts w:asciiTheme="minorHAnsi" w:eastAsia="Calibri" w:hAnsiTheme="minorHAnsi"/>
          <w:szCs w:val="24"/>
        </w:rPr>
        <w:t xml:space="preserve"> 30(12):3585-3592.</w:t>
      </w:r>
    </w:p>
    <w:p w14:paraId="7A373CBB" w14:textId="77777777" w:rsidR="002922FA" w:rsidRPr="001E4174" w:rsidRDefault="002922FA" w:rsidP="002922FA">
      <w:pPr>
        <w:autoSpaceDE w:val="0"/>
        <w:autoSpaceDN w:val="0"/>
        <w:adjustRightInd w:val="0"/>
        <w:spacing w:after="200" w:line="276" w:lineRule="auto"/>
        <w:jc w:val="both"/>
        <w:rPr>
          <w:rFonts w:asciiTheme="minorHAnsi" w:eastAsia="Calibri" w:hAnsiTheme="minorHAnsi"/>
          <w:szCs w:val="24"/>
        </w:rPr>
      </w:pPr>
      <w:r w:rsidRPr="001E4174">
        <w:rPr>
          <w:rFonts w:asciiTheme="minorHAnsi" w:eastAsia="Calibri" w:hAnsiTheme="minorHAnsi"/>
          <w:szCs w:val="24"/>
        </w:rPr>
        <w:t xml:space="preserve">Long, E.R., L.J. Field and D.D. MacDonald. 1998. Predicting toxicity in marine sediments with numerical sediment quality guidelines. </w:t>
      </w:r>
      <w:r w:rsidRPr="001E4174">
        <w:rPr>
          <w:rFonts w:asciiTheme="minorHAnsi" w:eastAsia="Calibri" w:hAnsiTheme="minorHAnsi"/>
          <w:i/>
          <w:szCs w:val="24"/>
        </w:rPr>
        <w:t>Environmental Toxicology and Chemistry</w:t>
      </w:r>
      <w:r w:rsidRPr="001E4174">
        <w:rPr>
          <w:rFonts w:asciiTheme="minorHAnsi" w:eastAsia="Calibri" w:hAnsiTheme="minorHAnsi"/>
          <w:szCs w:val="24"/>
        </w:rPr>
        <w:t xml:space="preserve"> 17(4): 714-727.</w:t>
      </w:r>
    </w:p>
    <w:p w14:paraId="3421D12A" w14:textId="77777777" w:rsidR="002922FA" w:rsidRPr="001E4174" w:rsidRDefault="002922FA" w:rsidP="002922FA">
      <w:pPr>
        <w:autoSpaceDE w:val="0"/>
        <w:autoSpaceDN w:val="0"/>
        <w:adjustRightInd w:val="0"/>
        <w:spacing w:after="200" w:line="276" w:lineRule="auto"/>
        <w:rPr>
          <w:rFonts w:asciiTheme="minorHAnsi" w:eastAsia="Calibri" w:hAnsiTheme="minorHAnsi"/>
          <w:szCs w:val="24"/>
        </w:rPr>
      </w:pPr>
      <w:r w:rsidRPr="001E4174">
        <w:rPr>
          <w:rFonts w:asciiTheme="minorHAnsi" w:eastAsia="Calibri" w:hAnsiTheme="minorHAnsi"/>
          <w:szCs w:val="24"/>
        </w:rPr>
        <w:t xml:space="preserve">Long, E.R., and D.D. MacDonald. 1998. Recommended uses of empirically derived, sediment quality guidelines for marine and estuarine ecosystems. </w:t>
      </w:r>
      <w:r w:rsidRPr="001E4174">
        <w:rPr>
          <w:rFonts w:asciiTheme="minorHAnsi" w:eastAsia="Calibri" w:hAnsiTheme="minorHAnsi"/>
          <w:i/>
          <w:szCs w:val="24"/>
        </w:rPr>
        <w:t>Human and Ecological Risk Assessment</w:t>
      </w:r>
      <w:r w:rsidRPr="001E4174">
        <w:rPr>
          <w:rFonts w:asciiTheme="minorHAnsi" w:eastAsia="Calibri" w:hAnsiTheme="minorHAnsi"/>
          <w:szCs w:val="24"/>
        </w:rPr>
        <w:t xml:space="preserve"> 4(5): 1019-1039.</w:t>
      </w:r>
    </w:p>
    <w:p w14:paraId="1061FC39" w14:textId="77777777" w:rsidR="002922FA" w:rsidRPr="001E4174" w:rsidRDefault="002922FA" w:rsidP="002922FA">
      <w:pPr>
        <w:spacing w:after="200"/>
        <w:rPr>
          <w:rFonts w:asciiTheme="minorHAnsi" w:eastAsia="Calibri" w:hAnsiTheme="minorHAnsi"/>
          <w:szCs w:val="24"/>
        </w:rPr>
      </w:pPr>
    </w:p>
    <w:p w14:paraId="1A15C085" w14:textId="77777777" w:rsidR="002922FA" w:rsidRPr="001E4174" w:rsidRDefault="002922FA" w:rsidP="002922FA">
      <w:pPr>
        <w:spacing w:after="200"/>
        <w:rPr>
          <w:rFonts w:asciiTheme="minorHAnsi" w:eastAsia="Calibri" w:hAnsiTheme="minorHAnsi"/>
          <w:szCs w:val="24"/>
        </w:rPr>
      </w:pPr>
      <w:r w:rsidRPr="001E4174">
        <w:rPr>
          <w:rFonts w:asciiTheme="minorHAnsi" w:eastAsia="Calibri" w:hAnsiTheme="minorHAnsi"/>
          <w:szCs w:val="24"/>
        </w:rPr>
        <w:t>Table 1: Summary statistics for sediment samples in Faga’alu Bay and watershed (January 2014).  Summary statistics include targeted (e.g. watershed) sites.</w:t>
      </w:r>
    </w:p>
    <w:tbl>
      <w:tblPr>
        <w:tblW w:w="9840" w:type="dxa"/>
        <w:tblInd w:w="93" w:type="dxa"/>
        <w:tblLook w:val="04A0" w:firstRow="1" w:lastRow="0" w:firstColumn="1" w:lastColumn="0" w:noHBand="0" w:noVBand="1"/>
      </w:tblPr>
      <w:tblGrid>
        <w:gridCol w:w="2300"/>
        <w:gridCol w:w="794"/>
        <w:gridCol w:w="1053"/>
        <w:gridCol w:w="960"/>
        <w:gridCol w:w="960"/>
        <w:gridCol w:w="960"/>
        <w:gridCol w:w="960"/>
        <w:gridCol w:w="2020"/>
      </w:tblGrid>
      <w:tr w:rsidR="002922FA" w:rsidRPr="002922FA" w14:paraId="1350EC4D" w14:textId="77777777" w:rsidTr="006C5561">
        <w:trPr>
          <w:trHeight w:val="600"/>
        </w:trPr>
        <w:tc>
          <w:tcPr>
            <w:tcW w:w="2300" w:type="dxa"/>
            <w:tcBorders>
              <w:top w:val="single" w:sz="4" w:space="0" w:color="auto"/>
              <w:left w:val="nil"/>
              <w:bottom w:val="single" w:sz="4" w:space="0" w:color="auto"/>
              <w:right w:val="nil"/>
            </w:tcBorders>
            <w:shd w:val="clear" w:color="auto" w:fill="auto"/>
            <w:noWrap/>
            <w:vAlign w:val="bottom"/>
            <w:hideMark/>
          </w:tcPr>
          <w:p w14:paraId="4F876F6E" w14:textId="77777777" w:rsidR="002922FA" w:rsidRPr="002922FA" w:rsidRDefault="002922FA" w:rsidP="002922FA">
            <w:pPr>
              <w:rPr>
                <w:rFonts w:ascii="Arial" w:hAnsi="Arial" w:cs="Arial"/>
                <w:b/>
                <w:bCs/>
                <w:sz w:val="20"/>
              </w:rPr>
            </w:pPr>
            <w:r w:rsidRPr="002922FA">
              <w:rPr>
                <w:rFonts w:ascii="Arial" w:hAnsi="Arial" w:cs="Arial"/>
                <w:b/>
                <w:bCs/>
                <w:sz w:val="20"/>
              </w:rPr>
              <w:t>Analyte</w:t>
            </w:r>
          </w:p>
        </w:tc>
        <w:tc>
          <w:tcPr>
            <w:tcW w:w="720" w:type="dxa"/>
            <w:tcBorders>
              <w:top w:val="single" w:sz="4" w:space="0" w:color="auto"/>
              <w:left w:val="nil"/>
              <w:bottom w:val="single" w:sz="4" w:space="0" w:color="auto"/>
              <w:right w:val="nil"/>
            </w:tcBorders>
            <w:shd w:val="clear" w:color="auto" w:fill="auto"/>
            <w:noWrap/>
            <w:vAlign w:val="bottom"/>
            <w:hideMark/>
          </w:tcPr>
          <w:p w14:paraId="19CAA2E2" w14:textId="77777777" w:rsidR="002922FA" w:rsidRPr="002922FA" w:rsidRDefault="002922FA" w:rsidP="002922FA">
            <w:pPr>
              <w:rPr>
                <w:rFonts w:ascii="Arial" w:hAnsi="Arial" w:cs="Arial"/>
                <w:b/>
                <w:bCs/>
                <w:sz w:val="20"/>
              </w:rPr>
            </w:pPr>
            <w:r w:rsidRPr="002922FA">
              <w:rPr>
                <w:rFonts w:ascii="Arial" w:hAnsi="Arial" w:cs="Arial"/>
                <w:b/>
                <w:bCs/>
                <w:sz w:val="20"/>
              </w:rPr>
              <w:t>Units</w:t>
            </w:r>
          </w:p>
        </w:tc>
        <w:tc>
          <w:tcPr>
            <w:tcW w:w="960" w:type="dxa"/>
            <w:tcBorders>
              <w:top w:val="single" w:sz="4" w:space="0" w:color="auto"/>
              <w:left w:val="nil"/>
              <w:bottom w:val="single" w:sz="4" w:space="0" w:color="auto"/>
              <w:right w:val="nil"/>
            </w:tcBorders>
            <w:shd w:val="clear" w:color="auto" w:fill="auto"/>
            <w:noWrap/>
            <w:vAlign w:val="bottom"/>
            <w:hideMark/>
          </w:tcPr>
          <w:p w14:paraId="0DD77C5D" w14:textId="77777777" w:rsidR="002922FA" w:rsidRPr="002922FA" w:rsidRDefault="002922FA" w:rsidP="002922FA">
            <w:pPr>
              <w:jc w:val="center"/>
              <w:rPr>
                <w:rFonts w:ascii="Calibri" w:hAnsi="Calibri"/>
                <w:b/>
                <w:bCs/>
                <w:i/>
                <w:iCs/>
                <w:color w:val="000000"/>
                <w:sz w:val="22"/>
                <w:szCs w:val="22"/>
              </w:rPr>
            </w:pPr>
            <w:r w:rsidRPr="002922FA">
              <w:rPr>
                <w:rFonts w:ascii="Calibri" w:hAnsi="Calibri"/>
                <w:b/>
                <w:bCs/>
                <w:i/>
                <w:iCs/>
                <w:color w:val="000000"/>
                <w:sz w:val="22"/>
                <w:szCs w:val="22"/>
              </w:rPr>
              <w:t>Min</w:t>
            </w:r>
          </w:p>
        </w:tc>
        <w:tc>
          <w:tcPr>
            <w:tcW w:w="960" w:type="dxa"/>
            <w:tcBorders>
              <w:top w:val="single" w:sz="4" w:space="0" w:color="auto"/>
              <w:left w:val="nil"/>
              <w:bottom w:val="single" w:sz="4" w:space="0" w:color="auto"/>
              <w:right w:val="nil"/>
            </w:tcBorders>
            <w:shd w:val="clear" w:color="auto" w:fill="auto"/>
            <w:noWrap/>
            <w:vAlign w:val="bottom"/>
            <w:hideMark/>
          </w:tcPr>
          <w:p w14:paraId="1ECAC179" w14:textId="77777777" w:rsidR="002922FA" w:rsidRPr="002922FA" w:rsidRDefault="002922FA" w:rsidP="002922FA">
            <w:pPr>
              <w:jc w:val="center"/>
              <w:rPr>
                <w:rFonts w:ascii="Calibri" w:hAnsi="Calibri"/>
                <w:b/>
                <w:bCs/>
                <w:i/>
                <w:iCs/>
                <w:color w:val="000000"/>
                <w:sz w:val="22"/>
                <w:szCs w:val="22"/>
              </w:rPr>
            </w:pPr>
            <w:r w:rsidRPr="002922FA">
              <w:rPr>
                <w:rFonts w:ascii="Calibri" w:hAnsi="Calibri"/>
                <w:b/>
                <w:bCs/>
                <w:i/>
                <w:iCs/>
                <w:color w:val="000000"/>
                <w:sz w:val="22"/>
                <w:szCs w:val="22"/>
              </w:rPr>
              <w:t>Max</w:t>
            </w:r>
          </w:p>
        </w:tc>
        <w:tc>
          <w:tcPr>
            <w:tcW w:w="960" w:type="dxa"/>
            <w:tcBorders>
              <w:top w:val="single" w:sz="4" w:space="0" w:color="auto"/>
              <w:left w:val="nil"/>
              <w:bottom w:val="single" w:sz="4" w:space="0" w:color="auto"/>
              <w:right w:val="nil"/>
            </w:tcBorders>
            <w:shd w:val="clear" w:color="auto" w:fill="auto"/>
            <w:noWrap/>
            <w:vAlign w:val="bottom"/>
            <w:hideMark/>
          </w:tcPr>
          <w:p w14:paraId="636CEF95" w14:textId="77777777" w:rsidR="002922FA" w:rsidRPr="002922FA" w:rsidRDefault="002922FA" w:rsidP="002922FA">
            <w:pPr>
              <w:jc w:val="center"/>
              <w:rPr>
                <w:rFonts w:ascii="Calibri" w:hAnsi="Calibri"/>
                <w:b/>
                <w:bCs/>
                <w:i/>
                <w:iCs/>
                <w:color w:val="000000"/>
                <w:sz w:val="22"/>
                <w:szCs w:val="22"/>
              </w:rPr>
            </w:pPr>
            <w:r w:rsidRPr="002922FA">
              <w:rPr>
                <w:rFonts w:ascii="Calibri" w:hAnsi="Calibri"/>
                <w:b/>
                <w:bCs/>
                <w:i/>
                <w:iCs/>
                <w:color w:val="000000"/>
                <w:sz w:val="22"/>
                <w:szCs w:val="22"/>
              </w:rPr>
              <w:t>Mean</w:t>
            </w:r>
          </w:p>
        </w:tc>
        <w:tc>
          <w:tcPr>
            <w:tcW w:w="960" w:type="dxa"/>
            <w:tcBorders>
              <w:top w:val="single" w:sz="4" w:space="0" w:color="auto"/>
              <w:left w:val="nil"/>
              <w:bottom w:val="single" w:sz="4" w:space="0" w:color="auto"/>
              <w:right w:val="nil"/>
            </w:tcBorders>
            <w:shd w:val="clear" w:color="auto" w:fill="auto"/>
            <w:noWrap/>
            <w:vAlign w:val="bottom"/>
            <w:hideMark/>
          </w:tcPr>
          <w:p w14:paraId="653022E9" w14:textId="77777777" w:rsidR="002922FA" w:rsidRPr="002922FA" w:rsidRDefault="002922FA" w:rsidP="002922FA">
            <w:pPr>
              <w:jc w:val="center"/>
              <w:rPr>
                <w:rFonts w:ascii="Calibri" w:hAnsi="Calibri"/>
                <w:b/>
                <w:bCs/>
                <w:i/>
                <w:iCs/>
                <w:color w:val="000000"/>
                <w:sz w:val="22"/>
                <w:szCs w:val="22"/>
              </w:rPr>
            </w:pPr>
            <w:r w:rsidRPr="002922FA">
              <w:rPr>
                <w:rFonts w:ascii="Calibri" w:hAnsi="Calibri"/>
                <w:b/>
                <w:bCs/>
                <w:i/>
                <w:iCs/>
                <w:color w:val="000000"/>
                <w:sz w:val="22"/>
                <w:szCs w:val="22"/>
              </w:rPr>
              <w:t>Median</w:t>
            </w:r>
          </w:p>
        </w:tc>
        <w:tc>
          <w:tcPr>
            <w:tcW w:w="960" w:type="dxa"/>
            <w:tcBorders>
              <w:top w:val="single" w:sz="4" w:space="0" w:color="auto"/>
              <w:left w:val="nil"/>
              <w:bottom w:val="single" w:sz="4" w:space="0" w:color="auto"/>
              <w:right w:val="nil"/>
            </w:tcBorders>
            <w:shd w:val="clear" w:color="auto" w:fill="auto"/>
            <w:noWrap/>
            <w:vAlign w:val="bottom"/>
            <w:hideMark/>
          </w:tcPr>
          <w:p w14:paraId="02B8212F" w14:textId="77777777" w:rsidR="002922FA" w:rsidRPr="002922FA" w:rsidRDefault="002922FA" w:rsidP="002922FA">
            <w:pPr>
              <w:jc w:val="center"/>
              <w:rPr>
                <w:rFonts w:ascii="Calibri" w:hAnsi="Calibri"/>
                <w:b/>
                <w:bCs/>
                <w:i/>
                <w:iCs/>
                <w:color w:val="000000"/>
                <w:sz w:val="22"/>
                <w:szCs w:val="22"/>
              </w:rPr>
            </w:pPr>
            <w:r w:rsidRPr="002922FA">
              <w:rPr>
                <w:rFonts w:ascii="Calibri" w:hAnsi="Calibri"/>
                <w:b/>
                <w:bCs/>
                <w:i/>
                <w:iCs/>
                <w:color w:val="000000"/>
                <w:sz w:val="22"/>
                <w:szCs w:val="22"/>
              </w:rPr>
              <w:t>StDev</w:t>
            </w:r>
          </w:p>
        </w:tc>
        <w:tc>
          <w:tcPr>
            <w:tcW w:w="2020" w:type="dxa"/>
            <w:tcBorders>
              <w:top w:val="single" w:sz="4" w:space="0" w:color="auto"/>
              <w:left w:val="nil"/>
              <w:bottom w:val="single" w:sz="4" w:space="0" w:color="auto"/>
              <w:right w:val="nil"/>
            </w:tcBorders>
            <w:shd w:val="clear" w:color="auto" w:fill="auto"/>
            <w:vAlign w:val="bottom"/>
            <w:hideMark/>
          </w:tcPr>
          <w:p w14:paraId="6CDDC810" w14:textId="77777777" w:rsidR="002922FA" w:rsidRPr="002922FA" w:rsidRDefault="002922FA" w:rsidP="002922FA">
            <w:pPr>
              <w:jc w:val="center"/>
              <w:rPr>
                <w:rFonts w:ascii="Calibri" w:hAnsi="Calibri"/>
                <w:b/>
                <w:bCs/>
                <w:i/>
                <w:iCs/>
                <w:color w:val="000000"/>
                <w:sz w:val="22"/>
                <w:szCs w:val="22"/>
              </w:rPr>
            </w:pPr>
            <w:r w:rsidRPr="002922FA">
              <w:rPr>
                <w:rFonts w:ascii="Calibri" w:hAnsi="Calibri"/>
                <w:b/>
                <w:bCs/>
                <w:i/>
                <w:iCs/>
                <w:color w:val="000000"/>
                <w:sz w:val="22"/>
                <w:szCs w:val="22"/>
              </w:rPr>
              <w:t xml:space="preserve">Number of Sites Exceeding </w:t>
            </w:r>
            <w:r w:rsidRPr="002922FA">
              <w:rPr>
                <w:rFonts w:ascii="Calibri" w:hAnsi="Calibri"/>
                <w:b/>
                <w:bCs/>
                <w:i/>
                <w:iCs/>
                <w:color w:val="000000"/>
                <w:sz w:val="22"/>
                <w:szCs w:val="22"/>
              </w:rPr>
              <w:lastRenderedPageBreak/>
              <w:t>ERL/ERM</w:t>
            </w:r>
          </w:p>
        </w:tc>
      </w:tr>
      <w:tr w:rsidR="002922FA" w:rsidRPr="002922FA" w14:paraId="5ECD6CB8" w14:textId="77777777" w:rsidTr="006C5561">
        <w:trPr>
          <w:trHeight w:val="300"/>
        </w:trPr>
        <w:tc>
          <w:tcPr>
            <w:tcW w:w="2300" w:type="dxa"/>
            <w:tcBorders>
              <w:top w:val="single" w:sz="4" w:space="0" w:color="auto"/>
              <w:left w:val="nil"/>
              <w:bottom w:val="nil"/>
              <w:right w:val="nil"/>
            </w:tcBorders>
            <w:shd w:val="clear" w:color="auto" w:fill="auto"/>
            <w:noWrap/>
            <w:vAlign w:val="bottom"/>
            <w:hideMark/>
          </w:tcPr>
          <w:p w14:paraId="22861254" w14:textId="77777777" w:rsidR="002922FA" w:rsidRPr="002922FA" w:rsidRDefault="002922FA" w:rsidP="002922FA">
            <w:pPr>
              <w:rPr>
                <w:rFonts w:ascii="Calibri" w:hAnsi="Calibri"/>
                <w:b/>
                <w:bCs/>
                <w:color w:val="000000"/>
                <w:sz w:val="22"/>
                <w:szCs w:val="22"/>
              </w:rPr>
            </w:pPr>
            <w:r w:rsidRPr="002922FA">
              <w:rPr>
                <w:rFonts w:ascii="Calibri" w:hAnsi="Calibri"/>
                <w:b/>
                <w:bCs/>
                <w:color w:val="000000"/>
                <w:sz w:val="22"/>
                <w:szCs w:val="22"/>
              </w:rPr>
              <w:lastRenderedPageBreak/>
              <w:t>Ag</w:t>
            </w:r>
          </w:p>
        </w:tc>
        <w:tc>
          <w:tcPr>
            <w:tcW w:w="720" w:type="dxa"/>
            <w:tcBorders>
              <w:top w:val="single" w:sz="4" w:space="0" w:color="auto"/>
              <w:left w:val="nil"/>
              <w:bottom w:val="nil"/>
              <w:right w:val="nil"/>
            </w:tcBorders>
            <w:shd w:val="clear" w:color="auto" w:fill="auto"/>
            <w:noWrap/>
            <w:vAlign w:val="bottom"/>
            <w:hideMark/>
          </w:tcPr>
          <w:p w14:paraId="0C79D784"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ug/g</w:t>
            </w:r>
          </w:p>
        </w:tc>
        <w:tc>
          <w:tcPr>
            <w:tcW w:w="960" w:type="dxa"/>
            <w:tcBorders>
              <w:top w:val="single" w:sz="4" w:space="0" w:color="auto"/>
              <w:left w:val="nil"/>
              <w:bottom w:val="nil"/>
              <w:right w:val="nil"/>
            </w:tcBorders>
            <w:shd w:val="clear" w:color="auto" w:fill="auto"/>
            <w:noWrap/>
            <w:vAlign w:val="bottom"/>
            <w:hideMark/>
          </w:tcPr>
          <w:p w14:paraId="394DA2DE"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single" w:sz="4" w:space="0" w:color="auto"/>
              <w:left w:val="nil"/>
              <w:bottom w:val="nil"/>
              <w:right w:val="nil"/>
            </w:tcBorders>
            <w:shd w:val="clear" w:color="auto" w:fill="auto"/>
            <w:noWrap/>
            <w:vAlign w:val="bottom"/>
            <w:hideMark/>
          </w:tcPr>
          <w:p w14:paraId="726DF629"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2.74</w:t>
            </w:r>
          </w:p>
        </w:tc>
        <w:tc>
          <w:tcPr>
            <w:tcW w:w="960" w:type="dxa"/>
            <w:tcBorders>
              <w:top w:val="single" w:sz="4" w:space="0" w:color="auto"/>
              <w:left w:val="nil"/>
              <w:bottom w:val="nil"/>
              <w:right w:val="nil"/>
            </w:tcBorders>
            <w:shd w:val="clear" w:color="auto" w:fill="auto"/>
            <w:noWrap/>
            <w:vAlign w:val="bottom"/>
            <w:hideMark/>
          </w:tcPr>
          <w:p w14:paraId="7F898916"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0.49</w:t>
            </w:r>
          </w:p>
        </w:tc>
        <w:tc>
          <w:tcPr>
            <w:tcW w:w="960" w:type="dxa"/>
            <w:tcBorders>
              <w:top w:val="single" w:sz="4" w:space="0" w:color="auto"/>
              <w:left w:val="nil"/>
              <w:bottom w:val="nil"/>
              <w:right w:val="nil"/>
            </w:tcBorders>
            <w:shd w:val="clear" w:color="auto" w:fill="auto"/>
            <w:noWrap/>
            <w:vAlign w:val="bottom"/>
            <w:hideMark/>
          </w:tcPr>
          <w:p w14:paraId="5A5D1D7B"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single" w:sz="4" w:space="0" w:color="auto"/>
              <w:left w:val="nil"/>
              <w:bottom w:val="nil"/>
              <w:right w:val="nil"/>
            </w:tcBorders>
            <w:shd w:val="clear" w:color="auto" w:fill="auto"/>
            <w:noWrap/>
            <w:vAlign w:val="bottom"/>
            <w:hideMark/>
          </w:tcPr>
          <w:p w14:paraId="4140E7B4"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0.81</w:t>
            </w:r>
          </w:p>
        </w:tc>
        <w:tc>
          <w:tcPr>
            <w:tcW w:w="2020" w:type="dxa"/>
            <w:tcBorders>
              <w:top w:val="single" w:sz="4" w:space="0" w:color="auto"/>
              <w:left w:val="nil"/>
              <w:bottom w:val="nil"/>
              <w:right w:val="nil"/>
            </w:tcBorders>
            <w:shd w:val="clear" w:color="auto" w:fill="auto"/>
            <w:noWrap/>
            <w:vAlign w:val="bottom"/>
            <w:hideMark/>
          </w:tcPr>
          <w:p w14:paraId="7205AD11"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4/0</w:t>
            </w:r>
          </w:p>
        </w:tc>
      </w:tr>
      <w:tr w:rsidR="002922FA" w:rsidRPr="002922FA" w14:paraId="4948482A" w14:textId="77777777" w:rsidTr="006C5561">
        <w:trPr>
          <w:trHeight w:val="300"/>
        </w:trPr>
        <w:tc>
          <w:tcPr>
            <w:tcW w:w="2300" w:type="dxa"/>
            <w:tcBorders>
              <w:top w:val="nil"/>
              <w:left w:val="nil"/>
              <w:bottom w:val="nil"/>
              <w:right w:val="nil"/>
            </w:tcBorders>
            <w:shd w:val="clear" w:color="auto" w:fill="auto"/>
            <w:noWrap/>
            <w:vAlign w:val="bottom"/>
            <w:hideMark/>
          </w:tcPr>
          <w:p w14:paraId="09D0BF51" w14:textId="77777777" w:rsidR="002922FA" w:rsidRPr="002922FA" w:rsidRDefault="002922FA" w:rsidP="002922FA">
            <w:pPr>
              <w:rPr>
                <w:rFonts w:ascii="Calibri" w:hAnsi="Calibri"/>
                <w:b/>
                <w:bCs/>
                <w:color w:val="000000"/>
                <w:sz w:val="22"/>
                <w:szCs w:val="22"/>
              </w:rPr>
            </w:pPr>
            <w:r w:rsidRPr="002922FA">
              <w:rPr>
                <w:rFonts w:ascii="Calibri" w:hAnsi="Calibri"/>
                <w:b/>
                <w:bCs/>
                <w:color w:val="000000"/>
                <w:sz w:val="22"/>
                <w:szCs w:val="22"/>
              </w:rPr>
              <w:t>Al</w:t>
            </w:r>
          </w:p>
        </w:tc>
        <w:tc>
          <w:tcPr>
            <w:tcW w:w="720" w:type="dxa"/>
            <w:tcBorders>
              <w:top w:val="nil"/>
              <w:left w:val="nil"/>
              <w:bottom w:val="nil"/>
              <w:right w:val="nil"/>
            </w:tcBorders>
            <w:shd w:val="clear" w:color="auto" w:fill="auto"/>
            <w:noWrap/>
            <w:vAlign w:val="bottom"/>
            <w:hideMark/>
          </w:tcPr>
          <w:p w14:paraId="28482C31"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ug/g</w:t>
            </w:r>
          </w:p>
        </w:tc>
        <w:tc>
          <w:tcPr>
            <w:tcW w:w="960" w:type="dxa"/>
            <w:tcBorders>
              <w:top w:val="nil"/>
              <w:left w:val="nil"/>
              <w:bottom w:val="nil"/>
              <w:right w:val="nil"/>
            </w:tcBorders>
            <w:shd w:val="clear" w:color="auto" w:fill="auto"/>
            <w:noWrap/>
            <w:vAlign w:val="bottom"/>
            <w:hideMark/>
          </w:tcPr>
          <w:p w14:paraId="73D41C41"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475</w:t>
            </w:r>
          </w:p>
        </w:tc>
        <w:tc>
          <w:tcPr>
            <w:tcW w:w="960" w:type="dxa"/>
            <w:tcBorders>
              <w:top w:val="nil"/>
              <w:left w:val="nil"/>
              <w:bottom w:val="nil"/>
              <w:right w:val="nil"/>
            </w:tcBorders>
            <w:shd w:val="clear" w:color="auto" w:fill="auto"/>
            <w:noWrap/>
            <w:vAlign w:val="bottom"/>
            <w:hideMark/>
          </w:tcPr>
          <w:p w14:paraId="2B4CDC41"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72400</w:t>
            </w:r>
          </w:p>
        </w:tc>
        <w:tc>
          <w:tcPr>
            <w:tcW w:w="960" w:type="dxa"/>
            <w:tcBorders>
              <w:top w:val="nil"/>
              <w:left w:val="nil"/>
              <w:bottom w:val="nil"/>
              <w:right w:val="nil"/>
            </w:tcBorders>
            <w:shd w:val="clear" w:color="auto" w:fill="auto"/>
            <w:noWrap/>
            <w:vAlign w:val="bottom"/>
            <w:hideMark/>
          </w:tcPr>
          <w:p w14:paraId="3EAA8028"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25682</w:t>
            </w:r>
          </w:p>
        </w:tc>
        <w:tc>
          <w:tcPr>
            <w:tcW w:w="960" w:type="dxa"/>
            <w:tcBorders>
              <w:top w:val="nil"/>
              <w:left w:val="nil"/>
              <w:bottom w:val="nil"/>
              <w:right w:val="nil"/>
            </w:tcBorders>
            <w:shd w:val="clear" w:color="auto" w:fill="auto"/>
            <w:noWrap/>
            <w:vAlign w:val="bottom"/>
            <w:hideMark/>
          </w:tcPr>
          <w:p w14:paraId="2E035081"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8250</w:t>
            </w:r>
          </w:p>
        </w:tc>
        <w:tc>
          <w:tcPr>
            <w:tcW w:w="960" w:type="dxa"/>
            <w:tcBorders>
              <w:top w:val="nil"/>
              <w:left w:val="nil"/>
              <w:bottom w:val="nil"/>
              <w:right w:val="nil"/>
            </w:tcBorders>
            <w:shd w:val="clear" w:color="auto" w:fill="auto"/>
            <w:noWrap/>
            <w:vAlign w:val="bottom"/>
            <w:hideMark/>
          </w:tcPr>
          <w:p w14:paraId="503433C3"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28817</w:t>
            </w:r>
          </w:p>
        </w:tc>
        <w:tc>
          <w:tcPr>
            <w:tcW w:w="2020" w:type="dxa"/>
            <w:tcBorders>
              <w:top w:val="nil"/>
              <w:left w:val="nil"/>
              <w:bottom w:val="nil"/>
              <w:right w:val="nil"/>
            </w:tcBorders>
            <w:shd w:val="clear" w:color="auto" w:fill="auto"/>
            <w:noWrap/>
            <w:vAlign w:val="bottom"/>
            <w:hideMark/>
          </w:tcPr>
          <w:p w14:paraId="7DB2A3F1"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NA</w:t>
            </w:r>
          </w:p>
        </w:tc>
      </w:tr>
      <w:tr w:rsidR="002922FA" w:rsidRPr="002922FA" w14:paraId="2A5A13C3" w14:textId="77777777" w:rsidTr="006C5561">
        <w:trPr>
          <w:trHeight w:val="300"/>
        </w:trPr>
        <w:tc>
          <w:tcPr>
            <w:tcW w:w="2300" w:type="dxa"/>
            <w:tcBorders>
              <w:top w:val="nil"/>
              <w:left w:val="nil"/>
              <w:bottom w:val="nil"/>
              <w:right w:val="nil"/>
            </w:tcBorders>
            <w:shd w:val="clear" w:color="auto" w:fill="auto"/>
            <w:noWrap/>
            <w:vAlign w:val="bottom"/>
            <w:hideMark/>
          </w:tcPr>
          <w:p w14:paraId="75055795" w14:textId="77777777" w:rsidR="002922FA" w:rsidRPr="002922FA" w:rsidRDefault="002922FA" w:rsidP="002922FA">
            <w:pPr>
              <w:rPr>
                <w:rFonts w:ascii="Calibri" w:hAnsi="Calibri"/>
                <w:b/>
                <w:bCs/>
                <w:color w:val="000000"/>
                <w:sz w:val="22"/>
                <w:szCs w:val="22"/>
              </w:rPr>
            </w:pPr>
            <w:r w:rsidRPr="002922FA">
              <w:rPr>
                <w:rFonts w:ascii="Calibri" w:hAnsi="Calibri"/>
                <w:b/>
                <w:bCs/>
                <w:color w:val="000000"/>
                <w:sz w:val="22"/>
                <w:szCs w:val="22"/>
              </w:rPr>
              <w:t>As</w:t>
            </w:r>
          </w:p>
        </w:tc>
        <w:tc>
          <w:tcPr>
            <w:tcW w:w="720" w:type="dxa"/>
            <w:tcBorders>
              <w:top w:val="nil"/>
              <w:left w:val="nil"/>
              <w:bottom w:val="nil"/>
              <w:right w:val="nil"/>
            </w:tcBorders>
            <w:shd w:val="clear" w:color="auto" w:fill="auto"/>
            <w:noWrap/>
            <w:vAlign w:val="bottom"/>
            <w:hideMark/>
          </w:tcPr>
          <w:p w14:paraId="68FDF7A5"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ug/g</w:t>
            </w:r>
          </w:p>
        </w:tc>
        <w:tc>
          <w:tcPr>
            <w:tcW w:w="960" w:type="dxa"/>
            <w:tcBorders>
              <w:top w:val="nil"/>
              <w:left w:val="nil"/>
              <w:bottom w:val="nil"/>
              <w:right w:val="nil"/>
            </w:tcBorders>
            <w:shd w:val="clear" w:color="auto" w:fill="auto"/>
            <w:noWrap/>
            <w:vAlign w:val="bottom"/>
            <w:hideMark/>
          </w:tcPr>
          <w:p w14:paraId="72127358"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1.19</w:t>
            </w:r>
          </w:p>
        </w:tc>
        <w:tc>
          <w:tcPr>
            <w:tcW w:w="960" w:type="dxa"/>
            <w:tcBorders>
              <w:top w:val="nil"/>
              <w:left w:val="nil"/>
              <w:bottom w:val="nil"/>
              <w:right w:val="nil"/>
            </w:tcBorders>
            <w:shd w:val="clear" w:color="auto" w:fill="auto"/>
            <w:noWrap/>
            <w:vAlign w:val="bottom"/>
            <w:hideMark/>
          </w:tcPr>
          <w:p w14:paraId="48DFE138"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11.5</w:t>
            </w:r>
          </w:p>
        </w:tc>
        <w:tc>
          <w:tcPr>
            <w:tcW w:w="960" w:type="dxa"/>
            <w:tcBorders>
              <w:top w:val="nil"/>
              <w:left w:val="nil"/>
              <w:bottom w:val="nil"/>
              <w:right w:val="nil"/>
            </w:tcBorders>
            <w:shd w:val="clear" w:color="auto" w:fill="auto"/>
            <w:noWrap/>
            <w:vAlign w:val="bottom"/>
            <w:hideMark/>
          </w:tcPr>
          <w:p w14:paraId="4FCFEAB3"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4.44</w:t>
            </w:r>
          </w:p>
        </w:tc>
        <w:tc>
          <w:tcPr>
            <w:tcW w:w="960" w:type="dxa"/>
            <w:tcBorders>
              <w:top w:val="nil"/>
              <w:left w:val="nil"/>
              <w:bottom w:val="nil"/>
              <w:right w:val="nil"/>
            </w:tcBorders>
            <w:shd w:val="clear" w:color="auto" w:fill="auto"/>
            <w:noWrap/>
            <w:vAlign w:val="bottom"/>
            <w:hideMark/>
          </w:tcPr>
          <w:p w14:paraId="766BA832"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3.91</w:t>
            </w:r>
          </w:p>
        </w:tc>
        <w:tc>
          <w:tcPr>
            <w:tcW w:w="960" w:type="dxa"/>
            <w:tcBorders>
              <w:top w:val="nil"/>
              <w:left w:val="nil"/>
              <w:bottom w:val="nil"/>
              <w:right w:val="nil"/>
            </w:tcBorders>
            <w:shd w:val="clear" w:color="auto" w:fill="auto"/>
            <w:noWrap/>
            <w:vAlign w:val="bottom"/>
            <w:hideMark/>
          </w:tcPr>
          <w:p w14:paraId="1B2077D5"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2.90</w:t>
            </w:r>
          </w:p>
        </w:tc>
        <w:tc>
          <w:tcPr>
            <w:tcW w:w="2020" w:type="dxa"/>
            <w:tcBorders>
              <w:top w:val="nil"/>
              <w:left w:val="nil"/>
              <w:bottom w:val="nil"/>
              <w:right w:val="nil"/>
            </w:tcBorders>
            <w:shd w:val="clear" w:color="auto" w:fill="auto"/>
            <w:noWrap/>
            <w:vAlign w:val="bottom"/>
            <w:hideMark/>
          </w:tcPr>
          <w:p w14:paraId="47A1EEFC"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3/0</w:t>
            </w:r>
          </w:p>
        </w:tc>
      </w:tr>
      <w:tr w:rsidR="002922FA" w:rsidRPr="002922FA" w14:paraId="66FB4C7C" w14:textId="77777777" w:rsidTr="006C5561">
        <w:trPr>
          <w:trHeight w:val="300"/>
        </w:trPr>
        <w:tc>
          <w:tcPr>
            <w:tcW w:w="2300" w:type="dxa"/>
            <w:tcBorders>
              <w:top w:val="nil"/>
              <w:left w:val="nil"/>
              <w:bottom w:val="nil"/>
              <w:right w:val="nil"/>
            </w:tcBorders>
            <w:shd w:val="clear" w:color="auto" w:fill="auto"/>
            <w:noWrap/>
            <w:vAlign w:val="bottom"/>
            <w:hideMark/>
          </w:tcPr>
          <w:p w14:paraId="5CB4EDFD" w14:textId="77777777" w:rsidR="002922FA" w:rsidRPr="002922FA" w:rsidRDefault="002922FA" w:rsidP="002922FA">
            <w:pPr>
              <w:rPr>
                <w:rFonts w:ascii="Calibri" w:hAnsi="Calibri"/>
                <w:b/>
                <w:bCs/>
                <w:color w:val="000000"/>
                <w:sz w:val="22"/>
                <w:szCs w:val="22"/>
              </w:rPr>
            </w:pPr>
            <w:r w:rsidRPr="002922FA">
              <w:rPr>
                <w:rFonts w:ascii="Calibri" w:hAnsi="Calibri"/>
                <w:b/>
                <w:bCs/>
                <w:color w:val="000000"/>
                <w:sz w:val="22"/>
                <w:szCs w:val="22"/>
              </w:rPr>
              <w:t>Cd</w:t>
            </w:r>
          </w:p>
        </w:tc>
        <w:tc>
          <w:tcPr>
            <w:tcW w:w="720" w:type="dxa"/>
            <w:tcBorders>
              <w:top w:val="nil"/>
              <w:left w:val="nil"/>
              <w:bottom w:val="nil"/>
              <w:right w:val="nil"/>
            </w:tcBorders>
            <w:shd w:val="clear" w:color="auto" w:fill="auto"/>
            <w:noWrap/>
            <w:vAlign w:val="bottom"/>
            <w:hideMark/>
          </w:tcPr>
          <w:p w14:paraId="241AEE0F"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ug/g</w:t>
            </w:r>
          </w:p>
        </w:tc>
        <w:tc>
          <w:tcPr>
            <w:tcW w:w="960" w:type="dxa"/>
            <w:tcBorders>
              <w:top w:val="nil"/>
              <w:left w:val="nil"/>
              <w:bottom w:val="nil"/>
              <w:right w:val="nil"/>
            </w:tcBorders>
            <w:shd w:val="clear" w:color="auto" w:fill="auto"/>
            <w:noWrap/>
            <w:vAlign w:val="bottom"/>
            <w:hideMark/>
          </w:tcPr>
          <w:p w14:paraId="382B858C"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14:paraId="78AF2C5D"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0.31</w:t>
            </w:r>
          </w:p>
        </w:tc>
        <w:tc>
          <w:tcPr>
            <w:tcW w:w="960" w:type="dxa"/>
            <w:tcBorders>
              <w:top w:val="nil"/>
              <w:left w:val="nil"/>
              <w:bottom w:val="nil"/>
              <w:right w:val="nil"/>
            </w:tcBorders>
            <w:shd w:val="clear" w:color="auto" w:fill="auto"/>
            <w:noWrap/>
            <w:vAlign w:val="bottom"/>
            <w:hideMark/>
          </w:tcPr>
          <w:p w14:paraId="7345EA30"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0.10</w:t>
            </w:r>
          </w:p>
        </w:tc>
        <w:tc>
          <w:tcPr>
            <w:tcW w:w="960" w:type="dxa"/>
            <w:tcBorders>
              <w:top w:val="nil"/>
              <w:left w:val="nil"/>
              <w:bottom w:val="nil"/>
              <w:right w:val="nil"/>
            </w:tcBorders>
            <w:shd w:val="clear" w:color="auto" w:fill="auto"/>
            <w:noWrap/>
            <w:vAlign w:val="bottom"/>
            <w:hideMark/>
          </w:tcPr>
          <w:p w14:paraId="5C361DC2"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0.07</w:t>
            </w:r>
          </w:p>
        </w:tc>
        <w:tc>
          <w:tcPr>
            <w:tcW w:w="960" w:type="dxa"/>
            <w:tcBorders>
              <w:top w:val="nil"/>
              <w:left w:val="nil"/>
              <w:bottom w:val="nil"/>
              <w:right w:val="nil"/>
            </w:tcBorders>
            <w:shd w:val="clear" w:color="auto" w:fill="auto"/>
            <w:noWrap/>
            <w:vAlign w:val="bottom"/>
            <w:hideMark/>
          </w:tcPr>
          <w:p w14:paraId="23209217"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0.09</w:t>
            </w:r>
          </w:p>
        </w:tc>
        <w:tc>
          <w:tcPr>
            <w:tcW w:w="2020" w:type="dxa"/>
            <w:tcBorders>
              <w:top w:val="nil"/>
              <w:left w:val="nil"/>
              <w:bottom w:val="nil"/>
              <w:right w:val="nil"/>
            </w:tcBorders>
            <w:shd w:val="clear" w:color="auto" w:fill="auto"/>
            <w:noWrap/>
            <w:vAlign w:val="bottom"/>
            <w:hideMark/>
          </w:tcPr>
          <w:p w14:paraId="33914470"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0/0</w:t>
            </w:r>
          </w:p>
        </w:tc>
      </w:tr>
      <w:tr w:rsidR="002922FA" w:rsidRPr="002922FA" w14:paraId="077E1EEF" w14:textId="77777777" w:rsidTr="006C5561">
        <w:trPr>
          <w:trHeight w:val="300"/>
        </w:trPr>
        <w:tc>
          <w:tcPr>
            <w:tcW w:w="2300" w:type="dxa"/>
            <w:tcBorders>
              <w:top w:val="nil"/>
              <w:left w:val="nil"/>
              <w:bottom w:val="nil"/>
              <w:right w:val="nil"/>
            </w:tcBorders>
            <w:shd w:val="clear" w:color="auto" w:fill="auto"/>
            <w:noWrap/>
            <w:vAlign w:val="bottom"/>
            <w:hideMark/>
          </w:tcPr>
          <w:p w14:paraId="51B21C0B" w14:textId="77777777" w:rsidR="002922FA" w:rsidRPr="002922FA" w:rsidRDefault="002922FA" w:rsidP="002922FA">
            <w:pPr>
              <w:rPr>
                <w:rFonts w:ascii="Calibri" w:hAnsi="Calibri"/>
                <w:b/>
                <w:bCs/>
                <w:color w:val="000000"/>
                <w:sz w:val="22"/>
                <w:szCs w:val="22"/>
              </w:rPr>
            </w:pPr>
            <w:r w:rsidRPr="002922FA">
              <w:rPr>
                <w:rFonts w:ascii="Calibri" w:hAnsi="Calibri"/>
                <w:b/>
                <w:bCs/>
                <w:color w:val="000000"/>
                <w:sz w:val="22"/>
                <w:szCs w:val="22"/>
              </w:rPr>
              <w:t>Cr</w:t>
            </w:r>
          </w:p>
        </w:tc>
        <w:tc>
          <w:tcPr>
            <w:tcW w:w="720" w:type="dxa"/>
            <w:tcBorders>
              <w:top w:val="nil"/>
              <w:left w:val="nil"/>
              <w:bottom w:val="nil"/>
              <w:right w:val="nil"/>
            </w:tcBorders>
            <w:shd w:val="clear" w:color="auto" w:fill="auto"/>
            <w:noWrap/>
            <w:vAlign w:val="bottom"/>
            <w:hideMark/>
          </w:tcPr>
          <w:p w14:paraId="38EABA86"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ug/g</w:t>
            </w:r>
          </w:p>
        </w:tc>
        <w:tc>
          <w:tcPr>
            <w:tcW w:w="960" w:type="dxa"/>
            <w:tcBorders>
              <w:top w:val="nil"/>
              <w:left w:val="nil"/>
              <w:bottom w:val="nil"/>
              <w:right w:val="nil"/>
            </w:tcBorders>
            <w:shd w:val="clear" w:color="auto" w:fill="auto"/>
            <w:noWrap/>
            <w:vAlign w:val="bottom"/>
            <w:hideMark/>
          </w:tcPr>
          <w:p w14:paraId="20026912"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7.13</w:t>
            </w:r>
          </w:p>
        </w:tc>
        <w:tc>
          <w:tcPr>
            <w:tcW w:w="960" w:type="dxa"/>
            <w:tcBorders>
              <w:top w:val="nil"/>
              <w:left w:val="nil"/>
              <w:bottom w:val="nil"/>
              <w:right w:val="nil"/>
            </w:tcBorders>
            <w:shd w:val="clear" w:color="auto" w:fill="auto"/>
            <w:noWrap/>
            <w:vAlign w:val="bottom"/>
            <w:hideMark/>
          </w:tcPr>
          <w:p w14:paraId="17858878"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191</w:t>
            </w:r>
          </w:p>
        </w:tc>
        <w:tc>
          <w:tcPr>
            <w:tcW w:w="960" w:type="dxa"/>
            <w:tcBorders>
              <w:top w:val="nil"/>
              <w:left w:val="nil"/>
              <w:bottom w:val="nil"/>
              <w:right w:val="nil"/>
            </w:tcBorders>
            <w:shd w:val="clear" w:color="auto" w:fill="auto"/>
            <w:noWrap/>
            <w:vAlign w:val="bottom"/>
            <w:hideMark/>
          </w:tcPr>
          <w:p w14:paraId="78D12E85"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39.47</w:t>
            </w:r>
          </w:p>
        </w:tc>
        <w:tc>
          <w:tcPr>
            <w:tcW w:w="960" w:type="dxa"/>
            <w:tcBorders>
              <w:top w:val="nil"/>
              <w:left w:val="nil"/>
              <w:bottom w:val="nil"/>
              <w:right w:val="nil"/>
            </w:tcBorders>
            <w:shd w:val="clear" w:color="auto" w:fill="auto"/>
            <w:noWrap/>
            <w:vAlign w:val="bottom"/>
            <w:hideMark/>
          </w:tcPr>
          <w:p w14:paraId="0BF296BC"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25.7</w:t>
            </w:r>
          </w:p>
        </w:tc>
        <w:tc>
          <w:tcPr>
            <w:tcW w:w="960" w:type="dxa"/>
            <w:tcBorders>
              <w:top w:val="nil"/>
              <w:left w:val="nil"/>
              <w:bottom w:val="nil"/>
              <w:right w:val="nil"/>
            </w:tcBorders>
            <w:shd w:val="clear" w:color="auto" w:fill="auto"/>
            <w:noWrap/>
            <w:vAlign w:val="bottom"/>
            <w:hideMark/>
          </w:tcPr>
          <w:p w14:paraId="748D6BDB"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46.42</w:t>
            </w:r>
          </w:p>
        </w:tc>
        <w:tc>
          <w:tcPr>
            <w:tcW w:w="2020" w:type="dxa"/>
            <w:tcBorders>
              <w:top w:val="nil"/>
              <w:left w:val="nil"/>
              <w:bottom w:val="nil"/>
              <w:right w:val="nil"/>
            </w:tcBorders>
            <w:shd w:val="clear" w:color="auto" w:fill="auto"/>
            <w:noWrap/>
            <w:vAlign w:val="bottom"/>
            <w:hideMark/>
          </w:tcPr>
          <w:p w14:paraId="706FAE49"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1/0</w:t>
            </w:r>
          </w:p>
        </w:tc>
      </w:tr>
      <w:tr w:rsidR="002922FA" w:rsidRPr="002922FA" w14:paraId="2A79E95D" w14:textId="77777777" w:rsidTr="006C5561">
        <w:trPr>
          <w:trHeight w:val="300"/>
        </w:trPr>
        <w:tc>
          <w:tcPr>
            <w:tcW w:w="2300" w:type="dxa"/>
            <w:tcBorders>
              <w:top w:val="nil"/>
              <w:left w:val="nil"/>
              <w:bottom w:val="nil"/>
              <w:right w:val="nil"/>
            </w:tcBorders>
            <w:shd w:val="clear" w:color="auto" w:fill="auto"/>
            <w:noWrap/>
            <w:vAlign w:val="bottom"/>
            <w:hideMark/>
          </w:tcPr>
          <w:p w14:paraId="0C756668" w14:textId="77777777" w:rsidR="002922FA" w:rsidRPr="002922FA" w:rsidRDefault="002922FA" w:rsidP="002922FA">
            <w:pPr>
              <w:rPr>
                <w:rFonts w:ascii="Calibri" w:hAnsi="Calibri"/>
                <w:b/>
                <w:bCs/>
                <w:color w:val="000000"/>
                <w:sz w:val="22"/>
                <w:szCs w:val="22"/>
              </w:rPr>
            </w:pPr>
            <w:r w:rsidRPr="002922FA">
              <w:rPr>
                <w:rFonts w:ascii="Calibri" w:hAnsi="Calibri"/>
                <w:b/>
                <w:bCs/>
                <w:color w:val="000000"/>
                <w:sz w:val="22"/>
                <w:szCs w:val="22"/>
              </w:rPr>
              <w:t>Cu</w:t>
            </w:r>
          </w:p>
        </w:tc>
        <w:tc>
          <w:tcPr>
            <w:tcW w:w="720" w:type="dxa"/>
            <w:tcBorders>
              <w:top w:val="nil"/>
              <w:left w:val="nil"/>
              <w:bottom w:val="nil"/>
              <w:right w:val="nil"/>
            </w:tcBorders>
            <w:shd w:val="clear" w:color="auto" w:fill="auto"/>
            <w:noWrap/>
            <w:vAlign w:val="bottom"/>
            <w:hideMark/>
          </w:tcPr>
          <w:p w14:paraId="0EE6645F"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ug/g</w:t>
            </w:r>
          </w:p>
        </w:tc>
        <w:tc>
          <w:tcPr>
            <w:tcW w:w="960" w:type="dxa"/>
            <w:tcBorders>
              <w:top w:val="nil"/>
              <w:left w:val="nil"/>
              <w:bottom w:val="nil"/>
              <w:right w:val="nil"/>
            </w:tcBorders>
            <w:shd w:val="clear" w:color="auto" w:fill="auto"/>
            <w:noWrap/>
            <w:vAlign w:val="bottom"/>
            <w:hideMark/>
          </w:tcPr>
          <w:p w14:paraId="37A55A04"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14:paraId="5D7B2C8F"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37.7</w:t>
            </w:r>
          </w:p>
        </w:tc>
        <w:tc>
          <w:tcPr>
            <w:tcW w:w="960" w:type="dxa"/>
            <w:tcBorders>
              <w:top w:val="nil"/>
              <w:left w:val="nil"/>
              <w:bottom w:val="nil"/>
              <w:right w:val="nil"/>
            </w:tcBorders>
            <w:shd w:val="clear" w:color="auto" w:fill="auto"/>
            <w:noWrap/>
            <w:vAlign w:val="bottom"/>
            <w:hideMark/>
          </w:tcPr>
          <w:p w14:paraId="5969535F"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8.53</w:t>
            </w:r>
          </w:p>
        </w:tc>
        <w:tc>
          <w:tcPr>
            <w:tcW w:w="960" w:type="dxa"/>
            <w:tcBorders>
              <w:top w:val="nil"/>
              <w:left w:val="nil"/>
              <w:bottom w:val="nil"/>
              <w:right w:val="nil"/>
            </w:tcBorders>
            <w:shd w:val="clear" w:color="auto" w:fill="auto"/>
            <w:noWrap/>
            <w:vAlign w:val="bottom"/>
            <w:hideMark/>
          </w:tcPr>
          <w:p w14:paraId="38B05328"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5.74</w:t>
            </w:r>
          </w:p>
        </w:tc>
        <w:tc>
          <w:tcPr>
            <w:tcW w:w="960" w:type="dxa"/>
            <w:tcBorders>
              <w:top w:val="nil"/>
              <w:left w:val="nil"/>
              <w:bottom w:val="nil"/>
              <w:right w:val="nil"/>
            </w:tcBorders>
            <w:shd w:val="clear" w:color="auto" w:fill="auto"/>
            <w:noWrap/>
            <w:vAlign w:val="bottom"/>
            <w:hideMark/>
          </w:tcPr>
          <w:p w14:paraId="5F72F1BB"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9.67</w:t>
            </w:r>
          </w:p>
        </w:tc>
        <w:tc>
          <w:tcPr>
            <w:tcW w:w="2020" w:type="dxa"/>
            <w:tcBorders>
              <w:top w:val="nil"/>
              <w:left w:val="nil"/>
              <w:bottom w:val="nil"/>
              <w:right w:val="nil"/>
            </w:tcBorders>
            <w:shd w:val="clear" w:color="auto" w:fill="auto"/>
            <w:noWrap/>
            <w:vAlign w:val="bottom"/>
            <w:hideMark/>
          </w:tcPr>
          <w:p w14:paraId="57B088B8"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1/0</w:t>
            </w:r>
          </w:p>
        </w:tc>
      </w:tr>
      <w:tr w:rsidR="002922FA" w:rsidRPr="002922FA" w14:paraId="08A08958" w14:textId="77777777" w:rsidTr="006C5561">
        <w:trPr>
          <w:trHeight w:val="300"/>
        </w:trPr>
        <w:tc>
          <w:tcPr>
            <w:tcW w:w="2300" w:type="dxa"/>
            <w:tcBorders>
              <w:top w:val="nil"/>
              <w:left w:val="nil"/>
              <w:bottom w:val="nil"/>
              <w:right w:val="nil"/>
            </w:tcBorders>
            <w:shd w:val="clear" w:color="auto" w:fill="auto"/>
            <w:noWrap/>
            <w:vAlign w:val="bottom"/>
            <w:hideMark/>
          </w:tcPr>
          <w:p w14:paraId="21FA6B8E" w14:textId="77777777" w:rsidR="002922FA" w:rsidRPr="002922FA" w:rsidRDefault="002922FA" w:rsidP="002922FA">
            <w:pPr>
              <w:rPr>
                <w:rFonts w:ascii="Calibri" w:hAnsi="Calibri"/>
                <w:b/>
                <w:bCs/>
                <w:color w:val="000000"/>
                <w:sz w:val="22"/>
                <w:szCs w:val="22"/>
              </w:rPr>
            </w:pPr>
            <w:r w:rsidRPr="002922FA">
              <w:rPr>
                <w:rFonts w:ascii="Calibri" w:hAnsi="Calibri"/>
                <w:b/>
                <w:bCs/>
                <w:color w:val="000000"/>
                <w:sz w:val="22"/>
                <w:szCs w:val="22"/>
              </w:rPr>
              <w:t>Fe</w:t>
            </w:r>
          </w:p>
        </w:tc>
        <w:tc>
          <w:tcPr>
            <w:tcW w:w="720" w:type="dxa"/>
            <w:tcBorders>
              <w:top w:val="nil"/>
              <w:left w:val="nil"/>
              <w:bottom w:val="nil"/>
              <w:right w:val="nil"/>
            </w:tcBorders>
            <w:shd w:val="clear" w:color="auto" w:fill="auto"/>
            <w:noWrap/>
            <w:vAlign w:val="bottom"/>
            <w:hideMark/>
          </w:tcPr>
          <w:p w14:paraId="1EFCE71A"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ug/g</w:t>
            </w:r>
          </w:p>
        </w:tc>
        <w:tc>
          <w:tcPr>
            <w:tcW w:w="960" w:type="dxa"/>
            <w:tcBorders>
              <w:top w:val="nil"/>
              <w:left w:val="nil"/>
              <w:bottom w:val="nil"/>
              <w:right w:val="nil"/>
            </w:tcBorders>
            <w:shd w:val="clear" w:color="auto" w:fill="auto"/>
            <w:noWrap/>
            <w:vAlign w:val="bottom"/>
            <w:hideMark/>
          </w:tcPr>
          <w:p w14:paraId="673A92FB"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712</w:t>
            </w:r>
          </w:p>
        </w:tc>
        <w:tc>
          <w:tcPr>
            <w:tcW w:w="960" w:type="dxa"/>
            <w:tcBorders>
              <w:top w:val="nil"/>
              <w:left w:val="nil"/>
              <w:bottom w:val="nil"/>
              <w:right w:val="nil"/>
            </w:tcBorders>
            <w:shd w:val="clear" w:color="auto" w:fill="auto"/>
            <w:noWrap/>
            <w:vAlign w:val="bottom"/>
            <w:hideMark/>
          </w:tcPr>
          <w:p w14:paraId="4D258C69"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103000</w:t>
            </w:r>
          </w:p>
        </w:tc>
        <w:tc>
          <w:tcPr>
            <w:tcW w:w="960" w:type="dxa"/>
            <w:tcBorders>
              <w:top w:val="nil"/>
              <w:left w:val="nil"/>
              <w:bottom w:val="nil"/>
              <w:right w:val="nil"/>
            </w:tcBorders>
            <w:shd w:val="clear" w:color="auto" w:fill="auto"/>
            <w:noWrap/>
            <w:vAlign w:val="bottom"/>
            <w:hideMark/>
          </w:tcPr>
          <w:p w14:paraId="34888132"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28484</w:t>
            </w:r>
          </w:p>
        </w:tc>
        <w:tc>
          <w:tcPr>
            <w:tcW w:w="960" w:type="dxa"/>
            <w:tcBorders>
              <w:top w:val="nil"/>
              <w:left w:val="nil"/>
              <w:bottom w:val="nil"/>
              <w:right w:val="nil"/>
            </w:tcBorders>
            <w:shd w:val="clear" w:color="auto" w:fill="auto"/>
            <w:noWrap/>
            <w:vAlign w:val="bottom"/>
            <w:hideMark/>
          </w:tcPr>
          <w:p w14:paraId="73D127F6"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18300</w:t>
            </w:r>
          </w:p>
        </w:tc>
        <w:tc>
          <w:tcPr>
            <w:tcW w:w="960" w:type="dxa"/>
            <w:tcBorders>
              <w:top w:val="nil"/>
              <w:left w:val="nil"/>
              <w:bottom w:val="nil"/>
              <w:right w:val="nil"/>
            </w:tcBorders>
            <w:shd w:val="clear" w:color="auto" w:fill="auto"/>
            <w:noWrap/>
            <w:vAlign w:val="bottom"/>
            <w:hideMark/>
          </w:tcPr>
          <w:p w14:paraId="39F70F8A"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29827</w:t>
            </w:r>
          </w:p>
        </w:tc>
        <w:tc>
          <w:tcPr>
            <w:tcW w:w="2020" w:type="dxa"/>
            <w:tcBorders>
              <w:top w:val="nil"/>
              <w:left w:val="nil"/>
              <w:bottom w:val="nil"/>
              <w:right w:val="nil"/>
            </w:tcBorders>
            <w:shd w:val="clear" w:color="auto" w:fill="auto"/>
            <w:noWrap/>
            <w:vAlign w:val="bottom"/>
            <w:hideMark/>
          </w:tcPr>
          <w:p w14:paraId="561BEEAF"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NA</w:t>
            </w:r>
          </w:p>
        </w:tc>
      </w:tr>
      <w:tr w:rsidR="002922FA" w:rsidRPr="002922FA" w14:paraId="234A911C" w14:textId="77777777" w:rsidTr="006C5561">
        <w:trPr>
          <w:trHeight w:val="300"/>
        </w:trPr>
        <w:tc>
          <w:tcPr>
            <w:tcW w:w="2300" w:type="dxa"/>
            <w:tcBorders>
              <w:top w:val="nil"/>
              <w:left w:val="nil"/>
              <w:bottom w:val="nil"/>
              <w:right w:val="nil"/>
            </w:tcBorders>
            <w:shd w:val="clear" w:color="auto" w:fill="auto"/>
            <w:noWrap/>
            <w:vAlign w:val="bottom"/>
            <w:hideMark/>
          </w:tcPr>
          <w:p w14:paraId="11C19950" w14:textId="77777777" w:rsidR="002922FA" w:rsidRPr="002922FA" w:rsidRDefault="002922FA" w:rsidP="002922FA">
            <w:pPr>
              <w:rPr>
                <w:rFonts w:ascii="Calibri" w:hAnsi="Calibri"/>
                <w:b/>
                <w:bCs/>
                <w:color w:val="000000"/>
                <w:sz w:val="22"/>
                <w:szCs w:val="22"/>
              </w:rPr>
            </w:pPr>
            <w:r w:rsidRPr="002922FA">
              <w:rPr>
                <w:rFonts w:ascii="Calibri" w:hAnsi="Calibri"/>
                <w:b/>
                <w:bCs/>
                <w:color w:val="000000"/>
                <w:sz w:val="22"/>
                <w:szCs w:val="22"/>
              </w:rPr>
              <w:t>Hg</w:t>
            </w:r>
          </w:p>
        </w:tc>
        <w:tc>
          <w:tcPr>
            <w:tcW w:w="720" w:type="dxa"/>
            <w:tcBorders>
              <w:top w:val="nil"/>
              <w:left w:val="nil"/>
              <w:bottom w:val="nil"/>
              <w:right w:val="nil"/>
            </w:tcBorders>
            <w:shd w:val="clear" w:color="auto" w:fill="auto"/>
            <w:noWrap/>
            <w:vAlign w:val="bottom"/>
            <w:hideMark/>
          </w:tcPr>
          <w:p w14:paraId="4B234936"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ug/g</w:t>
            </w:r>
          </w:p>
        </w:tc>
        <w:tc>
          <w:tcPr>
            <w:tcW w:w="960" w:type="dxa"/>
            <w:tcBorders>
              <w:top w:val="nil"/>
              <w:left w:val="nil"/>
              <w:bottom w:val="nil"/>
              <w:right w:val="nil"/>
            </w:tcBorders>
            <w:shd w:val="clear" w:color="auto" w:fill="auto"/>
            <w:noWrap/>
            <w:vAlign w:val="bottom"/>
            <w:hideMark/>
          </w:tcPr>
          <w:p w14:paraId="23BC6A78"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0.000764</w:t>
            </w:r>
          </w:p>
        </w:tc>
        <w:tc>
          <w:tcPr>
            <w:tcW w:w="960" w:type="dxa"/>
            <w:tcBorders>
              <w:top w:val="nil"/>
              <w:left w:val="nil"/>
              <w:bottom w:val="nil"/>
              <w:right w:val="nil"/>
            </w:tcBorders>
            <w:shd w:val="clear" w:color="auto" w:fill="auto"/>
            <w:noWrap/>
            <w:vAlign w:val="bottom"/>
            <w:hideMark/>
          </w:tcPr>
          <w:p w14:paraId="0E4D4CDF"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0.0163</w:t>
            </w:r>
          </w:p>
        </w:tc>
        <w:tc>
          <w:tcPr>
            <w:tcW w:w="960" w:type="dxa"/>
            <w:tcBorders>
              <w:top w:val="nil"/>
              <w:left w:val="nil"/>
              <w:bottom w:val="nil"/>
              <w:right w:val="nil"/>
            </w:tcBorders>
            <w:shd w:val="clear" w:color="auto" w:fill="auto"/>
            <w:noWrap/>
            <w:vAlign w:val="bottom"/>
            <w:hideMark/>
          </w:tcPr>
          <w:p w14:paraId="468AC13B"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0.01</w:t>
            </w:r>
          </w:p>
        </w:tc>
        <w:tc>
          <w:tcPr>
            <w:tcW w:w="960" w:type="dxa"/>
            <w:tcBorders>
              <w:top w:val="nil"/>
              <w:left w:val="nil"/>
              <w:bottom w:val="nil"/>
              <w:right w:val="nil"/>
            </w:tcBorders>
            <w:shd w:val="clear" w:color="auto" w:fill="auto"/>
            <w:noWrap/>
            <w:vAlign w:val="bottom"/>
            <w:hideMark/>
          </w:tcPr>
          <w:p w14:paraId="5423D371"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0.01</w:t>
            </w:r>
          </w:p>
        </w:tc>
        <w:tc>
          <w:tcPr>
            <w:tcW w:w="960" w:type="dxa"/>
            <w:tcBorders>
              <w:top w:val="nil"/>
              <w:left w:val="nil"/>
              <w:bottom w:val="nil"/>
              <w:right w:val="nil"/>
            </w:tcBorders>
            <w:shd w:val="clear" w:color="auto" w:fill="auto"/>
            <w:noWrap/>
            <w:vAlign w:val="bottom"/>
            <w:hideMark/>
          </w:tcPr>
          <w:p w14:paraId="7D737C2D"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0.00</w:t>
            </w:r>
          </w:p>
        </w:tc>
        <w:tc>
          <w:tcPr>
            <w:tcW w:w="2020" w:type="dxa"/>
            <w:tcBorders>
              <w:top w:val="nil"/>
              <w:left w:val="nil"/>
              <w:bottom w:val="nil"/>
              <w:right w:val="nil"/>
            </w:tcBorders>
            <w:shd w:val="clear" w:color="auto" w:fill="auto"/>
            <w:noWrap/>
            <w:vAlign w:val="bottom"/>
            <w:hideMark/>
          </w:tcPr>
          <w:p w14:paraId="526FBA4A"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0/0</w:t>
            </w:r>
          </w:p>
        </w:tc>
      </w:tr>
      <w:tr w:rsidR="002922FA" w:rsidRPr="002922FA" w14:paraId="640B6CA4" w14:textId="77777777" w:rsidTr="006C5561">
        <w:trPr>
          <w:trHeight w:val="300"/>
        </w:trPr>
        <w:tc>
          <w:tcPr>
            <w:tcW w:w="2300" w:type="dxa"/>
            <w:tcBorders>
              <w:top w:val="nil"/>
              <w:left w:val="nil"/>
              <w:bottom w:val="nil"/>
              <w:right w:val="nil"/>
            </w:tcBorders>
            <w:shd w:val="clear" w:color="auto" w:fill="auto"/>
            <w:noWrap/>
            <w:vAlign w:val="bottom"/>
            <w:hideMark/>
          </w:tcPr>
          <w:p w14:paraId="7EADAC0B" w14:textId="77777777" w:rsidR="002922FA" w:rsidRPr="002922FA" w:rsidRDefault="002922FA" w:rsidP="002922FA">
            <w:pPr>
              <w:rPr>
                <w:rFonts w:ascii="Calibri" w:hAnsi="Calibri"/>
                <w:b/>
                <w:bCs/>
                <w:color w:val="000000"/>
                <w:sz w:val="22"/>
                <w:szCs w:val="22"/>
              </w:rPr>
            </w:pPr>
            <w:r w:rsidRPr="002922FA">
              <w:rPr>
                <w:rFonts w:ascii="Calibri" w:hAnsi="Calibri"/>
                <w:b/>
                <w:bCs/>
                <w:color w:val="000000"/>
                <w:sz w:val="22"/>
                <w:szCs w:val="22"/>
              </w:rPr>
              <w:t>Mn</w:t>
            </w:r>
          </w:p>
        </w:tc>
        <w:tc>
          <w:tcPr>
            <w:tcW w:w="720" w:type="dxa"/>
            <w:tcBorders>
              <w:top w:val="nil"/>
              <w:left w:val="nil"/>
              <w:bottom w:val="nil"/>
              <w:right w:val="nil"/>
            </w:tcBorders>
            <w:shd w:val="clear" w:color="auto" w:fill="auto"/>
            <w:noWrap/>
            <w:vAlign w:val="bottom"/>
            <w:hideMark/>
          </w:tcPr>
          <w:p w14:paraId="67AE3022"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ug/g</w:t>
            </w:r>
          </w:p>
        </w:tc>
        <w:tc>
          <w:tcPr>
            <w:tcW w:w="960" w:type="dxa"/>
            <w:tcBorders>
              <w:top w:val="nil"/>
              <w:left w:val="nil"/>
              <w:bottom w:val="nil"/>
              <w:right w:val="nil"/>
            </w:tcBorders>
            <w:shd w:val="clear" w:color="auto" w:fill="auto"/>
            <w:noWrap/>
            <w:vAlign w:val="bottom"/>
            <w:hideMark/>
          </w:tcPr>
          <w:p w14:paraId="20797839"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20</w:t>
            </w:r>
          </w:p>
        </w:tc>
        <w:tc>
          <w:tcPr>
            <w:tcW w:w="960" w:type="dxa"/>
            <w:tcBorders>
              <w:top w:val="nil"/>
              <w:left w:val="nil"/>
              <w:bottom w:val="nil"/>
              <w:right w:val="nil"/>
            </w:tcBorders>
            <w:shd w:val="clear" w:color="auto" w:fill="auto"/>
            <w:noWrap/>
            <w:vAlign w:val="bottom"/>
            <w:hideMark/>
          </w:tcPr>
          <w:p w14:paraId="6F05DD73"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1250</w:t>
            </w:r>
          </w:p>
        </w:tc>
        <w:tc>
          <w:tcPr>
            <w:tcW w:w="960" w:type="dxa"/>
            <w:tcBorders>
              <w:top w:val="nil"/>
              <w:left w:val="nil"/>
              <w:bottom w:val="nil"/>
              <w:right w:val="nil"/>
            </w:tcBorders>
            <w:shd w:val="clear" w:color="auto" w:fill="auto"/>
            <w:noWrap/>
            <w:vAlign w:val="bottom"/>
            <w:hideMark/>
          </w:tcPr>
          <w:p w14:paraId="4F0D6E33"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467</w:t>
            </w:r>
          </w:p>
        </w:tc>
        <w:tc>
          <w:tcPr>
            <w:tcW w:w="960" w:type="dxa"/>
            <w:tcBorders>
              <w:top w:val="nil"/>
              <w:left w:val="nil"/>
              <w:bottom w:val="nil"/>
              <w:right w:val="nil"/>
            </w:tcBorders>
            <w:shd w:val="clear" w:color="auto" w:fill="auto"/>
            <w:noWrap/>
            <w:vAlign w:val="bottom"/>
            <w:hideMark/>
          </w:tcPr>
          <w:p w14:paraId="51498A3F"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184</w:t>
            </w:r>
          </w:p>
        </w:tc>
        <w:tc>
          <w:tcPr>
            <w:tcW w:w="960" w:type="dxa"/>
            <w:tcBorders>
              <w:top w:val="nil"/>
              <w:left w:val="nil"/>
              <w:bottom w:val="nil"/>
              <w:right w:val="nil"/>
            </w:tcBorders>
            <w:shd w:val="clear" w:color="auto" w:fill="auto"/>
            <w:noWrap/>
            <w:vAlign w:val="bottom"/>
            <w:hideMark/>
          </w:tcPr>
          <w:p w14:paraId="0D49660F"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495</w:t>
            </w:r>
          </w:p>
        </w:tc>
        <w:tc>
          <w:tcPr>
            <w:tcW w:w="2020" w:type="dxa"/>
            <w:tcBorders>
              <w:top w:val="nil"/>
              <w:left w:val="nil"/>
              <w:bottom w:val="nil"/>
              <w:right w:val="nil"/>
            </w:tcBorders>
            <w:shd w:val="clear" w:color="auto" w:fill="auto"/>
            <w:noWrap/>
            <w:vAlign w:val="bottom"/>
            <w:hideMark/>
          </w:tcPr>
          <w:p w14:paraId="53DD18C0"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NA</w:t>
            </w:r>
          </w:p>
        </w:tc>
      </w:tr>
      <w:tr w:rsidR="002922FA" w:rsidRPr="002922FA" w14:paraId="33AA32FF" w14:textId="77777777" w:rsidTr="006C5561">
        <w:trPr>
          <w:trHeight w:val="300"/>
        </w:trPr>
        <w:tc>
          <w:tcPr>
            <w:tcW w:w="2300" w:type="dxa"/>
            <w:tcBorders>
              <w:top w:val="nil"/>
              <w:left w:val="nil"/>
              <w:bottom w:val="nil"/>
              <w:right w:val="nil"/>
            </w:tcBorders>
            <w:shd w:val="clear" w:color="auto" w:fill="auto"/>
            <w:noWrap/>
            <w:vAlign w:val="bottom"/>
            <w:hideMark/>
          </w:tcPr>
          <w:p w14:paraId="2553C930" w14:textId="77777777" w:rsidR="002922FA" w:rsidRPr="002922FA" w:rsidRDefault="002922FA" w:rsidP="002922FA">
            <w:pPr>
              <w:rPr>
                <w:rFonts w:ascii="Calibri" w:hAnsi="Calibri"/>
                <w:b/>
                <w:bCs/>
                <w:color w:val="000000"/>
                <w:sz w:val="22"/>
                <w:szCs w:val="22"/>
              </w:rPr>
            </w:pPr>
            <w:r w:rsidRPr="002922FA">
              <w:rPr>
                <w:rFonts w:ascii="Calibri" w:hAnsi="Calibri"/>
                <w:b/>
                <w:bCs/>
                <w:color w:val="000000"/>
                <w:sz w:val="22"/>
                <w:szCs w:val="22"/>
              </w:rPr>
              <w:t>Ni</w:t>
            </w:r>
          </w:p>
        </w:tc>
        <w:tc>
          <w:tcPr>
            <w:tcW w:w="720" w:type="dxa"/>
            <w:tcBorders>
              <w:top w:val="nil"/>
              <w:left w:val="nil"/>
              <w:bottom w:val="nil"/>
              <w:right w:val="nil"/>
            </w:tcBorders>
            <w:shd w:val="clear" w:color="auto" w:fill="auto"/>
            <w:noWrap/>
            <w:vAlign w:val="bottom"/>
            <w:hideMark/>
          </w:tcPr>
          <w:p w14:paraId="1A5A08B6"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ug/g</w:t>
            </w:r>
          </w:p>
        </w:tc>
        <w:tc>
          <w:tcPr>
            <w:tcW w:w="960" w:type="dxa"/>
            <w:tcBorders>
              <w:top w:val="nil"/>
              <w:left w:val="nil"/>
              <w:bottom w:val="nil"/>
              <w:right w:val="nil"/>
            </w:tcBorders>
            <w:shd w:val="clear" w:color="auto" w:fill="auto"/>
            <w:noWrap/>
            <w:vAlign w:val="bottom"/>
            <w:hideMark/>
          </w:tcPr>
          <w:p w14:paraId="0B0CF288"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4.19</w:t>
            </w:r>
          </w:p>
        </w:tc>
        <w:tc>
          <w:tcPr>
            <w:tcW w:w="960" w:type="dxa"/>
            <w:tcBorders>
              <w:top w:val="nil"/>
              <w:left w:val="nil"/>
              <w:bottom w:val="nil"/>
              <w:right w:val="nil"/>
            </w:tcBorders>
            <w:shd w:val="clear" w:color="auto" w:fill="auto"/>
            <w:noWrap/>
            <w:vAlign w:val="bottom"/>
            <w:hideMark/>
          </w:tcPr>
          <w:p w14:paraId="0AC0F8AB"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211</w:t>
            </w:r>
          </w:p>
        </w:tc>
        <w:tc>
          <w:tcPr>
            <w:tcW w:w="960" w:type="dxa"/>
            <w:tcBorders>
              <w:top w:val="nil"/>
              <w:left w:val="nil"/>
              <w:bottom w:val="nil"/>
              <w:right w:val="nil"/>
            </w:tcBorders>
            <w:shd w:val="clear" w:color="auto" w:fill="auto"/>
            <w:noWrap/>
            <w:vAlign w:val="bottom"/>
            <w:hideMark/>
          </w:tcPr>
          <w:p w14:paraId="28106082"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35.13</w:t>
            </w:r>
          </w:p>
        </w:tc>
        <w:tc>
          <w:tcPr>
            <w:tcW w:w="960" w:type="dxa"/>
            <w:tcBorders>
              <w:top w:val="nil"/>
              <w:left w:val="nil"/>
              <w:bottom w:val="nil"/>
              <w:right w:val="nil"/>
            </w:tcBorders>
            <w:shd w:val="clear" w:color="auto" w:fill="auto"/>
            <w:noWrap/>
            <w:vAlign w:val="bottom"/>
            <w:hideMark/>
          </w:tcPr>
          <w:p w14:paraId="17533166"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12.6</w:t>
            </w:r>
          </w:p>
        </w:tc>
        <w:tc>
          <w:tcPr>
            <w:tcW w:w="960" w:type="dxa"/>
            <w:tcBorders>
              <w:top w:val="nil"/>
              <w:left w:val="nil"/>
              <w:bottom w:val="nil"/>
              <w:right w:val="nil"/>
            </w:tcBorders>
            <w:shd w:val="clear" w:color="auto" w:fill="auto"/>
            <w:noWrap/>
            <w:vAlign w:val="bottom"/>
            <w:hideMark/>
          </w:tcPr>
          <w:p w14:paraId="6D9AC52F"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50.66</w:t>
            </w:r>
          </w:p>
        </w:tc>
        <w:tc>
          <w:tcPr>
            <w:tcW w:w="2020" w:type="dxa"/>
            <w:tcBorders>
              <w:top w:val="nil"/>
              <w:left w:val="nil"/>
              <w:bottom w:val="nil"/>
              <w:right w:val="nil"/>
            </w:tcBorders>
            <w:shd w:val="clear" w:color="auto" w:fill="auto"/>
            <w:noWrap/>
            <w:vAlign w:val="bottom"/>
            <w:hideMark/>
          </w:tcPr>
          <w:p w14:paraId="658B7F94"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4/2</w:t>
            </w:r>
          </w:p>
        </w:tc>
      </w:tr>
      <w:tr w:rsidR="002922FA" w:rsidRPr="002922FA" w14:paraId="6D939F9A" w14:textId="77777777" w:rsidTr="006C5561">
        <w:trPr>
          <w:trHeight w:val="300"/>
        </w:trPr>
        <w:tc>
          <w:tcPr>
            <w:tcW w:w="2300" w:type="dxa"/>
            <w:tcBorders>
              <w:top w:val="nil"/>
              <w:left w:val="nil"/>
              <w:bottom w:val="nil"/>
              <w:right w:val="nil"/>
            </w:tcBorders>
            <w:shd w:val="clear" w:color="auto" w:fill="auto"/>
            <w:noWrap/>
            <w:vAlign w:val="bottom"/>
            <w:hideMark/>
          </w:tcPr>
          <w:p w14:paraId="23733F7F" w14:textId="77777777" w:rsidR="002922FA" w:rsidRPr="002922FA" w:rsidRDefault="002922FA" w:rsidP="002922FA">
            <w:pPr>
              <w:rPr>
                <w:rFonts w:ascii="Calibri" w:hAnsi="Calibri"/>
                <w:b/>
                <w:bCs/>
                <w:color w:val="000000"/>
                <w:sz w:val="22"/>
                <w:szCs w:val="22"/>
              </w:rPr>
            </w:pPr>
            <w:r w:rsidRPr="002922FA">
              <w:rPr>
                <w:rFonts w:ascii="Calibri" w:hAnsi="Calibri"/>
                <w:b/>
                <w:bCs/>
                <w:color w:val="000000"/>
                <w:sz w:val="22"/>
                <w:szCs w:val="22"/>
              </w:rPr>
              <w:t>Pb</w:t>
            </w:r>
          </w:p>
        </w:tc>
        <w:tc>
          <w:tcPr>
            <w:tcW w:w="720" w:type="dxa"/>
            <w:tcBorders>
              <w:top w:val="nil"/>
              <w:left w:val="nil"/>
              <w:bottom w:val="nil"/>
              <w:right w:val="nil"/>
            </w:tcBorders>
            <w:shd w:val="clear" w:color="auto" w:fill="auto"/>
            <w:noWrap/>
            <w:vAlign w:val="bottom"/>
            <w:hideMark/>
          </w:tcPr>
          <w:p w14:paraId="1757C355"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ug/g</w:t>
            </w:r>
          </w:p>
        </w:tc>
        <w:tc>
          <w:tcPr>
            <w:tcW w:w="960" w:type="dxa"/>
            <w:tcBorders>
              <w:top w:val="nil"/>
              <w:left w:val="nil"/>
              <w:bottom w:val="nil"/>
              <w:right w:val="nil"/>
            </w:tcBorders>
            <w:shd w:val="clear" w:color="auto" w:fill="auto"/>
            <w:noWrap/>
            <w:vAlign w:val="bottom"/>
            <w:hideMark/>
          </w:tcPr>
          <w:p w14:paraId="1CED3F57"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0.641</w:t>
            </w:r>
          </w:p>
        </w:tc>
        <w:tc>
          <w:tcPr>
            <w:tcW w:w="960" w:type="dxa"/>
            <w:tcBorders>
              <w:top w:val="nil"/>
              <w:left w:val="nil"/>
              <w:bottom w:val="nil"/>
              <w:right w:val="nil"/>
            </w:tcBorders>
            <w:shd w:val="clear" w:color="auto" w:fill="auto"/>
            <w:noWrap/>
            <w:vAlign w:val="bottom"/>
            <w:hideMark/>
          </w:tcPr>
          <w:p w14:paraId="54A3AD91"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45.5</w:t>
            </w:r>
          </w:p>
        </w:tc>
        <w:tc>
          <w:tcPr>
            <w:tcW w:w="960" w:type="dxa"/>
            <w:tcBorders>
              <w:top w:val="nil"/>
              <w:left w:val="nil"/>
              <w:bottom w:val="nil"/>
              <w:right w:val="nil"/>
            </w:tcBorders>
            <w:shd w:val="clear" w:color="auto" w:fill="auto"/>
            <w:noWrap/>
            <w:vAlign w:val="bottom"/>
            <w:hideMark/>
          </w:tcPr>
          <w:p w14:paraId="26468006"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13.15</w:t>
            </w:r>
          </w:p>
        </w:tc>
        <w:tc>
          <w:tcPr>
            <w:tcW w:w="960" w:type="dxa"/>
            <w:tcBorders>
              <w:top w:val="nil"/>
              <w:left w:val="nil"/>
              <w:bottom w:val="nil"/>
              <w:right w:val="nil"/>
            </w:tcBorders>
            <w:shd w:val="clear" w:color="auto" w:fill="auto"/>
            <w:noWrap/>
            <w:vAlign w:val="bottom"/>
            <w:hideMark/>
          </w:tcPr>
          <w:p w14:paraId="79AA32AE"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8.46</w:t>
            </w:r>
          </w:p>
        </w:tc>
        <w:tc>
          <w:tcPr>
            <w:tcW w:w="960" w:type="dxa"/>
            <w:tcBorders>
              <w:top w:val="nil"/>
              <w:left w:val="nil"/>
              <w:bottom w:val="nil"/>
              <w:right w:val="nil"/>
            </w:tcBorders>
            <w:shd w:val="clear" w:color="auto" w:fill="auto"/>
            <w:noWrap/>
            <w:vAlign w:val="bottom"/>
            <w:hideMark/>
          </w:tcPr>
          <w:p w14:paraId="11672883"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12.93</w:t>
            </w:r>
          </w:p>
        </w:tc>
        <w:tc>
          <w:tcPr>
            <w:tcW w:w="2020" w:type="dxa"/>
            <w:tcBorders>
              <w:top w:val="nil"/>
              <w:left w:val="nil"/>
              <w:bottom w:val="nil"/>
              <w:right w:val="nil"/>
            </w:tcBorders>
            <w:shd w:val="clear" w:color="auto" w:fill="auto"/>
            <w:noWrap/>
            <w:vAlign w:val="bottom"/>
            <w:hideMark/>
          </w:tcPr>
          <w:p w14:paraId="3D89E143"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0/0</w:t>
            </w:r>
          </w:p>
        </w:tc>
      </w:tr>
      <w:tr w:rsidR="002922FA" w:rsidRPr="002922FA" w14:paraId="4501DF8F" w14:textId="77777777" w:rsidTr="006C5561">
        <w:trPr>
          <w:trHeight w:val="300"/>
        </w:trPr>
        <w:tc>
          <w:tcPr>
            <w:tcW w:w="2300" w:type="dxa"/>
            <w:tcBorders>
              <w:top w:val="nil"/>
              <w:left w:val="nil"/>
              <w:bottom w:val="nil"/>
              <w:right w:val="nil"/>
            </w:tcBorders>
            <w:shd w:val="clear" w:color="auto" w:fill="auto"/>
            <w:noWrap/>
            <w:vAlign w:val="bottom"/>
            <w:hideMark/>
          </w:tcPr>
          <w:p w14:paraId="535ED619" w14:textId="77777777" w:rsidR="002922FA" w:rsidRPr="002922FA" w:rsidRDefault="002922FA" w:rsidP="002922FA">
            <w:pPr>
              <w:rPr>
                <w:rFonts w:ascii="Calibri" w:hAnsi="Calibri"/>
                <w:b/>
                <w:bCs/>
                <w:color w:val="000000"/>
                <w:sz w:val="22"/>
                <w:szCs w:val="22"/>
              </w:rPr>
            </w:pPr>
            <w:r w:rsidRPr="002922FA">
              <w:rPr>
                <w:rFonts w:ascii="Calibri" w:hAnsi="Calibri"/>
                <w:b/>
                <w:bCs/>
                <w:color w:val="000000"/>
                <w:sz w:val="22"/>
                <w:szCs w:val="22"/>
              </w:rPr>
              <w:t>Sb</w:t>
            </w:r>
          </w:p>
        </w:tc>
        <w:tc>
          <w:tcPr>
            <w:tcW w:w="720" w:type="dxa"/>
            <w:tcBorders>
              <w:top w:val="nil"/>
              <w:left w:val="nil"/>
              <w:bottom w:val="nil"/>
              <w:right w:val="nil"/>
            </w:tcBorders>
            <w:shd w:val="clear" w:color="auto" w:fill="auto"/>
            <w:noWrap/>
            <w:vAlign w:val="bottom"/>
            <w:hideMark/>
          </w:tcPr>
          <w:p w14:paraId="7848605C"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ug/g</w:t>
            </w:r>
          </w:p>
        </w:tc>
        <w:tc>
          <w:tcPr>
            <w:tcW w:w="960" w:type="dxa"/>
            <w:tcBorders>
              <w:top w:val="nil"/>
              <w:left w:val="nil"/>
              <w:bottom w:val="nil"/>
              <w:right w:val="nil"/>
            </w:tcBorders>
            <w:shd w:val="clear" w:color="auto" w:fill="auto"/>
            <w:noWrap/>
            <w:vAlign w:val="bottom"/>
            <w:hideMark/>
          </w:tcPr>
          <w:p w14:paraId="0BA59D1D"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14:paraId="6B892664"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0.472</w:t>
            </w:r>
          </w:p>
        </w:tc>
        <w:tc>
          <w:tcPr>
            <w:tcW w:w="960" w:type="dxa"/>
            <w:tcBorders>
              <w:top w:val="nil"/>
              <w:left w:val="nil"/>
              <w:bottom w:val="nil"/>
              <w:right w:val="nil"/>
            </w:tcBorders>
            <w:shd w:val="clear" w:color="auto" w:fill="auto"/>
            <w:noWrap/>
            <w:vAlign w:val="bottom"/>
            <w:hideMark/>
          </w:tcPr>
          <w:p w14:paraId="0792C7C3"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0.18</w:t>
            </w:r>
          </w:p>
        </w:tc>
        <w:tc>
          <w:tcPr>
            <w:tcW w:w="960" w:type="dxa"/>
            <w:tcBorders>
              <w:top w:val="nil"/>
              <w:left w:val="nil"/>
              <w:bottom w:val="nil"/>
              <w:right w:val="nil"/>
            </w:tcBorders>
            <w:shd w:val="clear" w:color="auto" w:fill="auto"/>
            <w:noWrap/>
            <w:vAlign w:val="bottom"/>
            <w:hideMark/>
          </w:tcPr>
          <w:p w14:paraId="25063A04"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0.196</w:t>
            </w:r>
          </w:p>
        </w:tc>
        <w:tc>
          <w:tcPr>
            <w:tcW w:w="960" w:type="dxa"/>
            <w:tcBorders>
              <w:top w:val="nil"/>
              <w:left w:val="nil"/>
              <w:bottom w:val="nil"/>
              <w:right w:val="nil"/>
            </w:tcBorders>
            <w:shd w:val="clear" w:color="auto" w:fill="auto"/>
            <w:noWrap/>
            <w:vAlign w:val="bottom"/>
            <w:hideMark/>
          </w:tcPr>
          <w:p w14:paraId="7AEC6B70"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0.15</w:t>
            </w:r>
          </w:p>
        </w:tc>
        <w:tc>
          <w:tcPr>
            <w:tcW w:w="2020" w:type="dxa"/>
            <w:tcBorders>
              <w:top w:val="nil"/>
              <w:left w:val="nil"/>
              <w:bottom w:val="nil"/>
              <w:right w:val="nil"/>
            </w:tcBorders>
            <w:shd w:val="clear" w:color="auto" w:fill="auto"/>
            <w:noWrap/>
            <w:vAlign w:val="bottom"/>
            <w:hideMark/>
          </w:tcPr>
          <w:p w14:paraId="5AE2AC89"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NA</w:t>
            </w:r>
          </w:p>
        </w:tc>
      </w:tr>
      <w:tr w:rsidR="002922FA" w:rsidRPr="002922FA" w14:paraId="60BEC8A3" w14:textId="77777777" w:rsidTr="006C5561">
        <w:trPr>
          <w:trHeight w:val="300"/>
        </w:trPr>
        <w:tc>
          <w:tcPr>
            <w:tcW w:w="2300" w:type="dxa"/>
            <w:tcBorders>
              <w:top w:val="nil"/>
              <w:left w:val="nil"/>
              <w:bottom w:val="nil"/>
              <w:right w:val="nil"/>
            </w:tcBorders>
            <w:shd w:val="clear" w:color="auto" w:fill="auto"/>
            <w:noWrap/>
            <w:vAlign w:val="bottom"/>
            <w:hideMark/>
          </w:tcPr>
          <w:p w14:paraId="73EA37FA" w14:textId="77777777" w:rsidR="002922FA" w:rsidRPr="002922FA" w:rsidRDefault="002922FA" w:rsidP="002922FA">
            <w:pPr>
              <w:rPr>
                <w:rFonts w:ascii="Calibri" w:hAnsi="Calibri"/>
                <w:b/>
                <w:bCs/>
                <w:color w:val="000000"/>
                <w:sz w:val="22"/>
                <w:szCs w:val="22"/>
              </w:rPr>
            </w:pPr>
            <w:r w:rsidRPr="002922FA">
              <w:rPr>
                <w:rFonts w:ascii="Calibri" w:hAnsi="Calibri"/>
                <w:b/>
                <w:bCs/>
                <w:color w:val="000000"/>
                <w:sz w:val="22"/>
                <w:szCs w:val="22"/>
              </w:rPr>
              <w:t>Se</w:t>
            </w:r>
          </w:p>
        </w:tc>
        <w:tc>
          <w:tcPr>
            <w:tcW w:w="720" w:type="dxa"/>
            <w:tcBorders>
              <w:top w:val="nil"/>
              <w:left w:val="nil"/>
              <w:bottom w:val="nil"/>
              <w:right w:val="nil"/>
            </w:tcBorders>
            <w:shd w:val="clear" w:color="auto" w:fill="auto"/>
            <w:noWrap/>
            <w:vAlign w:val="bottom"/>
            <w:hideMark/>
          </w:tcPr>
          <w:p w14:paraId="7B727983"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ug/g</w:t>
            </w:r>
          </w:p>
        </w:tc>
        <w:tc>
          <w:tcPr>
            <w:tcW w:w="960" w:type="dxa"/>
            <w:tcBorders>
              <w:top w:val="nil"/>
              <w:left w:val="nil"/>
              <w:bottom w:val="nil"/>
              <w:right w:val="nil"/>
            </w:tcBorders>
            <w:shd w:val="clear" w:color="auto" w:fill="auto"/>
            <w:noWrap/>
            <w:vAlign w:val="bottom"/>
            <w:hideMark/>
          </w:tcPr>
          <w:p w14:paraId="71AC94FE"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14:paraId="04DCBE9A"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0.127</w:t>
            </w:r>
          </w:p>
        </w:tc>
        <w:tc>
          <w:tcPr>
            <w:tcW w:w="960" w:type="dxa"/>
            <w:tcBorders>
              <w:top w:val="nil"/>
              <w:left w:val="nil"/>
              <w:bottom w:val="nil"/>
              <w:right w:val="nil"/>
            </w:tcBorders>
            <w:shd w:val="clear" w:color="auto" w:fill="auto"/>
            <w:noWrap/>
            <w:vAlign w:val="bottom"/>
            <w:hideMark/>
          </w:tcPr>
          <w:p w14:paraId="2388C3D5"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0.02</w:t>
            </w:r>
          </w:p>
        </w:tc>
        <w:tc>
          <w:tcPr>
            <w:tcW w:w="960" w:type="dxa"/>
            <w:tcBorders>
              <w:top w:val="nil"/>
              <w:left w:val="nil"/>
              <w:bottom w:val="nil"/>
              <w:right w:val="nil"/>
            </w:tcBorders>
            <w:shd w:val="clear" w:color="auto" w:fill="auto"/>
            <w:noWrap/>
            <w:vAlign w:val="bottom"/>
            <w:hideMark/>
          </w:tcPr>
          <w:p w14:paraId="50CD8A76"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14:paraId="7845A0AA"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0.04</w:t>
            </w:r>
          </w:p>
        </w:tc>
        <w:tc>
          <w:tcPr>
            <w:tcW w:w="2020" w:type="dxa"/>
            <w:tcBorders>
              <w:top w:val="nil"/>
              <w:left w:val="nil"/>
              <w:bottom w:val="nil"/>
              <w:right w:val="nil"/>
            </w:tcBorders>
            <w:shd w:val="clear" w:color="auto" w:fill="auto"/>
            <w:noWrap/>
            <w:vAlign w:val="bottom"/>
            <w:hideMark/>
          </w:tcPr>
          <w:p w14:paraId="223184C2"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NA</w:t>
            </w:r>
          </w:p>
        </w:tc>
      </w:tr>
      <w:tr w:rsidR="002922FA" w:rsidRPr="002922FA" w14:paraId="6D0D655D" w14:textId="77777777" w:rsidTr="006C5561">
        <w:trPr>
          <w:trHeight w:val="300"/>
        </w:trPr>
        <w:tc>
          <w:tcPr>
            <w:tcW w:w="2300" w:type="dxa"/>
            <w:tcBorders>
              <w:top w:val="nil"/>
              <w:left w:val="nil"/>
              <w:bottom w:val="nil"/>
              <w:right w:val="nil"/>
            </w:tcBorders>
            <w:shd w:val="clear" w:color="auto" w:fill="auto"/>
            <w:noWrap/>
            <w:vAlign w:val="bottom"/>
            <w:hideMark/>
          </w:tcPr>
          <w:p w14:paraId="1223FDF8" w14:textId="77777777" w:rsidR="002922FA" w:rsidRPr="002922FA" w:rsidRDefault="002922FA" w:rsidP="002922FA">
            <w:pPr>
              <w:rPr>
                <w:rFonts w:ascii="Calibri" w:hAnsi="Calibri"/>
                <w:b/>
                <w:bCs/>
                <w:color w:val="000000"/>
                <w:sz w:val="22"/>
                <w:szCs w:val="22"/>
              </w:rPr>
            </w:pPr>
            <w:r w:rsidRPr="002922FA">
              <w:rPr>
                <w:rFonts w:ascii="Calibri" w:hAnsi="Calibri"/>
                <w:b/>
                <w:bCs/>
                <w:color w:val="000000"/>
                <w:sz w:val="22"/>
                <w:szCs w:val="22"/>
              </w:rPr>
              <w:t>Si</w:t>
            </w:r>
          </w:p>
        </w:tc>
        <w:tc>
          <w:tcPr>
            <w:tcW w:w="720" w:type="dxa"/>
            <w:tcBorders>
              <w:top w:val="nil"/>
              <w:left w:val="nil"/>
              <w:bottom w:val="nil"/>
              <w:right w:val="nil"/>
            </w:tcBorders>
            <w:shd w:val="clear" w:color="auto" w:fill="auto"/>
            <w:noWrap/>
            <w:vAlign w:val="bottom"/>
            <w:hideMark/>
          </w:tcPr>
          <w:p w14:paraId="09D2C407"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ug/g</w:t>
            </w:r>
          </w:p>
        </w:tc>
        <w:tc>
          <w:tcPr>
            <w:tcW w:w="960" w:type="dxa"/>
            <w:tcBorders>
              <w:top w:val="nil"/>
              <w:left w:val="nil"/>
              <w:bottom w:val="nil"/>
              <w:right w:val="nil"/>
            </w:tcBorders>
            <w:shd w:val="clear" w:color="auto" w:fill="auto"/>
            <w:noWrap/>
            <w:vAlign w:val="bottom"/>
            <w:hideMark/>
          </w:tcPr>
          <w:p w14:paraId="75B6E51B"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105</w:t>
            </w:r>
          </w:p>
        </w:tc>
        <w:tc>
          <w:tcPr>
            <w:tcW w:w="960" w:type="dxa"/>
            <w:tcBorders>
              <w:top w:val="nil"/>
              <w:left w:val="nil"/>
              <w:bottom w:val="nil"/>
              <w:right w:val="nil"/>
            </w:tcBorders>
            <w:shd w:val="clear" w:color="auto" w:fill="auto"/>
            <w:noWrap/>
            <w:vAlign w:val="bottom"/>
            <w:hideMark/>
          </w:tcPr>
          <w:p w14:paraId="04802F3A"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256000</w:t>
            </w:r>
          </w:p>
        </w:tc>
        <w:tc>
          <w:tcPr>
            <w:tcW w:w="960" w:type="dxa"/>
            <w:tcBorders>
              <w:top w:val="nil"/>
              <w:left w:val="nil"/>
              <w:bottom w:val="nil"/>
              <w:right w:val="nil"/>
            </w:tcBorders>
            <w:shd w:val="clear" w:color="auto" w:fill="auto"/>
            <w:noWrap/>
            <w:vAlign w:val="bottom"/>
            <w:hideMark/>
          </w:tcPr>
          <w:p w14:paraId="44A085A2"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74608</w:t>
            </w:r>
          </w:p>
        </w:tc>
        <w:tc>
          <w:tcPr>
            <w:tcW w:w="960" w:type="dxa"/>
            <w:tcBorders>
              <w:top w:val="nil"/>
              <w:left w:val="nil"/>
              <w:bottom w:val="nil"/>
              <w:right w:val="nil"/>
            </w:tcBorders>
            <w:shd w:val="clear" w:color="auto" w:fill="auto"/>
            <w:noWrap/>
            <w:vAlign w:val="bottom"/>
            <w:hideMark/>
          </w:tcPr>
          <w:p w14:paraId="5D336F37"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13300</w:t>
            </w:r>
          </w:p>
        </w:tc>
        <w:tc>
          <w:tcPr>
            <w:tcW w:w="960" w:type="dxa"/>
            <w:tcBorders>
              <w:top w:val="nil"/>
              <w:left w:val="nil"/>
              <w:bottom w:val="nil"/>
              <w:right w:val="nil"/>
            </w:tcBorders>
            <w:shd w:val="clear" w:color="auto" w:fill="auto"/>
            <w:noWrap/>
            <w:vAlign w:val="bottom"/>
            <w:hideMark/>
          </w:tcPr>
          <w:p w14:paraId="193E893E"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97244</w:t>
            </w:r>
          </w:p>
        </w:tc>
        <w:tc>
          <w:tcPr>
            <w:tcW w:w="2020" w:type="dxa"/>
            <w:tcBorders>
              <w:top w:val="nil"/>
              <w:left w:val="nil"/>
              <w:bottom w:val="nil"/>
              <w:right w:val="nil"/>
            </w:tcBorders>
            <w:shd w:val="clear" w:color="auto" w:fill="auto"/>
            <w:noWrap/>
            <w:vAlign w:val="bottom"/>
            <w:hideMark/>
          </w:tcPr>
          <w:p w14:paraId="0F23D775"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NA</w:t>
            </w:r>
          </w:p>
        </w:tc>
      </w:tr>
      <w:tr w:rsidR="002922FA" w:rsidRPr="002922FA" w14:paraId="30488A70" w14:textId="77777777" w:rsidTr="006C5561">
        <w:trPr>
          <w:trHeight w:val="300"/>
        </w:trPr>
        <w:tc>
          <w:tcPr>
            <w:tcW w:w="2300" w:type="dxa"/>
            <w:tcBorders>
              <w:top w:val="nil"/>
              <w:left w:val="nil"/>
              <w:bottom w:val="nil"/>
              <w:right w:val="nil"/>
            </w:tcBorders>
            <w:shd w:val="clear" w:color="auto" w:fill="auto"/>
            <w:noWrap/>
            <w:vAlign w:val="bottom"/>
            <w:hideMark/>
          </w:tcPr>
          <w:p w14:paraId="35F69407" w14:textId="77777777" w:rsidR="002922FA" w:rsidRPr="002922FA" w:rsidRDefault="002922FA" w:rsidP="002922FA">
            <w:pPr>
              <w:rPr>
                <w:rFonts w:ascii="Calibri" w:hAnsi="Calibri"/>
                <w:b/>
                <w:bCs/>
                <w:color w:val="000000"/>
                <w:sz w:val="22"/>
                <w:szCs w:val="22"/>
              </w:rPr>
            </w:pPr>
            <w:r w:rsidRPr="002922FA">
              <w:rPr>
                <w:rFonts w:ascii="Calibri" w:hAnsi="Calibri"/>
                <w:b/>
                <w:bCs/>
                <w:color w:val="000000"/>
                <w:sz w:val="22"/>
                <w:szCs w:val="22"/>
              </w:rPr>
              <w:t>Sn</w:t>
            </w:r>
          </w:p>
        </w:tc>
        <w:tc>
          <w:tcPr>
            <w:tcW w:w="720" w:type="dxa"/>
            <w:tcBorders>
              <w:top w:val="nil"/>
              <w:left w:val="nil"/>
              <w:bottom w:val="nil"/>
              <w:right w:val="nil"/>
            </w:tcBorders>
            <w:shd w:val="clear" w:color="auto" w:fill="auto"/>
            <w:noWrap/>
            <w:vAlign w:val="bottom"/>
            <w:hideMark/>
          </w:tcPr>
          <w:p w14:paraId="4F99921B"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ug/g</w:t>
            </w:r>
          </w:p>
        </w:tc>
        <w:tc>
          <w:tcPr>
            <w:tcW w:w="960" w:type="dxa"/>
            <w:tcBorders>
              <w:top w:val="nil"/>
              <w:left w:val="nil"/>
              <w:bottom w:val="nil"/>
              <w:right w:val="nil"/>
            </w:tcBorders>
            <w:shd w:val="clear" w:color="auto" w:fill="auto"/>
            <w:noWrap/>
            <w:vAlign w:val="bottom"/>
            <w:hideMark/>
          </w:tcPr>
          <w:p w14:paraId="5186ED2D"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0.27</w:t>
            </w:r>
          </w:p>
        </w:tc>
        <w:tc>
          <w:tcPr>
            <w:tcW w:w="960" w:type="dxa"/>
            <w:tcBorders>
              <w:top w:val="nil"/>
              <w:left w:val="nil"/>
              <w:bottom w:val="nil"/>
              <w:right w:val="nil"/>
            </w:tcBorders>
            <w:shd w:val="clear" w:color="auto" w:fill="auto"/>
            <w:noWrap/>
            <w:vAlign w:val="bottom"/>
            <w:hideMark/>
          </w:tcPr>
          <w:p w14:paraId="4045A93F"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15.40</w:t>
            </w:r>
          </w:p>
        </w:tc>
        <w:tc>
          <w:tcPr>
            <w:tcW w:w="960" w:type="dxa"/>
            <w:tcBorders>
              <w:top w:val="nil"/>
              <w:left w:val="nil"/>
              <w:bottom w:val="nil"/>
              <w:right w:val="nil"/>
            </w:tcBorders>
            <w:shd w:val="clear" w:color="auto" w:fill="auto"/>
            <w:noWrap/>
            <w:vAlign w:val="bottom"/>
            <w:hideMark/>
          </w:tcPr>
          <w:p w14:paraId="4B7A9DD1"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4.50</w:t>
            </w:r>
          </w:p>
        </w:tc>
        <w:tc>
          <w:tcPr>
            <w:tcW w:w="960" w:type="dxa"/>
            <w:tcBorders>
              <w:top w:val="nil"/>
              <w:left w:val="nil"/>
              <w:bottom w:val="nil"/>
              <w:right w:val="nil"/>
            </w:tcBorders>
            <w:shd w:val="clear" w:color="auto" w:fill="auto"/>
            <w:noWrap/>
            <w:vAlign w:val="bottom"/>
            <w:hideMark/>
          </w:tcPr>
          <w:p w14:paraId="3A054327"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4.37</w:t>
            </w:r>
          </w:p>
        </w:tc>
        <w:tc>
          <w:tcPr>
            <w:tcW w:w="960" w:type="dxa"/>
            <w:tcBorders>
              <w:top w:val="nil"/>
              <w:left w:val="nil"/>
              <w:bottom w:val="nil"/>
              <w:right w:val="nil"/>
            </w:tcBorders>
            <w:shd w:val="clear" w:color="auto" w:fill="auto"/>
            <w:noWrap/>
            <w:vAlign w:val="bottom"/>
            <w:hideMark/>
          </w:tcPr>
          <w:p w14:paraId="76EDFC0B"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3.73</w:t>
            </w:r>
          </w:p>
        </w:tc>
        <w:tc>
          <w:tcPr>
            <w:tcW w:w="2020" w:type="dxa"/>
            <w:tcBorders>
              <w:top w:val="nil"/>
              <w:left w:val="nil"/>
              <w:bottom w:val="nil"/>
              <w:right w:val="nil"/>
            </w:tcBorders>
            <w:shd w:val="clear" w:color="auto" w:fill="auto"/>
            <w:noWrap/>
            <w:vAlign w:val="bottom"/>
            <w:hideMark/>
          </w:tcPr>
          <w:p w14:paraId="22EB19C6"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NA</w:t>
            </w:r>
          </w:p>
        </w:tc>
      </w:tr>
      <w:tr w:rsidR="002922FA" w:rsidRPr="002922FA" w14:paraId="72257677" w14:textId="77777777" w:rsidTr="006C5561">
        <w:trPr>
          <w:trHeight w:val="300"/>
        </w:trPr>
        <w:tc>
          <w:tcPr>
            <w:tcW w:w="2300" w:type="dxa"/>
            <w:tcBorders>
              <w:top w:val="nil"/>
              <w:left w:val="nil"/>
              <w:bottom w:val="nil"/>
              <w:right w:val="nil"/>
            </w:tcBorders>
            <w:shd w:val="clear" w:color="auto" w:fill="auto"/>
            <w:noWrap/>
            <w:vAlign w:val="bottom"/>
            <w:hideMark/>
          </w:tcPr>
          <w:p w14:paraId="69F3A56E" w14:textId="77777777" w:rsidR="002922FA" w:rsidRPr="002922FA" w:rsidRDefault="002922FA" w:rsidP="002922FA">
            <w:pPr>
              <w:rPr>
                <w:rFonts w:ascii="Calibri" w:hAnsi="Calibri"/>
                <w:b/>
                <w:bCs/>
                <w:color w:val="000000"/>
                <w:sz w:val="22"/>
                <w:szCs w:val="22"/>
              </w:rPr>
            </w:pPr>
            <w:r w:rsidRPr="002922FA">
              <w:rPr>
                <w:rFonts w:ascii="Calibri" w:hAnsi="Calibri"/>
                <w:b/>
                <w:bCs/>
                <w:color w:val="000000"/>
                <w:sz w:val="22"/>
                <w:szCs w:val="22"/>
              </w:rPr>
              <w:t>Zn</w:t>
            </w:r>
          </w:p>
        </w:tc>
        <w:tc>
          <w:tcPr>
            <w:tcW w:w="720" w:type="dxa"/>
            <w:tcBorders>
              <w:top w:val="nil"/>
              <w:left w:val="nil"/>
              <w:bottom w:val="nil"/>
              <w:right w:val="nil"/>
            </w:tcBorders>
            <w:shd w:val="clear" w:color="auto" w:fill="auto"/>
            <w:noWrap/>
            <w:vAlign w:val="bottom"/>
            <w:hideMark/>
          </w:tcPr>
          <w:p w14:paraId="431E5663"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ug/g</w:t>
            </w:r>
          </w:p>
        </w:tc>
        <w:tc>
          <w:tcPr>
            <w:tcW w:w="960" w:type="dxa"/>
            <w:tcBorders>
              <w:top w:val="nil"/>
              <w:left w:val="nil"/>
              <w:bottom w:val="nil"/>
              <w:right w:val="nil"/>
            </w:tcBorders>
            <w:shd w:val="clear" w:color="auto" w:fill="auto"/>
            <w:noWrap/>
            <w:vAlign w:val="bottom"/>
            <w:hideMark/>
          </w:tcPr>
          <w:p w14:paraId="7DE4DD3E"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3.70</w:t>
            </w:r>
          </w:p>
        </w:tc>
        <w:tc>
          <w:tcPr>
            <w:tcW w:w="960" w:type="dxa"/>
            <w:tcBorders>
              <w:top w:val="nil"/>
              <w:left w:val="nil"/>
              <w:bottom w:val="nil"/>
              <w:right w:val="nil"/>
            </w:tcBorders>
            <w:shd w:val="clear" w:color="auto" w:fill="auto"/>
            <w:noWrap/>
            <w:vAlign w:val="bottom"/>
            <w:hideMark/>
          </w:tcPr>
          <w:p w14:paraId="50088617"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416.00</w:t>
            </w:r>
          </w:p>
        </w:tc>
        <w:tc>
          <w:tcPr>
            <w:tcW w:w="960" w:type="dxa"/>
            <w:tcBorders>
              <w:top w:val="nil"/>
              <w:left w:val="nil"/>
              <w:bottom w:val="nil"/>
              <w:right w:val="nil"/>
            </w:tcBorders>
            <w:shd w:val="clear" w:color="auto" w:fill="auto"/>
            <w:noWrap/>
            <w:vAlign w:val="bottom"/>
            <w:hideMark/>
          </w:tcPr>
          <w:p w14:paraId="720CEFDA"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109.69</w:t>
            </w:r>
          </w:p>
        </w:tc>
        <w:tc>
          <w:tcPr>
            <w:tcW w:w="960" w:type="dxa"/>
            <w:tcBorders>
              <w:top w:val="nil"/>
              <w:left w:val="nil"/>
              <w:bottom w:val="nil"/>
              <w:right w:val="nil"/>
            </w:tcBorders>
            <w:shd w:val="clear" w:color="auto" w:fill="auto"/>
            <w:noWrap/>
            <w:vAlign w:val="bottom"/>
            <w:hideMark/>
          </w:tcPr>
          <w:p w14:paraId="755A73AE"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53.70</w:t>
            </w:r>
          </w:p>
        </w:tc>
        <w:tc>
          <w:tcPr>
            <w:tcW w:w="960" w:type="dxa"/>
            <w:tcBorders>
              <w:top w:val="nil"/>
              <w:left w:val="nil"/>
              <w:bottom w:val="nil"/>
              <w:right w:val="nil"/>
            </w:tcBorders>
            <w:shd w:val="clear" w:color="auto" w:fill="auto"/>
            <w:noWrap/>
            <w:vAlign w:val="bottom"/>
            <w:hideMark/>
          </w:tcPr>
          <w:p w14:paraId="2A14D339"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119.72</w:t>
            </w:r>
          </w:p>
        </w:tc>
        <w:tc>
          <w:tcPr>
            <w:tcW w:w="2020" w:type="dxa"/>
            <w:tcBorders>
              <w:top w:val="nil"/>
              <w:left w:val="nil"/>
              <w:bottom w:val="nil"/>
              <w:right w:val="nil"/>
            </w:tcBorders>
            <w:shd w:val="clear" w:color="auto" w:fill="auto"/>
            <w:noWrap/>
            <w:vAlign w:val="bottom"/>
            <w:hideMark/>
          </w:tcPr>
          <w:p w14:paraId="7BF7F2AB"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3/1</w:t>
            </w:r>
          </w:p>
        </w:tc>
      </w:tr>
      <w:tr w:rsidR="002922FA" w:rsidRPr="002922FA" w14:paraId="3CA80CBE" w14:textId="77777777" w:rsidTr="006C5561">
        <w:trPr>
          <w:trHeight w:val="300"/>
        </w:trPr>
        <w:tc>
          <w:tcPr>
            <w:tcW w:w="2300" w:type="dxa"/>
            <w:tcBorders>
              <w:top w:val="nil"/>
              <w:left w:val="nil"/>
              <w:bottom w:val="nil"/>
              <w:right w:val="nil"/>
            </w:tcBorders>
            <w:shd w:val="clear" w:color="auto" w:fill="auto"/>
            <w:noWrap/>
            <w:vAlign w:val="bottom"/>
            <w:hideMark/>
          </w:tcPr>
          <w:p w14:paraId="223EA63F" w14:textId="77777777" w:rsidR="002922FA" w:rsidRPr="002922FA" w:rsidRDefault="002922FA" w:rsidP="002922FA">
            <w:pPr>
              <w:rPr>
                <w:rFonts w:ascii="Calibri" w:hAnsi="Calibri"/>
                <w:b/>
                <w:bCs/>
                <w:color w:val="000000"/>
                <w:sz w:val="22"/>
                <w:szCs w:val="22"/>
              </w:rPr>
            </w:pPr>
            <w:r w:rsidRPr="002922FA">
              <w:rPr>
                <w:rFonts w:ascii="Calibri" w:hAnsi="Calibri"/>
                <w:b/>
                <w:bCs/>
                <w:color w:val="000000"/>
                <w:sz w:val="22"/>
                <w:szCs w:val="22"/>
              </w:rPr>
              <w:t>Total PAHs</w:t>
            </w:r>
          </w:p>
        </w:tc>
        <w:tc>
          <w:tcPr>
            <w:tcW w:w="720" w:type="dxa"/>
            <w:tcBorders>
              <w:top w:val="nil"/>
              <w:left w:val="nil"/>
              <w:bottom w:val="nil"/>
              <w:right w:val="nil"/>
            </w:tcBorders>
            <w:shd w:val="clear" w:color="auto" w:fill="auto"/>
            <w:noWrap/>
            <w:vAlign w:val="bottom"/>
            <w:hideMark/>
          </w:tcPr>
          <w:p w14:paraId="587C91D5"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ng/g</w:t>
            </w:r>
          </w:p>
        </w:tc>
        <w:tc>
          <w:tcPr>
            <w:tcW w:w="960" w:type="dxa"/>
            <w:tcBorders>
              <w:top w:val="nil"/>
              <w:left w:val="nil"/>
              <w:bottom w:val="nil"/>
              <w:right w:val="nil"/>
            </w:tcBorders>
            <w:shd w:val="clear" w:color="auto" w:fill="auto"/>
            <w:noWrap/>
            <w:vAlign w:val="bottom"/>
            <w:hideMark/>
          </w:tcPr>
          <w:p w14:paraId="3DF37524"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1.35</w:t>
            </w:r>
          </w:p>
        </w:tc>
        <w:tc>
          <w:tcPr>
            <w:tcW w:w="960" w:type="dxa"/>
            <w:tcBorders>
              <w:top w:val="nil"/>
              <w:left w:val="nil"/>
              <w:bottom w:val="nil"/>
              <w:right w:val="nil"/>
            </w:tcBorders>
            <w:shd w:val="clear" w:color="auto" w:fill="auto"/>
            <w:noWrap/>
            <w:vAlign w:val="bottom"/>
            <w:hideMark/>
          </w:tcPr>
          <w:p w14:paraId="3FE1BAF9"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2097.48</w:t>
            </w:r>
          </w:p>
        </w:tc>
        <w:tc>
          <w:tcPr>
            <w:tcW w:w="960" w:type="dxa"/>
            <w:tcBorders>
              <w:top w:val="nil"/>
              <w:left w:val="nil"/>
              <w:bottom w:val="nil"/>
              <w:right w:val="nil"/>
            </w:tcBorders>
            <w:shd w:val="clear" w:color="auto" w:fill="auto"/>
            <w:noWrap/>
            <w:vAlign w:val="bottom"/>
            <w:hideMark/>
          </w:tcPr>
          <w:p w14:paraId="51CEB494"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177.80</w:t>
            </w:r>
          </w:p>
        </w:tc>
        <w:tc>
          <w:tcPr>
            <w:tcW w:w="960" w:type="dxa"/>
            <w:tcBorders>
              <w:top w:val="nil"/>
              <w:left w:val="nil"/>
              <w:bottom w:val="nil"/>
              <w:right w:val="nil"/>
            </w:tcBorders>
            <w:shd w:val="clear" w:color="auto" w:fill="auto"/>
            <w:noWrap/>
            <w:vAlign w:val="bottom"/>
            <w:hideMark/>
          </w:tcPr>
          <w:p w14:paraId="01F26E9B"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27.49</w:t>
            </w:r>
          </w:p>
        </w:tc>
        <w:tc>
          <w:tcPr>
            <w:tcW w:w="960" w:type="dxa"/>
            <w:tcBorders>
              <w:top w:val="nil"/>
              <w:left w:val="nil"/>
              <w:bottom w:val="nil"/>
              <w:right w:val="nil"/>
            </w:tcBorders>
            <w:shd w:val="clear" w:color="auto" w:fill="auto"/>
            <w:noWrap/>
            <w:vAlign w:val="bottom"/>
            <w:hideMark/>
          </w:tcPr>
          <w:p w14:paraId="4C89E5CF"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501.36</w:t>
            </w:r>
          </w:p>
        </w:tc>
        <w:tc>
          <w:tcPr>
            <w:tcW w:w="2020" w:type="dxa"/>
            <w:tcBorders>
              <w:top w:val="nil"/>
              <w:left w:val="nil"/>
              <w:bottom w:val="nil"/>
              <w:right w:val="nil"/>
            </w:tcBorders>
            <w:shd w:val="clear" w:color="auto" w:fill="auto"/>
            <w:noWrap/>
            <w:vAlign w:val="bottom"/>
            <w:hideMark/>
          </w:tcPr>
          <w:p w14:paraId="61420433"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0/0</w:t>
            </w:r>
          </w:p>
        </w:tc>
      </w:tr>
      <w:tr w:rsidR="002922FA" w:rsidRPr="002922FA" w14:paraId="7924B76F" w14:textId="77777777" w:rsidTr="006C5561">
        <w:trPr>
          <w:trHeight w:val="300"/>
        </w:trPr>
        <w:tc>
          <w:tcPr>
            <w:tcW w:w="2300" w:type="dxa"/>
            <w:tcBorders>
              <w:top w:val="nil"/>
              <w:left w:val="nil"/>
              <w:bottom w:val="nil"/>
              <w:right w:val="nil"/>
            </w:tcBorders>
            <w:shd w:val="clear" w:color="auto" w:fill="auto"/>
            <w:noWrap/>
            <w:vAlign w:val="bottom"/>
            <w:hideMark/>
          </w:tcPr>
          <w:p w14:paraId="15FDA44D" w14:textId="77777777" w:rsidR="002922FA" w:rsidRPr="002922FA" w:rsidRDefault="002922FA" w:rsidP="002922FA">
            <w:pPr>
              <w:rPr>
                <w:rFonts w:ascii="Arial" w:hAnsi="Arial" w:cs="Arial"/>
                <w:b/>
                <w:bCs/>
                <w:sz w:val="20"/>
              </w:rPr>
            </w:pPr>
            <w:r w:rsidRPr="002922FA">
              <w:rPr>
                <w:rFonts w:ascii="Arial" w:hAnsi="Arial" w:cs="Arial"/>
                <w:b/>
                <w:bCs/>
                <w:sz w:val="20"/>
              </w:rPr>
              <w:t>Total HCH</w:t>
            </w:r>
          </w:p>
        </w:tc>
        <w:tc>
          <w:tcPr>
            <w:tcW w:w="720" w:type="dxa"/>
            <w:tcBorders>
              <w:top w:val="nil"/>
              <w:left w:val="nil"/>
              <w:bottom w:val="nil"/>
              <w:right w:val="nil"/>
            </w:tcBorders>
            <w:shd w:val="clear" w:color="auto" w:fill="auto"/>
            <w:noWrap/>
            <w:vAlign w:val="bottom"/>
            <w:hideMark/>
          </w:tcPr>
          <w:p w14:paraId="3E94D831"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ng/g</w:t>
            </w:r>
          </w:p>
        </w:tc>
        <w:tc>
          <w:tcPr>
            <w:tcW w:w="960" w:type="dxa"/>
            <w:tcBorders>
              <w:top w:val="nil"/>
              <w:left w:val="nil"/>
              <w:bottom w:val="nil"/>
              <w:right w:val="nil"/>
            </w:tcBorders>
            <w:shd w:val="clear" w:color="auto" w:fill="auto"/>
            <w:noWrap/>
            <w:vAlign w:val="bottom"/>
            <w:hideMark/>
          </w:tcPr>
          <w:p w14:paraId="6F36AECF"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14:paraId="1FDD2154"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0.10</w:t>
            </w:r>
          </w:p>
        </w:tc>
        <w:tc>
          <w:tcPr>
            <w:tcW w:w="960" w:type="dxa"/>
            <w:tcBorders>
              <w:top w:val="nil"/>
              <w:left w:val="nil"/>
              <w:bottom w:val="nil"/>
              <w:right w:val="nil"/>
            </w:tcBorders>
            <w:shd w:val="clear" w:color="auto" w:fill="auto"/>
            <w:noWrap/>
            <w:vAlign w:val="bottom"/>
            <w:hideMark/>
          </w:tcPr>
          <w:p w14:paraId="01545D2D"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0.03</w:t>
            </w:r>
          </w:p>
        </w:tc>
        <w:tc>
          <w:tcPr>
            <w:tcW w:w="960" w:type="dxa"/>
            <w:tcBorders>
              <w:top w:val="nil"/>
              <w:left w:val="nil"/>
              <w:bottom w:val="nil"/>
              <w:right w:val="nil"/>
            </w:tcBorders>
            <w:shd w:val="clear" w:color="auto" w:fill="auto"/>
            <w:noWrap/>
            <w:vAlign w:val="bottom"/>
            <w:hideMark/>
          </w:tcPr>
          <w:p w14:paraId="1C8729AB"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14:paraId="08563FF2"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0.04</w:t>
            </w:r>
          </w:p>
        </w:tc>
        <w:tc>
          <w:tcPr>
            <w:tcW w:w="2020" w:type="dxa"/>
            <w:tcBorders>
              <w:top w:val="nil"/>
              <w:left w:val="nil"/>
              <w:bottom w:val="nil"/>
              <w:right w:val="nil"/>
            </w:tcBorders>
            <w:shd w:val="clear" w:color="auto" w:fill="auto"/>
            <w:noWrap/>
            <w:vAlign w:val="bottom"/>
            <w:hideMark/>
          </w:tcPr>
          <w:p w14:paraId="6FDFD614"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NA</w:t>
            </w:r>
          </w:p>
        </w:tc>
      </w:tr>
      <w:tr w:rsidR="002922FA" w:rsidRPr="002922FA" w14:paraId="04B3519F" w14:textId="77777777" w:rsidTr="006C5561">
        <w:trPr>
          <w:trHeight w:val="300"/>
        </w:trPr>
        <w:tc>
          <w:tcPr>
            <w:tcW w:w="2300" w:type="dxa"/>
            <w:tcBorders>
              <w:top w:val="nil"/>
              <w:left w:val="nil"/>
              <w:bottom w:val="nil"/>
              <w:right w:val="nil"/>
            </w:tcBorders>
            <w:shd w:val="clear" w:color="auto" w:fill="auto"/>
            <w:noWrap/>
            <w:vAlign w:val="bottom"/>
            <w:hideMark/>
          </w:tcPr>
          <w:p w14:paraId="109E10CB" w14:textId="77777777" w:rsidR="002922FA" w:rsidRPr="002922FA" w:rsidRDefault="002922FA" w:rsidP="002922FA">
            <w:pPr>
              <w:rPr>
                <w:rFonts w:ascii="Arial" w:hAnsi="Arial" w:cs="Arial"/>
                <w:b/>
                <w:bCs/>
                <w:sz w:val="20"/>
              </w:rPr>
            </w:pPr>
            <w:r w:rsidRPr="002922FA">
              <w:rPr>
                <w:rFonts w:ascii="Arial" w:hAnsi="Arial" w:cs="Arial"/>
                <w:b/>
                <w:bCs/>
                <w:sz w:val="20"/>
              </w:rPr>
              <w:t>Total Chlordane</w:t>
            </w:r>
          </w:p>
        </w:tc>
        <w:tc>
          <w:tcPr>
            <w:tcW w:w="720" w:type="dxa"/>
            <w:tcBorders>
              <w:top w:val="nil"/>
              <w:left w:val="nil"/>
              <w:bottom w:val="nil"/>
              <w:right w:val="nil"/>
            </w:tcBorders>
            <w:shd w:val="clear" w:color="auto" w:fill="auto"/>
            <w:noWrap/>
            <w:vAlign w:val="bottom"/>
            <w:hideMark/>
          </w:tcPr>
          <w:p w14:paraId="1AF6EBC7"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ng/g</w:t>
            </w:r>
          </w:p>
        </w:tc>
        <w:tc>
          <w:tcPr>
            <w:tcW w:w="960" w:type="dxa"/>
            <w:tcBorders>
              <w:top w:val="nil"/>
              <w:left w:val="nil"/>
              <w:bottom w:val="nil"/>
              <w:right w:val="nil"/>
            </w:tcBorders>
            <w:shd w:val="clear" w:color="auto" w:fill="auto"/>
            <w:noWrap/>
            <w:vAlign w:val="bottom"/>
            <w:hideMark/>
          </w:tcPr>
          <w:p w14:paraId="0DBFF555"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14:paraId="18336EA9"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4.60</w:t>
            </w:r>
          </w:p>
        </w:tc>
        <w:tc>
          <w:tcPr>
            <w:tcW w:w="960" w:type="dxa"/>
            <w:tcBorders>
              <w:top w:val="nil"/>
              <w:left w:val="nil"/>
              <w:bottom w:val="nil"/>
              <w:right w:val="nil"/>
            </w:tcBorders>
            <w:shd w:val="clear" w:color="auto" w:fill="auto"/>
            <w:noWrap/>
            <w:vAlign w:val="bottom"/>
            <w:hideMark/>
          </w:tcPr>
          <w:p w14:paraId="08290664"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0.62</w:t>
            </w:r>
          </w:p>
        </w:tc>
        <w:tc>
          <w:tcPr>
            <w:tcW w:w="960" w:type="dxa"/>
            <w:tcBorders>
              <w:top w:val="nil"/>
              <w:left w:val="nil"/>
              <w:bottom w:val="nil"/>
              <w:right w:val="nil"/>
            </w:tcBorders>
            <w:shd w:val="clear" w:color="auto" w:fill="auto"/>
            <w:noWrap/>
            <w:vAlign w:val="bottom"/>
            <w:hideMark/>
          </w:tcPr>
          <w:p w14:paraId="28E6D843"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14:paraId="3B034314"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1.30</w:t>
            </w:r>
          </w:p>
        </w:tc>
        <w:tc>
          <w:tcPr>
            <w:tcW w:w="2020" w:type="dxa"/>
            <w:tcBorders>
              <w:top w:val="nil"/>
              <w:left w:val="nil"/>
              <w:bottom w:val="nil"/>
              <w:right w:val="nil"/>
            </w:tcBorders>
            <w:shd w:val="clear" w:color="auto" w:fill="auto"/>
            <w:noWrap/>
            <w:vAlign w:val="bottom"/>
            <w:hideMark/>
          </w:tcPr>
          <w:p w14:paraId="07312DB6"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5/0</w:t>
            </w:r>
          </w:p>
        </w:tc>
      </w:tr>
      <w:tr w:rsidR="002922FA" w:rsidRPr="002922FA" w14:paraId="771686B6" w14:textId="77777777" w:rsidTr="006C5561">
        <w:trPr>
          <w:trHeight w:val="300"/>
        </w:trPr>
        <w:tc>
          <w:tcPr>
            <w:tcW w:w="2300" w:type="dxa"/>
            <w:tcBorders>
              <w:top w:val="nil"/>
              <w:left w:val="nil"/>
              <w:bottom w:val="nil"/>
              <w:right w:val="nil"/>
            </w:tcBorders>
            <w:shd w:val="clear" w:color="auto" w:fill="auto"/>
            <w:noWrap/>
            <w:vAlign w:val="bottom"/>
            <w:hideMark/>
          </w:tcPr>
          <w:p w14:paraId="6E4F0492" w14:textId="77777777" w:rsidR="002922FA" w:rsidRPr="002922FA" w:rsidRDefault="002922FA" w:rsidP="002922FA">
            <w:pPr>
              <w:rPr>
                <w:rFonts w:ascii="Arial" w:hAnsi="Arial" w:cs="Arial"/>
                <w:b/>
                <w:bCs/>
                <w:sz w:val="20"/>
              </w:rPr>
            </w:pPr>
            <w:r w:rsidRPr="002922FA">
              <w:rPr>
                <w:rFonts w:ascii="Arial" w:hAnsi="Arial" w:cs="Arial"/>
                <w:b/>
                <w:bCs/>
                <w:sz w:val="20"/>
              </w:rPr>
              <w:t>Total DDT</w:t>
            </w:r>
          </w:p>
        </w:tc>
        <w:tc>
          <w:tcPr>
            <w:tcW w:w="720" w:type="dxa"/>
            <w:tcBorders>
              <w:top w:val="nil"/>
              <w:left w:val="nil"/>
              <w:bottom w:val="nil"/>
              <w:right w:val="nil"/>
            </w:tcBorders>
            <w:shd w:val="clear" w:color="auto" w:fill="auto"/>
            <w:noWrap/>
            <w:vAlign w:val="bottom"/>
            <w:hideMark/>
          </w:tcPr>
          <w:p w14:paraId="686F3DA3"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ng/g</w:t>
            </w:r>
          </w:p>
        </w:tc>
        <w:tc>
          <w:tcPr>
            <w:tcW w:w="960" w:type="dxa"/>
            <w:tcBorders>
              <w:top w:val="nil"/>
              <w:left w:val="nil"/>
              <w:bottom w:val="nil"/>
              <w:right w:val="nil"/>
            </w:tcBorders>
            <w:shd w:val="clear" w:color="auto" w:fill="auto"/>
            <w:noWrap/>
            <w:vAlign w:val="bottom"/>
            <w:hideMark/>
          </w:tcPr>
          <w:p w14:paraId="0E9C85F0"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14:paraId="25CAF4FF"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2.29</w:t>
            </w:r>
          </w:p>
        </w:tc>
        <w:tc>
          <w:tcPr>
            <w:tcW w:w="960" w:type="dxa"/>
            <w:tcBorders>
              <w:top w:val="nil"/>
              <w:left w:val="nil"/>
              <w:bottom w:val="nil"/>
              <w:right w:val="nil"/>
            </w:tcBorders>
            <w:shd w:val="clear" w:color="auto" w:fill="auto"/>
            <w:noWrap/>
            <w:vAlign w:val="bottom"/>
            <w:hideMark/>
          </w:tcPr>
          <w:p w14:paraId="7625A5F0"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0.23</w:t>
            </w:r>
          </w:p>
        </w:tc>
        <w:tc>
          <w:tcPr>
            <w:tcW w:w="960" w:type="dxa"/>
            <w:tcBorders>
              <w:top w:val="nil"/>
              <w:left w:val="nil"/>
              <w:bottom w:val="nil"/>
              <w:right w:val="nil"/>
            </w:tcBorders>
            <w:shd w:val="clear" w:color="auto" w:fill="auto"/>
            <w:noWrap/>
            <w:vAlign w:val="bottom"/>
            <w:hideMark/>
          </w:tcPr>
          <w:p w14:paraId="1D5BD715"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0.11</w:t>
            </w:r>
          </w:p>
        </w:tc>
        <w:tc>
          <w:tcPr>
            <w:tcW w:w="960" w:type="dxa"/>
            <w:tcBorders>
              <w:top w:val="nil"/>
              <w:left w:val="nil"/>
              <w:bottom w:val="nil"/>
              <w:right w:val="nil"/>
            </w:tcBorders>
            <w:shd w:val="clear" w:color="auto" w:fill="auto"/>
            <w:noWrap/>
            <w:vAlign w:val="bottom"/>
            <w:hideMark/>
          </w:tcPr>
          <w:p w14:paraId="675713DF"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0.54</w:t>
            </w:r>
          </w:p>
        </w:tc>
        <w:tc>
          <w:tcPr>
            <w:tcW w:w="2020" w:type="dxa"/>
            <w:tcBorders>
              <w:top w:val="nil"/>
              <w:left w:val="nil"/>
              <w:bottom w:val="nil"/>
              <w:right w:val="nil"/>
            </w:tcBorders>
            <w:shd w:val="clear" w:color="auto" w:fill="auto"/>
            <w:noWrap/>
            <w:vAlign w:val="bottom"/>
            <w:hideMark/>
          </w:tcPr>
          <w:p w14:paraId="12A24AA6"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1/0</w:t>
            </w:r>
          </w:p>
        </w:tc>
      </w:tr>
      <w:tr w:rsidR="002922FA" w:rsidRPr="002922FA" w14:paraId="3FA71AC6" w14:textId="77777777" w:rsidTr="006C5561">
        <w:trPr>
          <w:trHeight w:val="300"/>
        </w:trPr>
        <w:tc>
          <w:tcPr>
            <w:tcW w:w="2300" w:type="dxa"/>
            <w:tcBorders>
              <w:top w:val="nil"/>
              <w:left w:val="nil"/>
              <w:bottom w:val="nil"/>
              <w:right w:val="nil"/>
            </w:tcBorders>
            <w:shd w:val="clear" w:color="auto" w:fill="auto"/>
            <w:noWrap/>
            <w:vAlign w:val="bottom"/>
            <w:hideMark/>
          </w:tcPr>
          <w:p w14:paraId="363AEE1A" w14:textId="77777777" w:rsidR="002922FA" w:rsidRPr="002922FA" w:rsidRDefault="002922FA" w:rsidP="002922FA">
            <w:pPr>
              <w:rPr>
                <w:rFonts w:ascii="Arial" w:hAnsi="Arial" w:cs="Arial"/>
                <w:b/>
                <w:bCs/>
                <w:sz w:val="20"/>
              </w:rPr>
            </w:pPr>
            <w:r w:rsidRPr="002922FA">
              <w:rPr>
                <w:rFonts w:ascii="Arial" w:hAnsi="Arial" w:cs="Arial"/>
                <w:b/>
                <w:bCs/>
                <w:sz w:val="20"/>
              </w:rPr>
              <w:t>Total PCBs</w:t>
            </w:r>
          </w:p>
        </w:tc>
        <w:tc>
          <w:tcPr>
            <w:tcW w:w="720" w:type="dxa"/>
            <w:tcBorders>
              <w:top w:val="nil"/>
              <w:left w:val="nil"/>
              <w:bottom w:val="nil"/>
              <w:right w:val="nil"/>
            </w:tcBorders>
            <w:shd w:val="clear" w:color="auto" w:fill="auto"/>
            <w:noWrap/>
            <w:vAlign w:val="bottom"/>
            <w:hideMark/>
          </w:tcPr>
          <w:p w14:paraId="0DCD2A33"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ng/g</w:t>
            </w:r>
          </w:p>
        </w:tc>
        <w:tc>
          <w:tcPr>
            <w:tcW w:w="960" w:type="dxa"/>
            <w:tcBorders>
              <w:top w:val="nil"/>
              <w:left w:val="nil"/>
              <w:bottom w:val="nil"/>
              <w:right w:val="nil"/>
            </w:tcBorders>
            <w:shd w:val="clear" w:color="auto" w:fill="auto"/>
            <w:noWrap/>
            <w:vAlign w:val="bottom"/>
            <w:hideMark/>
          </w:tcPr>
          <w:p w14:paraId="12D89656"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2.19</w:t>
            </w:r>
          </w:p>
        </w:tc>
        <w:tc>
          <w:tcPr>
            <w:tcW w:w="960" w:type="dxa"/>
            <w:tcBorders>
              <w:top w:val="nil"/>
              <w:left w:val="nil"/>
              <w:bottom w:val="nil"/>
              <w:right w:val="nil"/>
            </w:tcBorders>
            <w:shd w:val="clear" w:color="auto" w:fill="auto"/>
            <w:noWrap/>
            <w:vAlign w:val="bottom"/>
            <w:hideMark/>
          </w:tcPr>
          <w:p w14:paraId="1A0C1060"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92.89</w:t>
            </w:r>
          </w:p>
        </w:tc>
        <w:tc>
          <w:tcPr>
            <w:tcW w:w="960" w:type="dxa"/>
            <w:tcBorders>
              <w:top w:val="nil"/>
              <w:left w:val="nil"/>
              <w:bottom w:val="nil"/>
              <w:right w:val="nil"/>
            </w:tcBorders>
            <w:shd w:val="clear" w:color="auto" w:fill="auto"/>
            <w:noWrap/>
            <w:vAlign w:val="bottom"/>
            <w:hideMark/>
          </w:tcPr>
          <w:p w14:paraId="5BDCF004"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14.35</w:t>
            </w:r>
          </w:p>
        </w:tc>
        <w:tc>
          <w:tcPr>
            <w:tcW w:w="960" w:type="dxa"/>
            <w:tcBorders>
              <w:top w:val="nil"/>
              <w:left w:val="nil"/>
              <w:bottom w:val="nil"/>
              <w:right w:val="nil"/>
            </w:tcBorders>
            <w:shd w:val="clear" w:color="auto" w:fill="auto"/>
            <w:noWrap/>
            <w:vAlign w:val="bottom"/>
            <w:hideMark/>
          </w:tcPr>
          <w:p w14:paraId="45F0ABAF"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2.32</w:t>
            </w:r>
          </w:p>
        </w:tc>
        <w:tc>
          <w:tcPr>
            <w:tcW w:w="960" w:type="dxa"/>
            <w:tcBorders>
              <w:top w:val="nil"/>
              <w:left w:val="nil"/>
              <w:bottom w:val="nil"/>
              <w:right w:val="nil"/>
            </w:tcBorders>
            <w:shd w:val="clear" w:color="auto" w:fill="auto"/>
            <w:noWrap/>
            <w:vAlign w:val="bottom"/>
            <w:hideMark/>
          </w:tcPr>
          <w:p w14:paraId="3CF7376F"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29.06</w:t>
            </w:r>
          </w:p>
        </w:tc>
        <w:tc>
          <w:tcPr>
            <w:tcW w:w="2020" w:type="dxa"/>
            <w:tcBorders>
              <w:top w:val="nil"/>
              <w:left w:val="nil"/>
              <w:bottom w:val="nil"/>
              <w:right w:val="nil"/>
            </w:tcBorders>
            <w:shd w:val="clear" w:color="auto" w:fill="auto"/>
            <w:noWrap/>
            <w:vAlign w:val="bottom"/>
            <w:hideMark/>
          </w:tcPr>
          <w:p w14:paraId="73167583"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3/0</w:t>
            </w:r>
          </w:p>
        </w:tc>
      </w:tr>
      <w:tr w:rsidR="002922FA" w:rsidRPr="002922FA" w14:paraId="290A36B6" w14:textId="77777777" w:rsidTr="006C5561">
        <w:trPr>
          <w:trHeight w:val="300"/>
        </w:trPr>
        <w:tc>
          <w:tcPr>
            <w:tcW w:w="2300" w:type="dxa"/>
            <w:tcBorders>
              <w:top w:val="nil"/>
              <w:left w:val="nil"/>
              <w:bottom w:val="nil"/>
              <w:right w:val="nil"/>
            </w:tcBorders>
            <w:shd w:val="clear" w:color="auto" w:fill="auto"/>
            <w:noWrap/>
            <w:vAlign w:val="bottom"/>
            <w:hideMark/>
          </w:tcPr>
          <w:p w14:paraId="08BB0542" w14:textId="77777777" w:rsidR="002922FA" w:rsidRPr="002922FA" w:rsidRDefault="002922FA" w:rsidP="002922FA">
            <w:pPr>
              <w:rPr>
                <w:rFonts w:ascii="Arial" w:hAnsi="Arial" w:cs="Arial"/>
                <w:b/>
                <w:bCs/>
                <w:sz w:val="20"/>
              </w:rPr>
            </w:pPr>
            <w:r w:rsidRPr="002922FA">
              <w:rPr>
                <w:rFonts w:ascii="Arial" w:hAnsi="Arial" w:cs="Arial"/>
                <w:b/>
                <w:bCs/>
                <w:sz w:val="20"/>
              </w:rPr>
              <w:t>Monobutyltin</w:t>
            </w:r>
          </w:p>
        </w:tc>
        <w:tc>
          <w:tcPr>
            <w:tcW w:w="720" w:type="dxa"/>
            <w:tcBorders>
              <w:top w:val="nil"/>
              <w:left w:val="nil"/>
              <w:bottom w:val="nil"/>
              <w:right w:val="nil"/>
            </w:tcBorders>
            <w:shd w:val="clear" w:color="auto" w:fill="auto"/>
            <w:noWrap/>
            <w:vAlign w:val="bottom"/>
            <w:hideMark/>
          </w:tcPr>
          <w:p w14:paraId="09C57AF7"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ng/g</w:t>
            </w:r>
          </w:p>
        </w:tc>
        <w:tc>
          <w:tcPr>
            <w:tcW w:w="960" w:type="dxa"/>
            <w:tcBorders>
              <w:top w:val="nil"/>
              <w:left w:val="nil"/>
              <w:bottom w:val="nil"/>
              <w:right w:val="nil"/>
            </w:tcBorders>
            <w:shd w:val="clear" w:color="auto" w:fill="auto"/>
            <w:noWrap/>
            <w:vAlign w:val="bottom"/>
            <w:hideMark/>
          </w:tcPr>
          <w:p w14:paraId="780AFBDE"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14:paraId="586D5EF2"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2.00</w:t>
            </w:r>
          </w:p>
        </w:tc>
        <w:tc>
          <w:tcPr>
            <w:tcW w:w="960" w:type="dxa"/>
            <w:tcBorders>
              <w:top w:val="nil"/>
              <w:left w:val="nil"/>
              <w:bottom w:val="nil"/>
              <w:right w:val="nil"/>
            </w:tcBorders>
            <w:shd w:val="clear" w:color="auto" w:fill="auto"/>
            <w:noWrap/>
            <w:vAlign w:val="bottom"/>
            <w:hideMark/>
          </w:tcPr>
          <w:p w14:paraId="76E047F2"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0.18</w:t>
            </w:r>
          </w:p>
        </w:tc>
        <w:tc>
          <w:tcPr>
            <w:tcW w:w="960" w:type="dxa"/>
            <w:tcBorders>
              <w:top w:val="nil"/>
              <w:left w:val="nil"/>
              <w:bottom w:val="nil"/>
              <w:right w:val="nil"/>
            </w:tcBorders>
            <w:shd w:val="clear" w:color="auto" w:fill="auto"/>
            <w:noWrap/>
            <w:vAlign w:val="bottom"/>
            <w:hideMark/>
          </w:tcPr>
          <w:p w14:paraId="15350D8C"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14:paraId="2F556670"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0.54</w:t>
            </w:r>
          </w:p>
        </w:tc>
        <w:tc>
          <w:tcPr>
            <w:tcW w:w="2020" w:type="dxa"/>
            <w:tcBorders>
              <w:top w:val="nil"/>
              <w:left w:val="nil"/>
              <w:bottom w:val="nil"/>
              <w:right w:val="nil"/>
            </w:tcBorders>
            <w:shd w:val="clear" w:color="auto" w:fill="auto"/>
            <w:noWrap/>
            <w:vAlign w:val="bottom"/>
            <w:hideMark/>
          </w:tcPr>
          <w:p w14:paraId="7A47A176"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NA</w:t>
            </w:r>
          </w:p>
        </w:tc>
      </w:tr>
      <w:tr w:rsidR="002922FA" w:rsidRPr="002922FA" w14:paraId="6FB94C13" w14:textId="77777777" w:rsidTr="006C5561">
        <w:trPr>
          <w:trHeight w:val="300"/>
        </w:trPr>
        <w:tc>
          <w:tcPr>
            <w:tcW w:w="2300" w:type="dxa"/>
            <w:tcBorders>
              <w:top w:val="nil"/>
              <w:left w:val="nil"/>
              <w:bottom w:val="nil"/>
              <w:right w:val="nil"/>
            </w:tcBorders>
            <w:shd w:val="clear" w:color="auto" w:fill="auto"/>
            <w:noWrap/>
            <w:vAlign w:val="bottom"/>
            <w:hideMark/>
          </w:tcPr>
          <w:p w14:paraId="07E1ADED" w14:textId="77777777" w:rsidR="002922FA" w:rsidRPr="002922FA" w:rsidRDefault="002922FA" w:rsidP="002922FA">
            <w:pPr>
              <w:rPr>
                <w:rFonts w:ascii="Arial" w:hAnsi="Arial" w:cs="Arial"/>
                <w:b/>
                <w:bCs/>
                <w:sz w:val="20"/>
              </w:rPr>
            </w:pPr>
            <w:r w:rsidRPr="002922FA">
              <w:rPr>
                <w:rFonts w:ascii="Arial" w:hAnsi="Arial" w:cs="Arial"/>
                <w:b/>
                <w:bCs/>
                <w:sz w:val="20"/>
              </w:rPr>
              <w:t>Dibutyltin</w:t>
            </w:r>
          </w:p>
        </w:tc>
        <w:tc>
          <w:tcPr>
            <w:tcW w:w="720" w:type="dxa"/>
            <w:tcBorders>
              <w:top w:val="nil"/>
              <w:left w:val="nil"/>
              <w:bottom w:val="nil"/>
              <w:right w:val="nil"/>
            </w:tcBorders>
            <w:shd w:val="clear" w:color="auto" w:fill="auto"/>
            <w:noWrap/>
            <w:vAlign w:val="bottom"/>
            <w:hideMark/>
          </w:tcPr>
          <w:p w14:paraId="77DA0D59"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ng/g</w:t>
            </w:r>
          </w:p>
        </w:tc>
        <w:tc>
          <w:tcPr>
            <w:tcW w:w="960" w:type="dxa"/>
            <w:tcBorders>
              <w:top w:val="nil"/>
              <w:left w:val="nil"/>
              <w:bottom w:val="nil"/>
              <w:right w:val="nil"/>
            </w:tcBorders>
            <w:shd w:val="clear" w:color="auto" w:fill="auto"/>
            <w:noWrap/>
            <w:vAlign w:val="bottom"/>
            <w:hideMark/>
          </w:tcPr>
          <w:p w14:paraId="033F0EA4"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14:paraId="25214E12"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0.60</w:t>
            </w:r>
          </w:p>
        </w:tc>
        <w:tc>
          <w:tcPr>
            <w:tcW w:w="960" w:type="dxa"/>
            <w:tcBorders>
              <w:top w:val="nil"/>
              <w:left w:val="nil"/>
              <w:bottom w:val="nil"/>
              <w:right w:val="nil"/>
            </w:tcBorders>
            <w:shd w:val="clear" w:color="auto" w:fill="auto"/>
            <w:noWrap/>
            <w:vAlign w:val="bottom"/>
            <w:hideMark/>
          </w:tcPr>
          <w:p w14:paraId="09BCCDA1"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0.08</w:t>
            </w:r>
          </w:p>
        </w:tc>
        <w:tc>
          <w:tcPr>
            <w:tcW w:w="960" w:type="dxa"/>
            <w:tcBorders>
              <w:top w:val="nil"/>
              <w:left w:val="nil"/>
              <w:bottom w:val="nil"/>
              <w:right w:val="nil"/>
            </w:tcBorders>
            <w:shd w:val="clear" w:color="auto" w:fill="auto"/>
            <w:noWrap/>
            <w:vAlign w:val="bottom"/>
            <w:hideMark/>
          </w:tcPr>
          <w:p w14:paraId="2B294FBD"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14:paraId="6AE4CC9D"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0.17</w:t>
            </w:r>
          </w:p>
        </w:tc>
        <w:tc>
          <w:tcPr>
            <w:tcW w:w="2020" w:type="dxa"/>
            <w:tcBorders>
              <w:top w:val="nil"/>
              <w:left w:val="nil"/>
              <w:bottom w:val="nil"/>
              <w:right w:val="nil"/>
            </w:tcBorders>
            <w:shd w:val="clear" w:color="auto" w:fill="auto"/>
            <w:noWrap/>
            <w:vAlign w:val="bottom"/>
            <w:hideMark/>
          </w:tcPr>
          <w:p w14:paraId="668AA3C3"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NA</w:t>
            </w:r>
          </w:p>
        </w:tc>
      </w:tr>
      <w:tr w:rsidR="002922FA" w:rsidRPr="002922FA" w14:paraId="3700E9F1" w14:textId="77777777" w:rsidTr="006C5561">
        <w:trPr>
          <w:trHeight w:val="300"/>
        </w:trPr>
        <w:tc>
          <w:tcPr>
            <w:tcW w:w="2300" w:type="dxa"/>
            <w:tcBorders>
              <w:top w:val="nil"/>
              <w:left w:val="nil"/>
              <w:bottom w:val="nil"/>
              <w:right w:val="nil"/>
            </w:tcBorders>
            <w:shd w:val="clear" w:color="auto" w:fill="auto"/>
            <w:noWrap/>
            <w:vAlign w:val="bottom"/>
            <w:hideMark/>
          </w:tcPr>
          <w:p w14:paraId="32A865BF" w14:textId="77777777" w:rsidR="002922FA" w:rsidRPr="002922FA" w:rsidRDefault="002922FA" w:rsidP="002922FA">
            <w:pPr>
              <w:rPr>
                <w:rFonts w:ascii="Arial" w:hAnsi="Arial" w:cs="Arial"/>
                <w:b/>
                <w:bCs/>
                <w:sz w:val="20"/>
              </w:rPr>
            </w:pPr>
            <w:r w:rsidRPr="002922FA">
              <w:rPr>
                <w:rFonts w:ascii="Arial" w:hAnsi="Arial" w:cs="Arial"/>
                <w:b/>
                <w:bCs/>
                <w:sz w:val="20"/>
              </w:rPr>
              <w:t>Tributyltin</w:t>
            </w:r>
          </w:p>
        </w:tc>
        <w:tc>
          <w:tcPr>
            <w:tcW w:w="720" w:type="dxa"/>
            <w:tcBorders>
              <w:top w:val="nil"/>
              <w:left w:val="nil"/>
              <w:bottom w:val="nil"/>
              <w:right w:val="nil"/>
            </w:tcBorders>
            <w:shd w:val="clear" w:color="auto" w:fill="auto"/>
            <w:noWrap/>
            <w:vAlign w:val="bottom"/>
            <w:hideMark/>
          </w:tcPr>
          <w:p w14:paraId="01541925"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ng/g</w:t>
            </w:r>
          </w:p>
        </w:tc>
        <w:tc>
          <w:tcPr>
            <w:tcW w:w="960" w:type="dxa"/>
            <w:tcBorders>
              <w:top w:val="nil"/>
              <w:left w:val="nil"/>
              <w:bottom w:val="nil"/>
              <w:right w:val="nil"/>
            </w:tcBorders>
            <w:shd w:val="clear" w:color="auto" w:fill="auto"/>
            <w:noWrap/>
            <w:vAlign w:val="bottom"/>
            <w:hideMark/>
          </w:tcPr>
          <w:p w14:paraId="1255623B"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14:paraId="70A63757"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0.98</w:t>
            </w:r>
          </w:p>
        </w:tc>
        <w:tc>
          <w:tcPr>
            <w:tcW w:w="960" w:type="dxa"/>
            <w:tcBorders>
              <w:top w:val="nil"/>
              <w:left w:val="nil"/>
              <w:bottom w:val="nil"/>
              <w:right w:val="nil"/>
            </w:tcBorders>
            <w:shd w:val="clear" w:color="auto" w:fill="auto"/>
            <w:noWrap/>
            <w:vAlign w:val="bottom"/>
            <w:hideMark/>
          </w:tcPr>
          <w:p w14:paraId="33A5FC01"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0.07</w:t>
            </w:r>
          </w:p>
        </w:tc>
        <w:tc>
          <w:tcPr>
            <w:tcW w:w="960" w:type="dxa"/>
            <w:tcBorders>
              <w:top w:val="nil"/>
              <w:left w:val="nil"/>
              <w:bottom w:val="nil"/>
              <w:right w:val="nil"/>
            </w:tcBorders>
            <w:shd w:val="clear" w:color="auto" w:fill="auto"/>
            <w:noWrap/>
            <w:vAlign w:val="bottom"/>
            <w:hideMark/>
          </w:tcPr>
          <w:p w14:paraId="01C18A1C"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nil"/>
              <w:left w:val="nil"/>
              <w:bottom w:val="nil"/>
              <w:right w:val="nil"/>
            </w:tcBorders>
            <w:shd w:val="clear" w:color="auto" w:fill="auto"/>
            <w:noWrap/>
            <w:vAlign w:val="bottom"/>
            <w:hideMark/>
          </w:tcPr>
          <w:p w14:paraId="78DBFC2E"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0.24</w:t>
            </w:r>
          </w:p>
        </w:tc>
        <w:tc>
          <w:tcPr>
            <w:tcW w:w="2020" w:type="dxa"/>
            <w:tcBorders>
              <w:top w:val="nil"/>
              <w:left w:val="nil"/>
              <w:bottom w:val="nil"/>
              <w:right w:val="nil"/>
            </w:tcBorders>
            <w:shd w:val="clear" w:color="auto" w:fill="auto"/>
            <w:noWrap/>
            <w:vAlign w:val="bottom"/>
            <w:hideMark/>
          </w:tcPr>
          <w:p w14:paraId="2A6670C4"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NA</w:t>
            </w:r>
          </w:p>
        </w:tc>
      </w:tr>
      <w:tr w:rsidR="002922FA" w:rsidRPr="002922FA" w14:paraId="00F53CD5" w14:textId="77777777" w:rsidTr="006C5561">
        <w:trPr>
          <w:trHeight w:val="300"/>
        </w:trPr>
        <w:tc>
          <w:tcPr>
            <w:tcW w:w="2300" w:type="dxa"/>
            <w:tcBorders>
              <w:top w:val="nil"/>
              <w:left w:val="nil"/>
              <w:right w:val="nil"/>
            </w:tcBorders>
            <w:shd w:val="clear" w:color="auto" w:fill="auto"/>
            <w:noWrap/>
            <w:vAlign w:val="bottom"/>
            <w:hideMark/>
          </w:tcPr>
          <w:p w14:paraId="391B9B1E" w14:textId="77777777" w:rsidR="002922FA" w:rsidRPr="002922FA" w:rsidRDefault="002922FA" w:rsidP="002922FA">
            <w:pPr>
              <w:rPr>
                <w:rFonts w:ascii="Arial" w:hAnsi="Arial" w:cs="Arial"/>
                <w:b/>
                <w:bCs/>
                <w:sz w:val="20"/>
              </w:rPr>
            </w:pPr>
            <w:r w:rsidRPr="002922FA">
              <w:rPr>
                <w:rFonts w:ascii="Arial" w:hAnsi="Arial" w:cs="Arial"/>
                <w:b/>
                <w:bCs/>
                <w:sz w:val="20"/>
              </w:rPr>
              <w:t>Tetrabutyltin</w:t>
            </w:r>
          </w:p>
        </w:tc>
        <w:tc>
          <w:tcPr>
            <w:tcW w:w="720" w:type="dxa"/>
            <w:tcBorders>
              <w:top w:val="nil"/>
              <w:left w:val="nil"/>
              <w:right w:val="nil"/>
            </w:tcBorders>
            <w:shd w:val="clear" w:color="auto" w:fill="auto"/>
            <w:noWrap/>
            <w:vAlign w:val="bottom"/>
            <w:hideMark/>
          </w:tcPr>
          <w:p w14:paraId="731A9C32" w14:textId="77777777" w:rsidR="002922FA" w:rsidRPr="002922FA" w:rsidRDefault="002922FA" w:rsidP="002922FA">
            <w:pPr>
              <w:rPr>
                <w:rFonts w:ascii="Calibri" w:hAnsi="Calibri"/>
                <w:color w:val="000000"/>
                <w:sz w:val="22"/>
                <w:szCs w:val="22"/>
              </w:rPr>
            </w:pPr>
            <w:r w:rsidRPr="002922FA">
              <w:rPr>
                <w:rFonts w:ascii="Calibri" w:hAnsi="Calibri"/>
                <w:color w:val="000000"/>
                <w:sz w:val="22"/>
                <w:szCs w:val="22"/>
              </w:rPr>
              <w:t>ng/g</w:t>
            </w:r>
          </w:p>
        </w:tc>
        <w:tc>
          <w:tcPr>
            <w:tcW w:w="960" w:type="dxa"/>
            <w:tcBorders>
              <w:top w:val="nil"/>
              <w:left w:val="nil"/>
              <w:right w:val="nil"/>
            </w:tcBorders>
            <w:shd w:val="clear" w:color="auto" w:fill="auto"/>
            <w:noWrap/>
            <w:vAlign w:val="bottom"/>
            <w:hideMark/>
          </w:tcPr>
          <w:p w14:paraId="5EE7233F"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nil"/>
              <w:left w:val="nil"/>
              <w:right w:val="nil"/>
            </w:tcBorders>
            <w:shd w:val="clear" w:color="auto" w:fill="auto"/>
            <w:noWrap/>
            <w:vAlign w:val="bottom"/>
            <w:hideMark/>
          </w:tcPr>
          <w:p w14:paraId="6440161B"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nil"/>
              <w:left w:val="nil"/>
              <w:right w:val="nil"/>
            </w:tcBorders>
            <w:shd w:val="clear" w:color="auto" w:fill="auto"/>
            <w:noWrap/>
            <w:vAlign w:val="bottom"/>
            <w:hideMark/>
          </w:tcPr>
          <w:p w14:paraId="099CEB12"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nil"/>
              <w:left w:val="nil"/>
              <w:right w:val="nil"/>
            </w:tcBorders>
            <w:shd w:val="clear" w:color="auto" w:fill="auto"/>
            <w:noWrap/>
            <w:vAlign w:val="bottom"/>
            <w:hideMark/>
          </w:tcPr>
          <w:p w14:paraId="63F2BC2C"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nil"/>
              <w:left w:val="nil"/>
              <w:right w:val="nil"/>
            </w:tcBorders>
            <w:shd w:val="clear" w:color="auto" w:fill="auto"/>
            <w:noWrap/>
            <w:vAlign w:val="bottom"/>
            <w:hideMark/>
          </w:tcPr>
          <w:p w14:paraId="7229CB62"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2020" w:type="dxa"/>
            <w:tcBorders>
              <w:top w:val="nil"/>
              <w:left w:val="nil"/>
              <w:right w:val="nil"/>
            </w:tcBorders>
            <w:shd w:val="clear" w:color="auto" w:fill="auto"/>
            <w:noWrap/>
            <w:vAlign w:val="bottom"/>
            <w:hideMark/>
          </w:tcPr>
          <w:p w14:paraId="486C61EB"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NA</w:t>
            </w:r>
          </w:p>
        </w:tc>
      </w:tr>
      <w:tr w:rsidR="002922FA" w:rsidRPr="002922FA" w14:paraId="219F3578" w14:textId="77777777" w:rsidTr="006C5561">
        <w:trPr>
          <w:trHeight w:val="300"/>
        </w:trPr>
        <w:tc>
          <w:tcPr>
            <w:tcW w:w="2300" w:type="dxa"/>
            <w:tcBorders>
              <w:top w:val="nil"/>
              <w:left w:val="nil"/>
              <w:bottom w:val="single" w:sz="4" w:space="0" w:color="auto"/>
              <w:right w:val="nil"/>
            </w:tcBorders>
            <w:shd w:val="clear" w:color="auto" w:fill="auto"/>
            <w:noWrap/>
            <w:vAlign w:val="bottom"/>
            <w:hideMark/>
          </w:tcPr>
          <w:p w14:paraId="5B2B5D4B" w14:textId="77777777" w:rsidR="002922FA" w:rsidRPr="002922FA" w:rsidRDefault="002922FA" w:rsidP="002922FA">
            <w:pPr>
              <w:rPr>
                <w:rFonts w:ascii="Arial" w:hAnsi="Arial" w:cs="Arial"/>
                <w:b/>
                <w:bCs/>
                <w:i/>
                <w:iCs/>
                <w:sz w:val="20"/>
              </w:rPr>
            </w:pPr>
            <w:r w:rsidRPr="002922FA">
              <w:rPr>
                <w:rFonts w:ascii="Arial" w:hAnsi="Arial" w:cs="Arial"/>
                <w:b/>
                <w:bCs/>
                <w:i/>
                <w:iCs/>
                <w:sz w:val="20"/>
              </w:rPr>
              <w:t>Clostridium perfringens</w:t>
            </w:r>
          </w:p>
        </w:tc>
        <w:tc>
          <w:tcPr>
            <w:tcW w:w="720" w:type="dxa"/>
            <w:tcBorders>
              <w:top w:val="nil"/>
              <w:left w:val="nil"/>
              <w:bottom w:val="single" w:sz="4" w:space="0" w:color="auto"/>
              <w:right w:val="nil"/>
            </w:tcBorders>
            <w:shd w:val="clear" w:color="auto" w:fill="auto"/>
            <w:noWrap/>
            <w:vAlign w:val="bottom"/>
            <w:hideMark/>
          </w:tcPr>
          <w:p w14:paraId="29A6DCA4" w14:textId="77777777" w:rsidR="002922FA" w:rsidRPr="002922FA" w:rsidRDefault="002922FA" w:rsidP="002922FA">
            <w:pPr>
              <w:rPr>
                <w:rFonts w:ascii="Arial" w:hAnsi="Arial" w:cs="Arial"/>
                <w:sz w:val="20"/>
              </w:rPr>
            </w:pPr>
            <w:r w:rsidRPr="002922FA">
              <w:rPr>
                <w:rFonts w:ascii="Arial" w:hAnsi="Arial" w:cs="Arial"/>
                <w:sz w:val="20"/>
              </w:rPr>
              <w:t>CFU/g</w:t>
            </w:r>
          </w:p>
        </w:tc>
        <w:tc>
          <w:tcPr>
            <w:tcW w:w="960" w:type="dxa"/>
            <w:tcBorders>
              <w:top w:val="nil"/>
              <w:left w:val="nil"/>
              <w:bottom w:val="single" w:sz="4" w:space="0" w:color="auto"/>
              <w:right w:val="nil"/>
            </w:tcBorders>
            <w:shd w:val="clear" w:color="auto" w:fill="auto"/>
            <w:noWrap/>
            <w:vAlign w:val="bottom"/>
            <w:hideMark/>
          </w:tcPr>
          <w:p w14:paraId="016B4F15"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0</w:t>
            </w:r>
          </w:p>
        </w:tc>
        <w:tc>
          <w:tcPr>
            <w:tcW w:w="960" w:type="dxa"/>
            <w:tcBorders>
              <w:top w:val="nil"/>
              <w:left w:val="nil"/>
              <w:bottom w:val="single" w:sz="4" w:space="0" w:color="auto"/>
              <w:right w:val="nil"/>
            </w:tcBorders>
            <w:shd w:val="clear" w:color="auto" w:fill="auto"/>
            <w:noWrap/>
            <w:vAlign w:val="bottom"/>
            <w:hideMark/>
          </w:tcPr>
          <w:p w14:paraId="0CC58165"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1722</w:t>
            </w:r>
          </w:p>
        </w:tc>
        <w:tc>
          <w:tcPr>
            <w:tcW w:w="960" w:type="dxa"/>
            <w:tcBorders>
              <w:top w:val="nil"/>
              <w:left w:val="nil"/>
              <w:bottom w:val="single" w:sz="4" w:space="0" w:color="auto"/>
              <w:right w:val="nil"/>
            </w:tcBorders>
            <w:shd w:val="clear" w:color="auto" w:fill="auto"/>
            <w:noWrap/>
            <w:vAlign w:val="bottom"/>
            <w:hideMark/>
          </w:tcPr>
          <w:p w14:paraId="1001ABFA"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302</w:t>
            </w:r>
          </w:p>
        </w:tc>
        <w:tc>
          <w:tcPr>
            <w:tcW w:w="960" w:type="dxa"/>
            <w:tcBorders>
              <w:top w:val="nil"/>
              <w:left w:val="nil"/>
              <w:bottom w:val="single" w:sz="4" w:space="0" w:color="auto"/>
              <w:right w:val="nil"/>
            </w:tcBorders>
            <w:shd w:val="clear" w:color="auto" w:fill="auto"/>
            <w:noWrap/>
            <w:vAlign w:val="bottom"/>
            <w:hideMark/>
          </w:tcPr>
          <w:p w14:paraId="2B2F6236"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125</w:t>
            </w:r>
          </w:p>
        </w:tc>
        <w:tc>
          <w:tcPr>
            <w:tcW w:w="960" w:type="dxa"/>
            <w:tcBorders>
              <w:top w:val="nil"/>
              <w:left w:val="nil"/>
              <w:bottom w:val="single" w:sz="4" w:space="0" w:color="auto"/>
              <w:right w:val="nil"/>
            </w:tcBorders>
            <w:shd w:val="clear" w:color="auto" w:fill="auto"/>
            <w:noWrap/>
            <w:vAlign w:val="bottom"/>
            <w:hideMark/>
          </w:tcPr>
          <w:p w14:paraId="53D77F48" w14:textId="77777777" w:rsidR="002922FA" w:rsidRPr="002922FA" w:rsidRDefault="002922FA" w:rsidP="002922FA">
            <w:pPr>
              <w:jc w:val="right"/>
              <w:rPr>
                <w:rFonts w:ascii="Calibri" w:hAnsi="Calibri"/>
                <w:color w:val="000000"/>
                <w:sz w:val="22"/>
                <w:szCs w:val="22"/>
              </w:rPr>
            </w:pPr>
            <w:r w:rsidRPr="002922FA">
              <w:rPr>
                <w:rFonts w:ascii="Calibri" w:hAnsi="Calibri"/>
                <w:color w:val="000000"/>
                <w:sz w:val="22"/>
                <w:szCs w:val="22"/>
              </w:rPr>
              <w:t>432</w:t>
            </w:r>
          </w:p>
        </w:tc>
        <w:tc>
          <w:tcPr>
            <w:tcW w:w="2020" w:type="dxa"/>
            <w:tcBorders>
              <w:top w:val="nil"/>
              <w:left w:val="nil"/>
              <w:bottom w:val="single" w:sz="4" w:space="0" w:color="auto"/>
              <w:right w:val="nil"/>
            </w:tcBorders>
            <w:shd w:val="clear" w:color="auto" w:fill="auto"/>
            <w:noWrap/>
            <w:vAlign w:val="bottom"/>
            <w:hideMark/>
          </w:tcPr>
          <w:p w14:paraId="0D3ABE32" w14:textId="77777777" w:rsidR="002922FA" w:rsidRPr="002922FA" w:rsidRDefault="002922FA" w:rsidP="002922FA">
            <w:pPr>
              <w:jc w:val="center"/>
              <w:rPr>
                <w:rFonts w:ascii="Calibri" w:hAnsi="Calibri"/>
                <w:color w:val="000000"/>
                <w:sz w:val="22"/>
                <w:szCs w:val="22"/>
              </w:rPr>
            </w:pPr>
            <w:r w:rsidRPr="002922FA">
              <w:rPr>
                <w:rFonts w:ascii="Calibri" w:hAnsi="Calibri"/>
                <w:color w:val="000000"/>
                <w:sz w:val="22"/>
                <w:szCs w:val="22"/>
              </w:rPr>
              <w:t>NA</w:t>
            </w:r>
          </w:p>
        </w:tc>
      </w:tr>
    </w:tbl>
    <w:p w14:paraId="73D303FF" w14:textId="77777777" w:rsidR="002922FA" w:rsidRPr="002922FA" w:rsidRDefault="002922FA" w:rsidP="002922FA">
      <w:pPr>
        <w:spacing w:after="200"/>
        <w:rPr>
          <w:rFonts w:ascii="Times New Roman" w:eastAsia="Calibri" w:hAnsi="Times New Roman"/>
          <w:sz w:val="28"/>
          <w:szCs w:val="28"/>
        </w:rPr>
      </w:pPr>
    </w:p>
    <w:p w14:paraId="014D51D0" w14:textId="77777777" w:rsidR="002922FA" w:rsidRPr="002922FA" w:rsidRDefault="002922FA" w:rsidP="002922FA">
      <w:pPr>
        <w:spacing w:after="200"/>
        <w:rPr>
          <w:rFonts w:ascii="Times New Roman" w:eastAsia="Calibri" w:hAnsi="Times New Roman"/>
          <w:sz w:val="28"/>
          <w:szCs w:val="28"/>
        </w:rPr>
      </w:pPr>
    </w:p>
    <w:p w14:paraId="0E485BED" w14:textId="77777777" w:rsidR="002922FA" w:rsidRPr="002922FA" w:rsidRDefault="002922FA" w:rsidP="002922FA">
      <w:pPr>
        <w:spacing w:after="200"/>
        <w:rPr>
          <w:rFonts w:ascii="Times New Roman" w:eastAsia="Calibri" w:hAnsi="Times New Roman"/>
          <w:sz w:val="28"/>
          <w:szCs w:val="28"/>
        </w:rPr>
      </w:pPr>
    </w:p>
    <w:p w14:paraId="08FB51E4" w14:textId="77777777" w:rsidR="002922FA" w:rsidRPr="002922FA" w:rsidRDefault="002922FA" w:rsidP="002922FA">
      <w:pPr>
        <w:spacing w:after="200"/>
        <w:rPr>
          <w:rFonts w:ascii="Times New Roman" w:eastAsia="Calibri" w:hAnsi="Times New Roman"/>
          <w:sz w:val="28"/>
          <w:szCs w:val="28"/>
        </w:rPr>
      </w:pPr>
    </w:p>
    <w:p w14:paraId="2C815F0D" w14:textId="77777777" w:rsidR="002922FA" w:rsidRPr="002922FA" w:rsidRDefault="002922FA" w:rsidP="002922FA">
      <w:pPr>
        <w:spacing w:after="200"/>
        <w:rPr>
          <w:rFonts w:ascii="Times New Roman" w:eastAsia="Calibri" w:hAnsi="Times New Roman"/>
          <w:sz w:val="28"/>
          <w:szCs w:val="28"/>
        </w:rPr>
      </w:pPr>
    </w:p>
    <w:p w14:paraId="7A282EED" w14:textId="77777777" w:rsidR="002922FA" w:rsidRPr="002922FA" w:rsidRDefault="002922FA" w:rsidP="002922FA">
      <w:pPr>
        <w:spacing w:after="200"/>
        <w:rPr>
          <w:rFonts w:ascii="Times New Roman" w:eastAsia="Calibri" w:hAnsi="Times New Roman"/>
          <w:sz w:val="28"/>
          <w:szCs w:val="28"/>
        </w:rPr>
      </w:pPr>
    </w:p>
    <w:p w14:paraId="729D414E" w14:textId="77777777" w:rsidR="002922FA" w:rsidRPr="002922FA" w:rsidRDefault="002922FA" w:rsidP="002922FA">
      <w:pPr>
        <w:spacing w:after="200"/>
        <w:rPr>
          <w:rFonts w:ascii="Times New Roman" w:eastAsia="Calibri" w:hAnsi="Times New Roman"/>
          <w:sz w:val="28"/>
          <w:szCs w:val="28"/>
        </w:rPr>
      </w:pPr>
      <w:r>
        <w:rPr>
          <w:rFonts w:ascii="Times New Roman" w:eastAsia="Calibri" w:hAnsi="Times New Roman"/>
          <w:noProof/>
          <w:sz w:val="28"/>
          <w:szCs w:val="28"/>
        </w:rPr>
        <w:lastRenderedPageBreak/>
        <w:drawing>
          <wp:inline distT="0" distB="0" distL="0" distR="0" wp14:anchorId="5AC22884" wp14:editId="65993BFF">
            <wp:extent cx="5943600" cy="2809875"/>
            <wp:effectExtent l="0" t="0" r="0" b="9525"/>
            <wp:docPr id="28" name="Picture 28" descr="Chlord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lordan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15DF31AB" w14:textId="77777777" w:rsidR="002922FA" w:rsidRPr="001E4174" w:rsidRDefault="002922FA" w:rsidP="002922FA">
      <w:pPr>
        <w:spacing w:after="200"/>
        <w:rPr>
          <w:rFonts w:asciiTheme="minorHAnsi" w:eastAsia="Calibri" w:hAnsiTheme="minorHAnsi"/>
          <w:sz w:val="20"/>
        </w:rPr>
      </w:pPr>
      <w:r w:rsidRPr="001E4174">
        <w:rPr>
          <w:rFonts w:asciiTheme="minorHAnsi" w:eastAsia="Calibri" w:hAnsiTheme="minorHAnsi"/>
          <w:sz w:val="20"/>
        </w:rPr>
        <w:t>Figure 1: Total chlordane concentrations in sediments (January, 2014).  This is a representative figure showing a strong watershed pollutant source.</w:t>
      </w:r>
    </w:p>
    <w:p w14:paraId="2E8128FD" w14:textId="77777777" w:rsidR="002922FA" w:rsidRPr="002922FA" w:rsidRDefault="002922FA" w:rsidP="002922FA">
      <w:pPr>
        <w:spacing w:after="200"/>
        <w:rPr>
          <w:rFonts w:ascii="Times New Roman" w:eastAsia="Calibri" w:hAnsi="Times New Roman"/>
          <w:sz w:val="28"/>
          <w:szCs w:val="28"/>
        </w:rPr>
      </w:pPr>
    </w:p>
    <w:p w14:paraId="2C0E50C5" w14:textId="77777777" w:rsidR="002922FA" w:rsidRPr="002922FA" w:rsidRDefault="002922FA" w:rsidP="002922FA">
      <w:pPr>
        <w:spacing w:after="200"/>
        <w:rPr>
          <w:rFonts w:ascii="Times New Roman" w:eastAsia="Calibri" w:hAnsi="Times New Roman"/>
          <w:sz w:val="28"/>
          <w:szCs w:val="28"/>
        </w:rPr>
      </w:pPr>
      <w:r>
        <w:rPr>
          <w:rFonts w:ascii="Times New Roman" w:eastAsia="Calibri" w:hAnsi="Times New Roman"/>
          <w:noProof/>
          <w:sz w:val="28"/>
          <w:szCs w:val="28"/>
        </w:rPr>
        <w:drawing>
          <wp:inline distT="0" distB="0" distL="0" distR="0" wp14:anchorId="429FA2FE" wp14:editId="013CBFB2">
            <wp:extent cx="5943600" cy="3009900"/>
            <wp:effectExtent l="0" t="0" r="0" b="0"/>
            <wp:docPr id="27" name="Picture 27" desc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C3D6DC2" w14:textId="77777777" w:rsidR="002922FA" w:rsidRPr="001E4174" w:rsidRDefault="002922FA" w:rsidP="002922FA">
      <w:pPr>
        <w:spacing w:after="200"/>
        <w:rPr>
          <w:rFonts w:asciiTheme="minorHAnsi" w:eastAsia="Calibri" w:hAnsiTheme="minorHAnsi"/>
          <w:sz w:val="20"/>
        </w:rPr>
      </w:pPr>
      <w:r w:rsidRPr="001E4174">
        <w:rPr>
          <w:rFonts w:asciiTheme="minorHAnsi" w:eastAsia="Calibri" w:hAnsiTheme="minorHAnsi"/>
          <w:sz w:val="20"/>
        </w:rPr>
        <w:t>Figure 2: Arsenic concentrations in sediments (January, 2014). Note: highest concentration are in the North Bay area.</w:t>
      </w:r>
    </w:p>
    <w:p w14:paraId="1BA87D4D" w14:textId="77777777" w:rsidR="002922FA" w:rsidRPr="002922FA" w:rsidRDefault="002922FA" w:rsidP="002922FA">
      <w:pPr>
        <w:spacing w:after="200"/>
        <w:rPr>
          <w:rFonts w:ascii="Times New Roman" w:eastAsia="Calibri" w:hAnsi="Times New Roman"/>
          <w:sz w:val="28"/>
          <w:szCs w:val="28"/>
        </w:rPr>
      </w:pPr>
    </w:p>
    <w:p w14:paraId="29DBB3F0" w14:textId="77777777" w:rsidR="002922FA" w:rsidRPr="002922FA" w:rsidRDefault="002922FA" w:rsidP="002922FA">
      <w:pPr>
        <w:spacing w:after="200"/>
        <w:rPr>
          <w:rFonts w:ascii="Times New Roman" w:eastAsia="Calibri" w:hAnsi="Times New Roman"/>
          <w:sz w:val="28"/>
          <w:szCs w:val="28"/>
        </w:rPr>
      </w:pPr>
    </w:p>
    <w:p w14:paraId="6C92C42B" w14:textId="77777777" w:rsidR="002922FA" w:rsidRPr="002922FA" w:rsidRDefault="002922FA" w:rsidP="002922FA">
      <w:pPr>
        <w:spacing w:after="200"/>
        <w:rPr>
          <w:rFonts w:ascii="Times New Roman" w:eastAsia="Calibri" w:hAnsi="Times New Roman"/>
          <w:sz w:val="28"/>
          <w:szCs w:val="28"/>
        </w:rPr>
      </w:pPr>
      <w:r>
        <w:rPr>
          <w:rFonts w:ascii="Times New Roman" w:eastAsia="Calibri" w:hAnsi="Times New Roman"/>
          <w:noProof/>
          <w:sz w:val="28"/>
          <w:szCs w:val="28"/>
        </w:rPr>
        <w:lastRenderedPageBreak/>
        <w:drawing>
          <wp:inline distT="0" distB="0" distL="0" distR="0" wp14:anchorId="1292C5D7" wp14:editId="23BC8919">
            <wp:extent cx="5619750" cy="3695700"/>
            <wp:effectExtent l="0" t="0" r="0" b="0"/>
            <wp:docPr id="21" name="Picture 21" descr="Sl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de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9750" cy="3695700"/>
                    </a:xfrm>
                    <a:prstGeom prst="rect">
                      <a:avLst/>
                    </a:prstGeom>
                    <a:noFill/>
                    <a:ln>
                      <a:noFill/>
                    </a:ln>
                  </pic:spPr>
                </pic:pic>
              </a:graphicData>
            </a:graphic>
          </wp:inline>
        </w:drawing>
      </w:r>
    </w:p>
    <w:p w14:paraId="557C987C" w14:textId="77777777" w:rsidR="002922FA" w:rsidRPr="001E4174" w:rsidRDefault="002922FA" w:rsidP="002922FA">
      <w:pPr>
        <w:spacing w:after="200"/>
        <w:rPr>
          <w:rFonts w:asciiTheme="minorHAnsi" w:eastAsia="Calibri" w:hAnsiTheme="minorHAnsi"/>
          <w:sz w:val="20"/>
        </w:rPr>
      </w:pPr>
      <w:r w:rsidRPr="001E4174">
        <w:rPr>
          <w:rFonts w:asciiTheme="minorHAnsi" w:eastAsia="Calibri" w:hAnsiTheme="minorHAnsi"/>
          <w:sz w:val="20"/>
        </w:rPr>
        <w:t>Figure 3: Scatter plot of sediment Zn versus sediment Al.  The high degree of correlation between these two crustal elements (Spearman rho=0.96 ) suggests that even though Zn exists at high levels, this is most likely naturally occurring Zn.</w:t>
      </w:r>
    </w:p>
    <w:p w14:paraId="27F2B86C" w14:textId="77777777" w:rsidR="002922FA" w:rsidRPr="002922FA" w:rsidRDefault="002922FA" w:rsidP="002922FA">
      <w:pPr>
        <w:spacing w:after="200"/>
        <w:rPr>
          <w:rFonts w:ascii="Times New Roman" w:eastAsia="Calibri" w:hAnsi="Times New Roman"/>
          <w:sz w:val="28"/>
          <w:szCs w:val="28"/>
        </w:rPr>
      </w:pPr>
      <w:r>
        <w:rPr>
          <w:rFonts w:ascii="Times New Roman" w:eastAsia="Calibri" w:hAnsi="Times New Roman"/>
          <w:noProof/>
          <w:sz w:val="28"/>
          <w:szCs w:val="28"/>
        </w:rPr>
        <w:lastRenderedPageBreak/>
        <w:drawing>
          <wp:inline distT="0" distB="0" distL="0" distR="0" wp14:anchorId="12E447B5" wp14:editId="5A9FAEC0">
            <wp:extent cx="5476875" cy="3876675"/>
            <wp:effectExtent l="0" t="0" r="9525" b="9525"/>
            <wp:docPr id="20" name="Picture 20"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lide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6875" cy="3876675"/>
                    </a:xfrm>
                    <a:prstGeom prst="rect">
                      <a:avLst/>
                    </a:prstGeom>
                    <a:noFill/>
                    <a:ln>
                      <a:noFill/>
                    </a:ln>
                  </pic:spPr>
                </pic:pic>
              </a:graphicData>
            </a:graphic>
          </wp:inline>
        </w:drawing>
      </w:r>
    </w:p>
    <w:p w14:paraId="2599C5E0" w14:textId="77777777" w:rsidR="002922FA" w:rsidRPr="001E4174" w:rsidRDefault="002922FA" w:rsidP="002922FA">
      <w:pPr>
        <w:spacing w:after="200"/>
        <w:rPr>
          <w:rFonts w:asciiTheme="minorHAnsi" w:eastAsia="Calibri" w:hAnsiTheme="minorHAnsi"/>
          <w:sz w:val="20"/>
        </w:rPr>
      </w:pPr>
      <w:r w:rsidRPr="001E4174">
        <w:rPr>
          <w:rFonts w:asciiTheme="minorHAnsi" w:eastAsia="Calibri" w:hAnsiTheme="minorHAnsi"/>
          <w:sz w:val="20"/>
        </w:rPr>
        <w:t>Figure 4: Scatter plot of sediment As versus sediment Al.  The lack  of correlation between these two crustal elements suggests that high arsenic levels are likely due to anthropogenic sources.</w:t>
      </w:r>
    </w:p>
    <w:p w14:paraId="1748F686" w14:textId="77777777" w:rsidR="002922FA" w:rsidRPr="001E4174" w:rsidRDefault="002922FA" w:rsidP="002922FA">
      <w:pPr>
        <w:spacing w:after="200"/>
        <w:rPr>
          <w:rFonts w:asciiTheme="minorHAnsi" w:eastAsia="Calibri" w:hAnsiTheme="minorHAnsi"/>
          <w:sz w:val="28"/>
          <w:szCs w:val="28"/>
        </w:rPr>
      </w:pPr>
    </w:p>
    <w:p w14:paraId="6526257B" w14:textId="77777777" w:rsidR="001E4174" w:rsidRPr="001E4174" w:rsidRDefault="001E4174" w:rsidP="002922FA">
      <w:pPr>
        <w:spacing w:after="200"/>
        <w:rPr>
          <w:rFonts w:asciiTheme="minorHAnsi" w:eastAsia="Calibri" w:hAnsiTheme="minorHAnsi"/>
          <w:b/>
          <w:sz w:val="28"/>
          <w:szCs w:val="28"/>
        </w:rPr>
      </w:pPr>
      <w:r w:rsidRPr="001E4174">
        <w:rPr>
          <w:rFonts w:asciiTheme="minorHAnsi" w:eastAsia="Calibri" w:hAnsiTheme="minorHAnsi"/>
          <w:b/>
          <w:sz w:val="28"/>
          <w:szCs w:val="28"/>
        </w:rPr>
        <w:t>Recommendations</w:t>
      </w:r>
    </w:p>
    <w:p w14:paraId="0378BF5F" w14:textId="77777777" w:rsidR="002922FA" w:rsidRPr="002922FA" w:rsidRDefault="001E4174" w:rsidP="002922FA">
      <w:pPr>
        <w:spacing w:after="200" w:line="276" w:lineRule="auto"/>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We can add this in later as we get further and specific recommendations for each of the above sections are more fully developed. </w:t>
      </w:r>
    </w:p>
    <w:p w14:paraId="4A525144" w14:textId="77777777" w:rsidR="002922FA" w:rsidRPr="007C0167" w:rsidRDefault="009C3601">
      <w:pPr>
        <w:rPr>
          <w:rFonts w:ascii="Times New Roman" w:hAnsi="Times New Roman"/>
        </w:rPr>
      </w:pPr>
      <w:ins w:id="209" w:author="NOSTEMP" w:date="2015-01-20T11:40:00Z">
        <w:r>
          <w:rPr>
            <w:rFonts w:ascii="Times New Roman" w:hAnsi="Times New Roman"/>
          </w:rPr>
          <w:t>Contacts of partners and contributors?</w:t>
        </w:r>
      </w:ins>
    </w:p>
    <w:sectPr w:rsidR="002922FA" w:rsidRPr="007C016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NOSTEMP" w:date="2015-01-20T11:38:00Z" w:initials="N">
    <w:p w14:paraId="3AFFE297" w14:textId="77777777" w:rsidR="00902BDB" w:rsidRDefault="00902BDB">
      <w:pPr>
        <w:pStyle w:val="CommentText"/>
      </w:pPr>
      <w:r>
        <w:rPr>
          <w:rStyle w:val="CommentReference"/>
        </w:rPr>
        <w:annotationRef/>
      </w:r>
      <w:r>
        <w:t>Probably intending to do this later, but Table of Contents and page numbers, please.</w:t>
      </w:r>
    </w:p>
  </w:comment>
  <w:comment w:id="5" w:author="NOSTEMP" w:date="2015-01-20T11:29:00Z" w:initials="N">
    <w:p w14:paraId="05A48D21" w14:textId="77777777" w:rsidR="00902BDB" w:rsidRDefault="00902BDB">
      <w:pPr>
        <w:pStyle w:val="CommentText"/>
      </w:pPr>
      <w:r>
        <w:rPr>
          <w:rStyle w:val="CommentReference"/>
        </w:rPr>
        <w:annotationRef/>
      </w:r>
      <w:r>
        <w:t xml:space="preserve">There were also CRCP investments made via the CRCP S&amp;T award via CRAG. This might have been DoI funds.  </w:t>
      </w:r>
    </w:p>
  </w:comment>
  <w:comment w:id="6" w:author="NOSTEMP" w:date="2015-01-20T11:40:00Z" w:initials="N">
    <w:p w14:paraId="14C6EF67" w14:textId="77777777" w:rsidR="00902BDB" w:rsidRDefault="00902BDB">
      <w:pPr>
        <w:pStyle w:val="CommentText"/>
      </w:pPr>
      <w:r>
        <w:rPr>
          <w:rStyle w:val="CommentReference"/>
        </w:rPr>
        <w:annotationRef/>
      </w:r>
      <w:r>
        <w:t>Seems like there were others that funded all of the baseline studies listed below?</w:t>
      </w:r>
    </w:p>
  </w:comment>
  <w:comment w:id="11" w:author="NOSTEMP" w:date="2015-01-20T11:05:00Z" w:initials="N">
    <w:p w14:paraId="2EDAEFAD" w14:textId="77777777" w:rsidR="00902BDB" w:rsidRDefault="00902BDB">
      <w:pPr>
        <w:pStyle w:val="CommentText"/>
      </w:pPr>
      <w:r>
        <w:rPr>
          <w:rStyle w:val="CommentReference"/>
        </w:rPr>
        <w:annotationRef/>
      </w:r>
      <w:r>
        <w:t>Might want to make extra explicit what and who the document is for:  The primary purpose of this document is to provide local and federal partners with baseline information and survey methodologies to enable partners the ability to monitor effectiveness of management actions.</w:t>
      </w:r>
    </w:p>
  </w:comment>
  <w:comment w:id="12" w:author="NOSTEMP" w:date="2015-01-20T11:09:00Z" w:initials="N">
    <w:p w14:paraId="20298E99" w14:textId="77777777" w:rsidR="00902BDB" w:rsidRDefault="00902BDB">
      <w:pPr>
        <w:pStyle w:val="CommentText"/>
      </w:pPr>
      <w:r>
        <w:rPr>
          <w:rStyle w:val="CommentReference"/>
        </w:rPr>
        <w:annotationRef/>
      </w:r>
      <w:r>
        <w:t xml:space="preserve">Link here: </w:t>
      </w:r>
      <w:hyperlink r:id="rId1" w:history="1">
        <w:r w:rsidRPr="00A064BC">
          <w:rPr>
            <w:rStyle w:val="Hyperlink"/>
            <w:rFonts w:ascii="Arial" w:eastAsia="Arial" w:hAnsi="Arial" w:cs="Arial"/>
          </w:rPr>
          <w:t>http://coralreef.noaa.gov/aboutcrcp/strategy/reprioritization/managementpriorities/resources/amsam_mngmnt_clr.pdf</w:t>
        </w:r>
      </w:hyperlink>
    </w:p>
  </w:comment>
  <w:comment w:id="16" w:author="Bernardo Vargas-Angel" w:date="2015-02-03T11:43:00Z" w:initials="BVA">
    <w:p w14:paraId="755059BF" w14:textId="77777777" w:rsidR="00902BDB" w:rsidRDefault="00902BDB">
      <w:pPr>
        <w:pStyle w:val="CommentText"/>
      </w:pPr>
      <w:r>
        <w:rPr>
          <w:rStyle w:val="CommentReference"/>
        </w:rPr>
        <w:annotationRef/>
      </w:r>
      <w:r>
        <w:t>Channel?</w:t>
      </w:r>
    </w:p>
  </w:comment>
  <w:comment w:id="13" w:author="NOSTEMP" w:date="2015-01-06T17:45:00Z" w:initials="N">
    <w:p w14:paraId="268FF03F" w14:textId="77777777" w:rsidR="00902BDB" w:rsidRDefault="00902BDB">
      <w:pPr>
        <w:pStyle w:val="CommentText"/>
      </w:pPr>
      <w:r>
        <w:rPr>
          <w:rStyle w:val="CommentReference"/>
        </w:rPr>
        <w:annotationRef/>
      </w:r>
      <w:r>
        <w:t xml:space="preserve">Bernardo, Trent and Alex, feel free to add in your info on ocean circulation here. </w:t>
      </w:r>
    </w:p>
  </w:comment>
  <w:comment w:id="59" w:author="NOSTEMP" w:date="2015-01-20T11:12:00Z" w:initials="N">
    <w:p w14:paraId="7B005E1A" w14:textId="77777777" w:rsidR="00902BDB" w:rsidRDefault="00902BDB">
      <w:pPr>
        <w:pStyle w:val="CommentText"/>
      </w:pPr>
      <w:r>
        <w:rPr>
          <w:rStyle w:val="CommentReference"/>
        </w:rPr>
        <w:annotationRef/>
      </w:r>
      <w:r>
        <w:t>I think those are the primary players</w:t>
      </w:r>
    </w:p>
  </w:comment>
  <w:comment w:id="60" w:author="NOSTEMP" w:date="2015-01-20T11:22:00Z" w:initials="N">
    <w:p w14:paraId="5826F4A5" w14:textId="77777777" w:rsidR="00902BDB" w:rsidRDefault="00902BDB">
      <w:pPr>
        <w:pStyle w:val="CommentText"/>
      </w:pPr>
      <w:r>
        <w:rPr>
          <w:rStyle w:val="CommentReference"/>
        </w:rPr>
        <w:annotationRef/>
      </w:r>
      <w:r>
        <w:t xml:space="preserve">Are you sure about this?  I think all surface water is designed to flow into the retention ponds first.  </w:t>
      </w:r>
    </w:p>
  </w:comment>
  <w:comment w:id="61" w:author="NOSTEMP" w:date="2015-01-09T14:50:00Z" w:initials="N">
    <w:p w14:paraId="698438AD" w14:textId="77777777" w:rsidR="00902BDB" w:rsidRDefault="00902BDB">
      <w:pPr>
        <w:pStyle w:val="CommentText"/>
      </w:pPr>
      <w:r>
        <w:rPr>
          <w:rStyle w:val="CommentReference"/>
        </w:rPr>
        <w:annotationRef/>
      </w:r>
      <w:r>
        <w:t>Trent, do you know more precisely when this work was done at the quarry?</w:t>
      </w:r>
    </w:p>
  </w:comment>
  <w:comment w:id="62" w:author="NOSTEMP" w:date="2015-01-20T11:24:00Z" w:initials="N">
    <w:p w14:paraId="107F43C8" w14:textId="77777777" w:rsidR="00902BDB" w:rsidRDefault="00902BDB">
      <w:pPr>
        <w:pStyle w:val="CommentText"/>
      </w:pPr>
      <w:r>
        <w:rPr>
          <w:rStyle w:val="CommentReference"/>
        </w:rPr>
        <w:annotationRef/>
      </w:r>
      <w:r>
        <w:t>Appendicize?</w:t>
      </w:r>
    </w:p>
  </w:comment>
  <w:comment w:id="63" w:author="NOSTEMP" w:date="2015-01-20T11:27:00Z" w:initials="N">
    <w:p w14:paraId="7D57F797" w14:textId="77777777" w:rsidR="00902BDB" w:rsidRDefault="00902BDB">
      <w:pPr>
        <w:pStyle w:val="CommentText"/>
      </w:pPr>
      <w:r>
        <w:rPr>
          <w:rStyle w:val="CommentReference"/>
        </w:rPr>
        <w:annotationRef/>
      </w:r>
      <w:r>
        <w:t>Might be good to include dates: construction of the erosion and sediment control measures was completed over the last six months of calendar year 2014</w:t>
      </w:r>
    </w:p>
  </w:comment>
  <w:comment w:id="65" w:author="NOSTEMP" w:date="2015-01-20T11:25:00Z" w:initials="N">
    <w:p w14:paraId="32C254F1" w14:textId="77777777" w:rsidR="00902BDB" w:rsidRDefault="00902BDB">
      <w:pPr>
        <w:pStyle w:val="CommentText"/>
      </w:pPr>
      <w:r>
        <w:rPr>
          <w:rStyle w:val="CommentReference"/>
        </w:rPr>
        <w:annotationRef/>
      </w:r>
      <w:r>
        <w:t xml:space="preserve">We basically just funded supplies and hauling (which was something like 85% of the cost).  </w:t>
      </w:r>
    </w:p>
  </w:comment>
  <w:comment w:id="73" w:author="Geography" w:date="2014-12-26T13:53:00Z" w:initials="G">
    <w:p w14:paraId="64416968" w14:textId="77777777" w:rsidR="00902BDB" w:rsidRDefault="00902BDB">
      <w:pPr>
        <w:pStyle w:val="CommentText"/>
      </w:pPr>
      <w:r>
        <w:rPr>
          <w:rStyle w:val="CommentReference"/>
        </w:rPr>
        <w:annotationRef/>
      </w:r>
      <w:r>
        <w:t>Is this detail necessary?</w:t>
      </w:r>
    </w:p>
  </w:comment>
  <w:comment w:id="74" w:author="Geography" w:date="2014-12-26T13:56:00Z" w:initials="G">
    <w:p w14:paraId="3C759C0A" w14:textId="77777777" w:rsidR="00902BDB" w:rsidRDefault="00902BDB">
      <w:pPr>
        <w:pStyle w:val="CommentText"/>
      </w:pPr>
      <w:r>
        <w:rPr>
          <w:rStyle w:val="CommentReference"/>
        </w:rPr>
        <w:annotationRef/>
      </w:r>
      <w:r>
        <w:t>This will be summarized in Alex’s upcoming chapter.</w:t>
      </w:r>
    </w:p>
  </w:comment>
  <w:comment w:id="208" w:author="NOSTEMP" w:date="2015-01-20T11:38:00Z" w:initials="N">
    <w:p w14:paraId="06EFFCA2" w14:textId="77777777" w:rsidR="00902BDB" w:rsidRDefault="00902BDB">
      <w:pPr>
        <w:pStyle w:val="CommentText"/>
      </w:pPr>
      <w:r>
        <w:rPr>
          <w:rStyle w:val="CommentReference"/>
        </w:rPr>
        <w:annotationRef/>
      </w:r>
      <w:r>
        <w:t>Maybe focus this part on contaminants singularly, not to be confused with sediments which are also a type of LBSP</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AFFE297" w15:done="0"/>
  <w15:commentEx w15:paraId="05A48D21" w15:done="0"/>
  <w15:commentEx w15:paraId="14C6EF67" w15:done="0"/>
  <w15:commentEx w15:paraId="2EDAEFAD" w15:done="0"/>
  <w15:commentEx w15:paraId="20298E99" w15:done="0"/>
  <w15:commentEx w15:paraId="755059BF" w15:done="0"/>
  <w15:commentEx w15:paraId="268FF03F" w15:done="0"/>
  <w15:commentEx w15:paraId="7B005E1A" w15:done="0"/>
  <w15:commentEx w15:paraId="5826F4A5" w15:done="0"/>
  <w15:commentEx w15:paraId="698438AD" w15:done="0"/>
  <w15:commentEx w15:paraId="107F43C8" w15:done="0"/>
  <w15:commentEx w15:paraId="7D57F797" w15:done="0"/>
  <w15:commentEx w15:paraId="32C254F1" w15:done="0"/>
  <w15:commentEx w15:paraId="64416968" w15:done="0"/>
  <w15:commentEx w15:paraId="3C759C0A" w15:done="0"/>
  <w15:commentEx w15:paraId="06EFFCA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icrosoft Sans Serif">
    <w:panose1 w:val="020B0604020202020204"/>
    <w:charset w:val="00"/>
    <w:family w:val="swiss"/>
    <w:pitch w:val="variable"/>
    <w:sig w:usb0="E1002AFF" w:usb1="C0000002" w:usb2="00000008" w:usb3="00000000" w:csb0="000101FF" w:csb1="00000000"/>
  </w:font>
  <w:font w:name="TimesNewRomanPSMT">
    <w:altName w:val="Times New Roman"/>
    <w:panose1 w:val="00000000000000000000"/>
    <w:charset w:val="00"/>
    <w:family w:val="roman"/>
    <w:notTrueType/>
    <w:pitch w:val="default"/>
    <w:sig w:usb0="00000001" w:usb1="00000000" w:usb2="00000000" w:usb3="00000000" w:csb0="00000009"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9727C5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1E1F9A"/>
    <w:multiLevelType w:val="hybridMultilevel"/>
    <w:tmpl w:val="B5B8F8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516F0E"/>
    <w:multiLevelType w:val="hybridMultilevel"/>
    <w:tmpl w:val="B504CB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44C66C4"/>
    <w:multiLevelType w:val="hybridMultilevel"/>
    <w:tmpl w:val="B5B8F8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7E84473"/>
    <w:multiLevelType w:val="hybridMultilevel"/>
    <w:tmpl w:val="8A822D72"/>
    <w:lvl w:ilvl="0" w:tplc="1D14F9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D73402"/>
    <w:multiLevelType w:val="hybridMultilevel"/>
    <w:tmpl w:val="63A2D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DA81C73"/>
    <w:multiLevelType w:val="hybridMultilevel"/>
    <w:tmpl w:val="14464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5"/>
  </w:num>
  <w:num w:numId="4">
    <w:abstractNumId w:val="3"/>
  </w:num>
  <w:num w:numId="5">
    <w:abstractNumId w:val="4"/>
  </w:num>
  <w:num w:numId="6">
    <w:abstractNumId w:val="6"/>
  </w:num>
  <w:num w:numId="7">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eography">
    <w15:presenceInfo w15:providerId="None" w15:userId="Geograph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4F7D"/>
    <w:rsid w:val="0000507F"/>
    <w:rsid w:val="000118E9"/>
    <w:rsid w:val="00017DA0"/>
    <w:rsid w:val="0003283C"/>
    <w:rsid w:val="000378BE"/>
    <w:rsid w:val="000433E4"/>
    <w:rsid w:val="00054B9E"/>
    <w:rsid w:val="000555D7"/>
    <w:rsid w:val="000559B0"/>
    <w:rsid w:val="000961D0"/>
    <w:rsid w:val="00096D43"/>
    <w:rsid w:val="000A1815"/>
    <w:rsid w:val="000D33A1"/>
    <w:rsid w:val="0010171B"/>
    <w:rsid w:val="00113D25"/>
    <w:rsid w:val="00124A37"/>
    <w:rsid w:val="00127611"/>
    <w:rsid w:val="00152678"/>
    <w:rsid w:val="001855CA"/>
    <w:rsid w:val="001941B3"/>
    <w:rsid w:val="00195083"/>
    <w:rsid w:val="001B0F47"/>
    <w:rsid w:val="001C7071"/>
    <w:rsid w:val="001E4174"/>
    <w:rsid w:val="002377BC"/>
    <w:rsid w:val="00243857"/>
    <w:rsid w:val="0027042B"/>
    <w:rsid w:val="00271846"/>
    <w:rsid w:val="002922FA"/>
    <w:rsid w:val="002A3D95"/>
    <w:rsid w:val="002B3A6E"/>
    <w:rsid w:val="002C3185"/>
    <w:rsid w:val="0030558C"/>
    <w:rsid w:val="00340928"/>
    <w:rsid w:val="003827EB"/>
    <w:rsid w:val="003B1FEA"/>
    <w:rsid w:val="003B5924"/>
    <w:rsid w:val="003E0E1B"/>
    <w:rsid w:val="003E68BD"/>
    <w:rsid w:val="003F0049"/>
    <w:rsid w:val="003F5979"/>
    <w:rsid w:val="003F7C0E"/>
    <w:rsid w:val="0040087B"/>
    <w:rsid w:val="00424D00"/>
    <w:rsid w:val="0044533D"/>
    <w:rsid w:val="00446164"/>
    <w:rsid w:val="00475DF0"/>
    <w:rsid w:val="004766D7"/>
    <w:rsid w:val="004B745F"/>
    <w:rsid w:val="004D16AB"/>
    <w:rsid w:val="004F5A6A"/>
    <w:rsid w:val="005001F5"/>
    <w:rsid w:val="00525A5B"/>
    <w:rsid w:val="00537DF1"/>
    <w:rsid w:val="00540288"/>
    <w:rsid w:val="005447B8"/>
    <w:rsid w:val="00550A10"/>
    <w:rsid w:val="00554F7E"/>
    <w:rsid w:val="00567296"/>
    <w:rsid w:val="00577E60"/>
    <w:rsid w:val="00594706"/>
    <w:rsid w:val="005A32C0"/>
    <w:rsid w:val="005C19DC"/>
    <w:rsid w:val="005C6540"/>
    <w:rsid w:val="005F08F2"/>
    <w:rsid w:val="0061489C"/>
    <w:rsid w:val="00631599"/>
    <w:rsid w:val="006533DC"/>
    <w:rsid w:val="00654039"/>
    <w:rsid w:val="006832C8"/>
    <w:rsid w:val="0068798B"/>
    <w:rsid w:val="006A21A7"/>
    <w:rsid w:val="006B5235"/>
    <w:rsid w:val="006C4226"/>
    <w:rsid w:val="006C5561"/>
    <w:rsid w:val="006D421D"/>
    <w:rsid w:val="006D670C"/>
    <w:rsid w:val="006E5634"/>
    <w:rsid w:val="00716BB0"/>
    <w:rsid w:val="007464DD"/>
    <w:rsid w:val="00763671"/>
    <w:rsid w:val="0078393F"/>
    <w:rsid w:val="007935F0"/>
    <w:rsid w:val="007C0167"/>
    <w:rsid w:val="008360D3"/>
    <w:rsid w:val="00837715"/>
    <w:rsid w:val="00851B10"/>
    <w:rsid w:val="008B743F"/>
    <w:rsid w:val="008C7EB3"/>
    <w:rsid w:val="008E0685"/>
    <w:rsid w:val="008F6308"/>
    <w:rsid w:val="0090225D"/>
    <w:rsid w:val="00902BDB"/>
    <w:rsid w:val="00925F44"/>
    <w:rsid w:val="009326BD"/>
    <w:rsid w:val="00955255"/>
    <w:rsid w:val="009875A1"/>
    <w:rsid w:val="009A214F"/>
    <w:rsid w:val="009B4597"/>
    <w:rsid w:val="009C3601"/>
    <w:rsid w:val="009C5159"/>
    <w:rsid w:val="009D1E83"/>
    <w:rsid w:val="009E5B9B"/>
    <w:rsid w:val="00A010D8"/>
    <w:rsid w:val="00A07CB6"/>
    <w:rsid w:val="00A12EDB"/>
    <w:rsid w:val="00A15390"/>
    <w:rsid w:val="00A16B65"/>
    <w:rsid w:val="00A2475F"/>
    <w:rsid w:val="00A30E79"/>
    <w:rsid w:val="00A31026"/>
    <w:rsid w:val="00A33AC3"/>
    <w:rsid w:val="00A512F9"/>
    <w:rsid w:val="00A63EA2"/>
    <w:rsid w:val="00A656E9"/>
    <w:rsid w:val="00A822EB"/>
    <w:rsid w:val="00A82684"/>
    <w:rsid w:val="00A92E4D"/>
    <w:rsid w:val="00AB05DF"/>
    <w:rsid w:val="00AD4261"/>
    <w:rsid w:val="00AE5760"/>
    <w:rsid w:val="00AF3911"/>
    <w:rsid w:val="00B1632F"/>
    <w:rsid w:val="00B41B25"/>
    <w:rsid w:val="00B6198C"/>
    <w:rsid w:val="00B74160"/>
    <w:rsid w:val="00B74FAE"/>
    <w:rsid w:val="00B75911"/>
    <w:rsid w:val="00B77D76"/>
    <w:rsid w:val="00B826FC"/>
    <w:rsid w:val="00BE48E6"/>
    <w:rsid w:val="00BF00B7"/>
    <w:rsid w:val="00C35135"/>
    <w:rsid w:val="00C47016"/>
    <w:rsid w:val="00C6451B"/>
    <w:rsid w:val="00C74125"/>
    <w:rsid w:val="00C90740"/>
    <w:rsid w:val="00C973F6"/>
    <w:rsid w:val="00CC0ADB"/>
    <w:rsid w:val="00CD4AFA"/>
    <w:rsid w:val="00D1305D"/>
    <w:rsid w:val="00D22742"/>
    <w:rsid w:val="00D33593"/>
    <w:rsid w:val="00D37DA3"/>
    <w:rsid w:val="00D63268"/>
    <w:rsid w:val="00D8632B"/>
    <w:rsid w:val="00DB4BA1"/>
    <w:rsid w:val="00DC45AC"/>
    <w:rsid w:val="00DD250B"/>
    <w:rsid w:val="00DD4F7D"/>
    <w:rsid w:val="00DF2FA2"/>
    <w:rsid w:val="00E254CC"/>
    <w:rsid w:val="00E611A4"/>
    <w:rsid w:val="00E74C1A"/>
    <w:rsid w:val="00E92A76"/>
    <w:rsid w:val="00E96754"/>
    <w:rsid w:val="00EA59A4"/>
    <w:rsid w:val="00EB5823"/>
    <w:rsid w:val="00EF4B07"/>
    <w:rsid w:val="00F11DDE"/>
    <w:rsid w:val="00F131D0"/>
    <w:rsid w:val="00F5136B"/>
    <w:rsid w:val="00F577F7"/>
    <w:rsid w:val="00F64EB7"/>
    <w:rsid w:val="00F82309"/>
    <w:rsid w:val="00F87A1A"/>
    <w:rsid w:val="00FC2FD3"/>
    <w:rsid w:val="00FC6713"/>
    <w:rsid w:val="00FD25D1"/>
    <w:rsid w:val="00FD3719"/>
    <w:rsid w:val="00FF35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273BD"/>
  <w15:docId w15:val="{0EB837C9-3BAC-4A88-A9CE-3C18544EE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4F7D"/>
    <w:pPr>
      <w:spacing w:after="0" w:line="240" w:lineRule="auto"/>
    </w:pPr>
    <w:rPr>
      <w:rFonts w:ascii="Courier" w:eastAsia="Times New Roman" w:hAnsi="Courier" w:cs="Times New Roman"/>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0167"/>
    <w:pPr>
      <w:ind w:left="720"/>
      <w:contextualSpacing/>
    </w:pPr>
  </w:style>
  <w:style w:type="paragraph" w:styleId="BalloonText">
    <w:name w:val="Balloon Text"/>
    <w:basedOn w:val="Normal"/>
    <w:link w:val="BalloonTextChar"/>
    <w:uiPriority w:val="99"/>
    <w:semiHidden/>
    <w:unhideWhenUsed/>
    <w:rsid w:val="009A214F"/>
    <w:rPr>
      <w:rFonts w:ascii="Tahoma" w:hAnsi="Tahoma" w:cs="Tahoma"/>
      <w:sz w:val="16"/>
      <w:szCs w:val="16"/>
    </w:rPr>
  </w:style>
  <w:style w:type="character" w:customStyle="1" w:styleId="BalloonTextChar">
    <w:name w:val="Balloon Text Char"/>
    <w:basedOn w:val="DefaultParagraphFont"/>
    <w:link w:val="BalloonText"/>
    <w:uiPriority w:val="99"/>
    <w:semiHidden/>
    <w:rsid w:val="009A214F"/>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AB05DF"/>
    <w:rPr>
      <w:sz w:val="16"/>
      <w:szCs w:val="16"/>
    </w:rPr>
  </w:style>
  <w:style w:type="paragraph" w:styleId="CommentText">
    <w:name w:val="annotation text"/>
    <w:basedOn w:val="Normal"/>
    <w:link w:val="CommentTextChar"/>
    <w:uiPriority w:val="99"/>
    <w:semiHidden/>
    <w:unhideWhenUsed/>
    <w:rsid w:val="00AB05DF"/>
    <w:rPr>
      <w:sz w:val="20"/>
    </w:rPr>
  </w:style>
  <w:style w:type="character" w:customStyle="1" w:styleId="CommentTextChar">
    <w:name w:val="Comment Text Char"/>
    <w:basedOn w:val="DefaultParagraphFont"/>
    <w:link w:val="CommentText"/>
    <w:uiPriority w:val="99"/>
    <w:semiHidden/>
    <w:rsid w:val="00AB05DF"/>
    <w:rPr>
      <w:rFonts w:ascii="Courier" w:eastAsia="Times New Roman" w:hAnsi="Courier" w:cs="Times New Roman"/>
      <w:sz w:val="20"/>
      <w:szCs w:val="20"/>
    </w:rPr>
  </w:style>
  <w:style w:type="paragraph" w:styleId="CommentSubject">
    <w:name w:val="annotation subject"/>
    <w:basedOn w:val="CommentText"/>
    <w:next w:val="CommentText"/>
    <w:link w:val="CommentSubjectChar"/>
    <w:uiPriority w:val="99"/>
    <w:semiHidden/>
    <w:unhideWhenUsed/>
    <w:rsid w:val="00AB05DF"/>
    <w:rPr>
      <w:b/>
      <w:bCs/>
    </w:rPr>
  </w:style>
  <w:style w:type="character" w:customStyle="1" w:styleId="CommentSubjectChar">
    <w:name w:val="Comment Subject Char"/>
    <w:basedOn w:val="CommentTextChar"/>
    <w:link w:val="CommentSubject"/>
    <w:uiPriority w:val="99"/>
    <w:semiHidden/>
    <w:rsid w:val="00AB05DF"/>
    <w:rPr>
      <w:rFonts w:ascii="Courier" w:eastAsia="Times New Roman" w:hAnsi="Courier" w:cs="Times New Roman"/>
      <w:b/>
      <w:bCs/>
      <w:sz w:val="20"/>
      <w:szCs w:val="20"/>
    </w:rPr>
  </w:style>
  <w:style w:type="paragraph" w:styleId="NormalWeb">
    <w:name w:val="Normal (Web)"/>
    <w:basedOn w:val="Normal"/>
    <w:uiPriority w:val="99"/>
    <w:semiHidden/>
    <w:unhideWhenUsed/>
    <w:rsid w:val="000A1815"/>
    <w:pPr>
      <w:spacing w:before="100" w:beforeAutospacing="1" w:after="100" w:afterAutospacing="1"/>
    </w:pPr>
    <w:rPr>
      <w:rFonts w:ascii="Times New Roman" w:eastAsiaTheme="minorEastAsia" w:hAnsi="Times New Roman"/>
      <w:szCs w:val="24"/>
    </w:rPr>
  </w:style>
  <w:style w:type="paragraph" w:styleId="Caption">
    <w:name w:val="caption"/>
    <w:basedOn w:val="Normal"/>
    <w:next w:val="Normal"/>
    <w:uiPriority w:val="35"/>
    <w:unhideWhenUsed/>
    <w:qFormat/>
    <w:rsid w:val="002922FA"/>
    <w:pPr>
      <w:spacing w:after="200"/>
    </w:pPr>
    <w:rPr>
      <w:rFonts w:asciiTheme="minorHAnsi" w:eastAsiaTheme="minorEastAsia" w:hAnsiTheme="minorHAnsi" w:cstheme="minorBidi"/>
      <w:b/>
      <w:bCs/>
      <w:color w:val="4F81BD" w:themeColor="accent1"/>
      <w:sz w:val="18"/>
      <w:szCs w:val="18"/>
    </w:rPr>
  </w:style>
  <w:style w:type="paragraph" w:styleId="NoSpacing">
    <w:name w:val="No Spacing"/>
    <w:uiPriority w:val="1"/>
    <w:qFormat/>
    <w:rsid w:val="0040087B"/>
    <w:pPr>
      <w:spacing w:after="0" w:line="240" w:lineRule="auto"/>
    </w:pPr>
    <w:rPr>
      <w:rFonts w:ascii="Calibri" w:eastAsia="Calibri" w:hAnsi="Calibri" w:cs="Times New Roman"/>
    </w:rPr>
  </w:style>
  <w:style w:type="character" w:styleId="Hyperlink">
    <w:name w:val="Hyperlink"/>
    <w:basedOn w:val="DefaultParagraphFont"/>
    <w:uiPriority w:val="99"/>
    <w:unhideWhenUsed/>
    <w:rsid w:val="0003283C"/>
    <w:rPr>
      <w:color w:val="0000FF" w:themeColor="hyperlink"/>
      <w:u w:val="single"/>
    </w:rPr>
  </w:style>
  <w:style w:type="paragraph" w:styleId="ListBullet">
    <w:name w:val="List Bullet"/>
    <w:basedOn w:val="Normal"/>
    <w:uiPriority w:val="99"/>
    <w:unhideWhenUsed/>
    <w:rsid w:val="00CC0ADB"/>
    <w:pPr>
      <w:numPr>
        <w:numId w:val="7"/>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coralreef.noaa.gov/aboutcrcp/strategy/reprioritization/managementpriorities/resources/amsam_mngmnt_clr.pdf"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yperlink" Target="http://www.springerlink.com/content/?Author=M.+James+C.+Crabbe" TargetMode="External"/><Relationship Id="rId3" Type="http://schemas.openxmlformats.org/officeDocument/2006/relationships/styles" Target="styles.xml"/><Relationship Id="rId21" Type="http://schemas.openxmlformats.org/officeDocument/2006/relationships/image" Target="media/image14.png"/><Relationship Id="rId34" Type="http://schemas.microsoft.com/office/2011/relationships/people" Target="people.xml"/><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mailto:dave.whitall@noaa.gov"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springerlink.com/content/?Author=David+J.+Smith" TargetMode="External"/><Relationship Id="rId30" Type="http://schemas.openxmlformats.org/officeDocument/2006/relationships/image" Target="media/image20.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E041CD-7722-474D-B9E5-0EB8BEEDC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6995</Words>
  <Characters>39875</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San Diego State University</Company>
  <LinksUpToDate>false</LinksUpToDate>
  <CharactersWithSpaces>46777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Geography</dc:creator>
  <cp:lastModifiedBy>Alex Messina</cp:lastModifiedBy>
  <cp:revision>3</cp:revision>
  <dcterms:created xsi:type="dcterms:W3CDTF">2015-03-07T21:44:00Z</dcterms:created>
  <dcterms:modified xsi:type="dcterms:W3CDTF">2015-03-07T21:44:00Z</dcterms:modified>
</cp:coreProperties>
</file>