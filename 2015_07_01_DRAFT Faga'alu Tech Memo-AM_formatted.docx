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drawings/drawing1.xml" ContentType="application/vnd.openxmlformats-officedocument.drawingml.chartshap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0FD557" w14:textId="77777777" w:rsidR="00F577F7" w:rsidRPr="00F577F7" w:rsidRDefault="00F577F7">
      <w:pPr>
        <w:rPr>
          <w:b/>
          <w:sz w:val="36"/>
          <w:szCs w:val="36"/>
        </w:rPr>
      </w:pPr>
      <w:r>
        <w:rPr>
          <w:b/>
          <w:sz w:val="36"/>
          <w:szCs w:val="36"/>
        </w:rPr>
        <w:t>Baseline Assessment of Faga’alu Watershed: A Ridge to Reef Assessment in Support of Sediment Reduction Activities</w:t>
      </w:r>
    </w:p>
    <w:p w14:paraId="227850A9" w14:textId="77777777" w:rsidR="00F577F7" w:rsidRDefault="00F577F7">
      <w:pPr>
        <w:rPr>
          <w:b/>
          <w:sz w:val="28"/>
          <w:szCs w:val="28"/>
        </w:rPr>
      </w:pPr>
    </w:p>
    <w:p w14:paraId="7CBB2601" w14:textId="77777777" w:rsidR="006E5634" w:rsidRDefault="006E5634" w:rsidP="00A128F4">
      <w:pPr>
        <w:pStyle w:val="Heading1"/>
      </w:pPr>
      <w:r>
        <w:t>Purpose</w:t>
      </w:r>
      <w:r w:rsidR="005447B8">
        <w:t xml:space="preserve"> and Objective</w:t>
      </w:r>
    </w:p>
    <w:p w14:paraId="32ADE090" w14:textId="77777777" w:rsidR="00BA42B2" w:rsidRDefault="009B7E0A" w:rsidP="009E23D9">
      <w:pPr>
        <w:pStyle w:val="CommentText"/>
        <w:rPr>
          <w:sz w:val="24"/>
          <w:szCs w:val="24"/>
        </w:rPr>
      </w:pPr>
      <w:r w:rsidRPr="009E23D9">
        <w:rPr>
          <w:sz w:val="24"/>
          <w:szCs w:val="24"/>
        </w:rPr>
        <w:t xml:space="preserve">The primary purpose of this document is to provide local and federal partners with baseline information and survey methodologies to enable partners the ability to </w:t>
      </w:r>
      <w:r w:rsidR="00EC077E">
        <w:rPr>
          <w:sz w:val="24"/>
          <w:szCs w:val="24"/>
        </w:rPr>
        <w:t xml:space="preserve">continue </w:t>
      </w:r>
      <w:r w:rsidRPr="009E23D9">
        <w:rPr>
          <w:sz w:val="24"/>
          <w:szCs w:val="24"/>
        </w:rPr>
        <w:t>monitor</w:t>
      </w:r>
      <w:r w:rsidR="00EC077E">
        <w:rPr>
          <w:sz w:val="24"/>
          <w:szCs w:val="24"/>
        </w:rPr>
        <w:t>ing efforts and evaluate the</w:t>
      </w:r>
      <w:r w:rsidRPr="009E23D9">
        <w:rPr>
          <w:sz w:val="24"/>
          <w:szCs w:val="24"/>
        </w:rPr>
        <w:t xml:space="preserve"> effectiveness of management actions</w:t>
      </w:r>
      <w:r w:rsidR="00684FA4">
        <w:rPr>
          <w:sz w:val="24"/>
          <w:szCs w:val="24"/>
        </w:rPr>
        <w:t xml:space="preserve"> taken at the Samoa Maritime quarry in Faga’alu, American Samoa.</w:t>
      </w:r>
      <w:r w:rsidRPr="009E23D9">
        <w:rPr>
          <w:sz w:val="22"/>
          <w:szCs w:val="22"/>
        </w:rPr>
        <w:t xml:space="preserve"> </w:t>
      </w:r>
      <w:r w:rsidR="00FD25D1" w:rsidRPr="009B7E0A">
        <w:rPr>
          <w:sz w:val="24"/>
          <w:szCs w:val="24"/>
        </w:rPr>
        <w:t xml:space="preserve">This document </w:t>
      </w:r>
      <w:r w:rsidR="009E5B9B" w:rsidRPr="009B7E0A">
        <w:rPr>
          <w:sz w:val="24"/>
          <w:szCs w:val="24"/>
        </w:rPr>
        <w:t xml:space="preserve">summarizes </w:t>
      </w:r>
      <w:r w:rsidR="00FD25D1" w:rsidRPr="009B7E0A">
        <w:rPr>
          <w:sz w:val="24"/>
          <w:szCs w:val="24"/>
        </w:rPr>
        <w:t xml:space="preserve">work completed between 2012 and 2014 </w:t>
      </w:r>
      <w:r w:rsidR="00A31026" w:rsidRPr="009B7E0A">
        <w:rPr>
          <w:sz w:val="24"/>
          <w:szCs w:val="24"/>
        </w:rPr>
        <w:t xml:space="preserve">which was coordinated and funded by the </w:t>
      </w:r>
      <w:r>
        <w:rPr>
          <w:sz w:val="24"/>
          <w:szCs w:val="24"/>
        </w:rPr>
        <w:t>National Oceanic and Atmospheric Administration (</w:t>
      </w:r>
      <w:r w:rsidR="00A31026" w:rsidRPr="009B7E0A">
        <w:rPr>
          <w:sz w:val="24"/>
          <w:szCs w:val="24"/>
        </w:rPr>
        <w:t>NOAA</w:t>
      </w:r>
      <w:r>
        <w:rPr>
          <w:sz w:val="24"/>
          <w:szCs w:val="24"/>
        </w:rPr>
        <w:t>)</w:t>
      </w:r>
      <w:r w:rsidR="00A31026" w:rsidRPr="009B7E0A">
        <w:rPr>
          <w:sz w:val="24"/>
          <w:szCs w:val="24"/>
        </w:rPr>
        <w:t xml:space="preserve"> Coral Reef Conservation Program </w:t>
      </w:r>
      <w:r w:rsidR="004B745F" w:rsidRPr="009B7E0A">
        <w:rPr>
          <w:sz w:val="24"/>
          <w:szCs w:val="24"/>
        </w:rPr>
        <w:t xml:space="preserve">(CRCP) </w:t>
      </w:r>
      <w:r w:rsidR="00FD25D1" w:rsidRPr="009B7E0A">
        <w:rPr>
          <w:sz w:val="24"/>
          <w:szCs w:val="24"/>
        </w:rPr>
        <w:t>to gather baseline data and information before management intervention</w:t>
      </w:r>
      <w:r w:rsidR="00684FA4">
        <w:rPr>
          <w:sz w:val="24"/>
          <w:szCs w:val="24"/>
        </w:rPr>
        <w:t>s</w:t>
      </w:r>
      <w:r w:rsidR="00FD25D1" w:rsidRPr="009B7E0A">
        <w:rPr>
          <w:sz w:val="24"/>
          <w:szCs w:val="24"/>
        </w:rPr>
        <w:t xml:space="preserve"> </w:t>
      </w:r>
      <w:r w:rsidR="00684FA4" w:rsidRPr="009B7E0A">
        <w:rPr>
          <w:sz w:val="24"/>
          <w:szCs w:val="24"/>
        </w:rPr>
        <w:t>w</w:t>
      </w:r>
      <w:r w:rsidR="00684FA4">
        <w:rPr>
          <w:sz w:val="24"/>
          <w:szCs w:val="24"/>
        </w:rPr>
        <w:t>ere</w:t>
      </w:r>
      <w:r w:rsidR="00684FA4" w:rsidRPr="009B7E0A">
        <w:rPr>
          <w:sz w:val="24"/>
          <w:szCs w:val="24"/>
        </w:rPr>
        <w:t xml:space="preserve"> </w:t>
      </w:r>
      <w:r w:rsidR="00FD25D1" w:rsidRPr="009B7E0A">
        <w:rPr>
          <w:sz w:val="24"/>
          <w:szCs w:val="24"/>
        </w:rPr>
        <w:t>implemented to reduce land-based sources of pollutio</w:t>
      </w:r>
      <w:r w:rsidR="0040087B" w:rsidRPr="009B7E0A">
        <w:rPr>
          <w:sz w:val="24"/>
          <w:szCs w:val="24"/>
        </w:rPr>
        <w:t>n</w:t>
      </w:r>
      <w:r w:rsidR="00216842">
        <w:rPr>
          <w:sz w:val="24"/>
          <w:szCs w:val="24"/>
        </w:rPr>
        <w:t xml:space="preserve"> inputs to </w:t>
      </w:r>
      <w:r w:rsidR="00684FA4">
        <w:rPr>
          <w:sz w:val="24"/>
          <w:szCs w:val="24"/>
        </w:rPr>
        <w:t xml:space="preserve">the coral reefs in </w:t>
      </w:r>
      <w:r w:rsidR="00216842">
        <w:rPr>
          <w:sz w:val="24"/>
          <w:szCs w:val="24"/>
        </w:rPr>
        <w:t>Faga’alu Bay</w:t>
      </w:r>
      <w:r w:rsidR="0040087B" w:rsidRPr="009B7E0A">
        <w:rPr>
          <w:sz w:val="24"/>
          <w:szCs w:val="24"/>
        </w:rPr>
        <w:t xml:space="preserve">. The work described </w:t>
      </w:r>
      <w:r w:rsidRPr="009B7E0A">
        <w:rPr>
          <w:sz w:val="24"/>
          <w:szCs w:val="24"/>
        </w:rPr>
        <w:t xml:space="preserve">in the following sections </w:t>
      </w:r>
      <w:r w:rsidR="0040087B" w:rsidRPr="009B7E0A">
        <w:rPr>
          <w:sz w:val="24"/>
          <w:szCs w:val="24"/>
        </w:rPr>
        <w:t xml:space="preserve">was funded through investments made by the NOAA </w:t>
      </w:r>
      <w:r w:rsidR="004B745F" w:rsidRPr="009B7E0A">
        <w:rPr>
          <w:sz w:val="24"/>
          <w:szCs w:val="24"/>
        </w:rPr>
        <w:t xml:space="preserve">CRCP </w:t>
      </w:r>
      <w:r w:rsidR="0040087B" w:rsidRPr="009B7E0A">
        <w:rPr>
          <w:sz w:val="24"/>
          <w:szCs w:val="24"/>
        </w:rPr>
        <w:t xml:space="preserve"> either directly through </w:t>
      </w:r>
      <w:r w:rsidR="00A31026" w:rsidRPr="009B7E0A">
        <w:rPr>
          <w:sz w:val="24"/>
          <w:szCs w:val="24"/>
        </w:rPr>
        <w:t xml:space="preserve">an </w:t>
      </w:r>
      <w:r w:rsidR="0040087B" w:rsidRPr="009B7E0A">
        <w:rPr>
          <w:sz w:val="24"/>
          <w:szCs w:val="24"/>
        </w:rPr>
        <w:t xml:space="preserve">internal </w:t>
      </w:r>
      <w:r w:rsidRPr="009B7E0A">
        <w:rPr>
          <w:sz w:val="24"/>
          <w:szCs w:val="24"/>
        </w:rPr>
        <w:t xml:space="preserve">NOAA </w:t>
      </w:r>
      <w:r w:rsidR="0040087B" w:rsidRPr="009B7E0A">
        <w:rPr>
          <w:sz w:val="24"/>
          <w:szCs w:val="24"/>
        </w:rPr>
        <w:t xml:space="preserve">project </w:t>
      </w:r>
      <w:r w:rsidR="00A31026" w:rsidRPr="009B7E0A">
        <w:rPr>
          <w:sz w:val="24"/>
          <w:szCs w:val="24"/>
        </w:rPr>
        <w:t>titled,</w:t>
      </w:r>
      <w:r w:rsidR="0040087B" w:rsidRPr="009B7E0A">
        <w:rPr>
          <w:sz w:val="24"/>
          <w:szCs w:val="24"/>
        </w:rPr>
        <w:t xml:space="preserve"> </w:t>
      </w:r>
      <w:r w:rsidR="00A31026" w:rsidRPr="009B7E0A">
        <w:rPr>
          <w:sz w:val="24"/>
          <w:szCs w:val="24"/>
        </w:rPr>
        <w:t>“</w:t>
      </w:r>
      <w:r w:rsidR="0040087B" w:rsidRPr="009E23D9">
        <w:rPr>
          <w:sz w:val="24"/>
          <w:szCs w:val="24"/>
        </w:rPr>
        <w:t>Comprehensive baseline assessment and pilot test of</w:t>
      </w:r>
      <w:r w:rsidR="004B745F" w:rsidRPr="009E23D9">
        <w:rPr>
          <w:sz w:val="24"/>
          <w:szCs w:val="24"/>
        </w:rPr>
        <w:t xml:space="preserve"> </w:t>
      </w:r>
      <w:r w:rsidR="0040087B" w:rsidRPr="009E23D9">
        <w:rPr>
          <w:sz w:val="24"/>
          <w:szCs w:val="24"/>
        </w:rPr>
        <w:t>outcome performance measures in Faga’alu Bay, American Samoa</w:t>
      </w:r>
      <w:r w:rsidR="00A31026" w:rsidRPr="009E23D9">
        <w:rPr>
          <w:sz w:val="24"/>
          <w:szCs w:val="24"/>
        </w:rPr>
        <w:t>”</w:t>
      </w:r>
      <w:r w:rsidR="0040087B" w:rsidRPr="009E23D9">
        <w:rPr>
          <w:sz w:val="24"/>
          <w:szCs w:val="24"/>
        </w:rPr>
        <w:t xml:space="preserve">, </w:t>
      </w:r>
      <w:r w:rsidRPr="009E23D9">
        <w:rPr>
          <w:sz w:val="24"/>
          <w:szCs w:val="24"/>
        </w:rPr>
        <w:t>through a Cooperative Agreement with American Samoa to the Coral Reef Advisory Group</w:t>
      </w:r>
      <w:r w:rsidR="00216842">
        <w:rPr>
          <w:sz w:val="24"/>
          <w:szCs w:val="24"/>
        </w:rPr>
        <w:t xml:space="preserve"> (CRAG)</w:t>
      </w:r>
      <w:r w:rsidRPr="009E23D9">
        <w:rPr>
          <w:sz w:val="24"/>
          <w:szCs w:val="24"/>
        </w:rPr>
        <w:t xml:space="preserve">, </w:t>
      </w:r>
      <w:r w:rsidR="0040087B" w:rsidRPr="009E23D9">
        <w:rPr>
          <w:sz w:val="24"/>
          <w:szCs w:val="24"/>
        </w:rPr>
        <w:t>or through a domestic grant awarded to San Diego State University</w:t>
      </w:r>
      <w:r w:rsidR="009B4597" w:rsidRPr="009E23D9">
        <w:rPr>
          <w:sz w:val="24"/>
          <w:szCs w:val="24"/>
        </w:rPr>
        <w:t xml:space="preserve"> (SDSU)</w:t>
      </w:r>
      <w:r w:rsidR="00A31026" w:rsidRPr="009E23D9">
        <w:rPr>
          <w:sz w:val="24"/>
          <w:szCs w:val="24"/>
        </w:rPr>
        <w:t xml:space="preserve"> titled, “Monitoring and analysis of sediment accumulation and composition on coral reefs in Faga'alu Bay, American Samoa”</w:t>
      </w:r>
      <w:r w:rsidRPr="009E23D9">
        <w:rPr>
          <w:sz w:val="24"/>
          <w:szCs w:val="24"/>
        </w:rPr>
        <w:t xml:space="preserve"> which extended previous efforts supported by the Department of Interior – Insular Affairs Office</w:t>
      </w:r>
      <w:r w:rsidR="00216842">
        <w:rPr>
          <w:sz w:val="24"/>
          <w:szCs w:val="24"/>
        </w:rPr>
        <w:t xml:space="preserve"> through </w:t>
      </w:r>
      <w:r w:rsidR="00684FA4">
        <w:rPr>
          <w:sz w:val="24"/>
          <w:szCs w:val="24"/>
        </w:rPr>
        <w:t xml:space="preserve">the </w:t>
      </w:r>
      <w:r w:rsidR="00216842">
        <w:rPr>
          <w:sz w:val="24"/>
          <w:szCs w:val="24"/>
        </w:rPr>
        <w:t>CRAG</w:t>
      </w:r>
      <w:r w:rsidR="0040087B" w:rsidRPr="009E23D9">
        <w:rPr>
          <w:sz w:val="24"/>
          <w:szCs w:val="24"/>
        </w:rPr>
        <w:t xml:space="preserve">. </w:t>
      </w:r>
    </w:p>
    <w:p w14:paraId="538CB2E0" w14:textId="77777777" w:rsidR="00BA42B2" w:rsidRDefault="00BA42B2" w:rsidP="009E23D9">
      <w:pPr>
        <w:pStyle w:val="CommentText"/>
        <w:rPr>
          <w:sz w:val="24"/>
          <w:szCs w:val="24"/>
        </w:rPr>
      </w:pPr>
    </w:p>
    <w:p w14:paraId="57B72EEA" w14:textId="77777777" w:rsidR="005447B8" w:rsidRDefault="0040087B" w:rsidP="009E23D9">
      <w:pPr>
        <w:pStyle w:val="CommentText"/>
        <w:rPr>
          <w:sz w:val="24"/>
          <w:szCs w:val="24"/>
        </w:rPr>
      </w:pPr>
      <w:r w:rsidRPr="009E23D9">
        <w:rPr>
          <w:sz w:val="24"/>
          <w:szCs w:val="24"/>
        </w:rPr>
        <w:t xml:space="preserve">To carry out these baseline assessments, experts from across NOAA </w:t>
      </w:r>
      <w:r w:rsidR="009E5B9B" w:rsidRPr="009E23D9">
        <w:rPr>
          <w:sz w:val="24"/>
          <w:szCs w:val="24"/>
        </w:rPr>
        <w:t xml:space="preserve">and SDSU </w:t>
      </w:r>
      <w:r w:rsidRPr="009E23D9">
        <w:rPr>
          <w:sz w:val="24"/>
          <w:szCs w:val="24"/>
        </w:rPr>
        <w:t xml:space="preserve">were </w:t>
      </w:r>
      <w:r w:rsidR="00113D25" w:rsidRPr="009E23D9">
        <w:rPr>
          <w:sz w:val="24"/>
          <w:szCs w:val="24"/>
        </w:rPr>
        <w:t>asked to apply their knowledge and technical skills to develop baseline information to share with the local management authorities in American Samoa</w:t>
      </w:r>
      <w:r w:rsidR="00684FA4">
        <w:rPr>
          <w:sz w:val="24"/>
          <w:szCs w:val="24"/>
        </w:rPr>
        <w:t>.</w:t>
      </w:r>
      <w:r w:rsidR="00113D25" w:rsidRPr="009E23D9">
        <w:rPr>
          <w:sz w:val="24"/>
          <w:szCs w:val="24"/>
        </w:rPr>
        <w:t xml:space="preserve"> </w:t>
      </w:r>
      <w:r w:rsidR="009E5B9B" w:rsidRPr="009E23D9">
        <w:rPr>
          <w:sz w:val="24"/>
          <w:szCs w:val="24"/>
        </w:rPr>
        <w:t>T</w:t>
      </w:r>
      <w:r w:rsidR="00113D25" w:rsidRPr="009E23D9">
        <w:rPr>
          <w:sz w:val="24"/>
          <w:szCs w:val="24"/>
        </w:rPr>
        <w:t>he</w:t>
      </w:r>
      <w:r w:rsidR="009B7E0A" w:rsidRPr="009E23D9">
        <w:rPr>
          <w:sz w:val="24"/>
          <w:szCs w:val="24"/>
        </w:rPr>
        <w:t>se</w:t>
      </w:r>
      <w:r w:rsidR="00113D25" w:rsidRPr="009E23D9">
        <w:rPr>
          <w:sz w:val="24"/>
          <w:szCs w:val="24"/>
        </w:rPr>
        <w:t xml:space="preserve"> </w:t>
      </w:r>
      <w:r w:rsidR="00BA42B2">
        <w:rPr>
          <w:sz w:val="24"/>
          <w:szCs w:val="24"/>
        </w:rPr>
        <w:t xml:space="preserve">2012-2014 </w:t>
      </w:r>
      <w:r w:rsidR="00113D25" w:rsidRPr="009E23D9">
        <w:rPr>
          <w:sz w:val="24"/>
          <w:szCs w:val="24"/>
        </w:rPr>
        <w:t xml:space="preserve">activities </w:t>
      </w:r>
      <w:r w:rsidR="00BA42B2">
        <w:rPr>
          <w:sz w:val="24"/>
          <w:szCs w:val="24"/>
        </w:rPr>
        <w:t>describe</w:t>
      </w:r>
      <w:r w:rsidR="00BA42B2" w:rsidRPr="009E23D9">
        <w:rPr>
          <w:sz w:val="24"/>
          <w:szCs w:val="24"/>
        </w:rPr>
        <w:t xml:space="preserve"> </w:t>
      </w:r>
      <w:r w:rsidR="00A31026" w:rsidRPr="009E23D9">
        <w:rPr>
          <w:sz w:val="24"/>
          <w:szCs w:val="24"/>
        </w:rPr>
        <w:t>the</w:t>
      </w:r>
      <w:r w:rsidR="00113D25" w:rsidRPr="009E23D9">
        <w:rPr>
          <w:sz w:val="24"/>
          <w:szCs w:val="24"/>
        </w:rPr>
        <w:t xml:space="preserve"> </w:t>
      </w:r>
      <w:r w:rsidR="00BA42B2" w:rsidRPr="00EF2156">
        <w:rPr>
          <w:sz w:val="24"/>
          <w:szCs w:val="24"/>
        </w:rPr>
        <w:t>pre-intervention</w:t>
      </w:r>
      <w:r w:rsidR="00113D25" w:rsidRPr="009E23D9">
        <w:rPr>
          <w:sz w:val="24"/>
          <w:szCs w:val="24"/>
        </w:rPr>
        <w:t xml:space="preserve"> baseline data collection</w:t>
      </w:r>
      <w:r w:rsidR="00BA42B2">
        <w:rPr>
          <w:sz w:val="24"/>
          <w:szCs w:val="24"/>
        </w:rPr>
        <w:t>, analysis,</w:t>
      </w:r>
      <w:r w:rsidR="00113D25" w:rsidRPr="009E23D9">
        <w:rPr>
          <w:sz w:val="24"/>
          <w:szCs w:val="24"/>
        </w:rPr>
        <w:t xml:space="preserve"> and interpretation needed to </w:t>
      </w:r>
      <w:r w:rsidR="00BA42B2">
        <w:rPr>
          <w:sz w:val="24"/>
          <w:szCs w:val="24"/>
        </w:rPr>
        <w:t>evaluate</w:t>
      </w:r>
      <w:r w:rsidR="00BA42B2" w:rsidRPr="009E23D9">
        <w:rPr>
          <w:sz w:val="24"/>
          <w:szCs w:val="24"/>
        </w:rPr>
        <w:t xml:space="preserve"> </w:t>
      </w:r>
      <w:r w:rsidR="00113D25" w:rsidRPr="009E23D9">
        <w:rPr>
          <w:sz w:val="24"/>
          <w:szCs w:val="24"/>
        </w:rPr>
        <w:t xml:space="preserve">the effectiveness of the intervention over the long term.  In order to understand the effectiveness of the intervention, </w:t>
      </w:r>
      <w:r w:rsidR="009E23D9">
        <w:rPr>
          <w:sz w:val="24"/>
          <w:szCs w:val="24"/>
        </w:rPr>
        <w:t xml:space="preserve">additional </w:t>
      </w:r>
      <w:r w:rsidR="00113D25" w:rsidRPr="009E23D9">
        <w:rPr>
          <w:sz w:val="24"/>
          <w:szCs w:val="24"/>
        </w:rPr>
        <w:t xml:space="preserve">long-term monitoring will be required and the data from that monitoring </w:t>
      </w:r>
      <w:r w:rsidR="00684FA4">
        <w:rPr>
          <w:sz w:val="24"/>
          <w:szCs w:val="24"/>
        </w:rPr>
        <w:t xml:space="preserve">should </w:t>
      </w:r>
      <w:r w:rsidR="00113D25" w:rsidRPr="009E23D9">
        <w:rPr>
          <w:sz w:val="24"/>
          <w:szCs w:val="24"/>
        </w:rPr>
        <w:t xml:space="preserve">be compared to these baselines. The </w:t>
      </w:r>
      <w:r w:rsidR="009E23D9">
        <w:rPr>
          <w:sz w:val="24"/>
          <w:szCs w:val="24"/>
        </w:rPr>
        <w:t>overall effort</w:t>
      </w:r>
      <w:r w:rsidR="00113D25" w:rsidRPr="009E23D9">
        <w:rPr>
          <w:sz w:val="24"/>
          <w:szCs w:val="24"/>
        </w:rPr>
        <w:t xml:space="preserve"> required to evaluate the effectiveness of the intervention is large, and will require a division of labor between local and federal efforts. </w:t>
      </w:r>
      <w:r w:rsidR="009E23D9">
        <w:rPr>
          <w:sz w:val="24"/>
          <w:szCs w:val="24"/>
        </w:rPr>
        <w:t>With the baseline data collection completed through the support of the NOAA CRCP, the remainder of o</w:t>
      </w:r>
      <w:r w:rsidR="00113D25" w:rsidRPr="009E23D9">
        <w:rPr>
          <w:sz w:val="24"/>
          <w:szCs w:val="24"/>
        </w:rPr>
        <w:t>ngoing long-term monitoring</w:t>
      </w:r>
      <w:r w:rsidR="00BA42B2">
        <w:rPr>
          <w:sz w:val="24"/>
          <w:szCs w:val="24"/>
        </w:rPr>
        <w:t xml:space="preserve"> using the methods already employed</w:t>
      </w:r>
      <w:r w:rsidR="00113D25" w:rsidRPr="009E23D9">
        <w:rPr>
          <w:sz w:val="24"/>
          <w:szCs w:val="24"/>
        </w:rPr>
        <w:t xml:space="preserve"> will be needed in order to determine effectiveness </w:t>
      </w:r>
      <w:r w:rsidR="009E23D9">
        <w:rPr>
          <w:sz w:val="24"/>
          <w:szCs w:val="24"/>
        </w:rPr>
        <w:t xml:space="preserve">of the actions taken at the quarry </w:t>
      </w:r>
      <w:r w:rsidR="00113D25" w:rsidRPr="009E23D9">
        <w:rPr>
          <w:sz w:val="24"/>
          <w:szCs w:val="24"/>
        </w:rPr>
        <w:t>and should transition into the hands of the local management authorities</w:t>
      </w:r>
      <w:r w:rsidR="00577E60" w:rsidRPr="009E23D9">
        <w:rPr>
          <w:sz w:val="24"/>
          <w:szCs w:val="24"/>
        </w:rPr>
        <w:t xml:space="preserve">. </w:t>
      </w:r>
    </w:p>
    <w:p w14:paraId="37E140A5" w14:textId="77777777" w:rsidR="008D7360" w:rsidRDefault="008D7360" w:rsidP="009E23D9">
      <w:pPr>
        <w:pStyle w:val="CommentText"/>
        <w:rPr>
          <w:sz w:val="24"/>
          <w:szCs w:val="24"/>
        </w:rPr>
      </w:pPr>
    </w:p>
    <w:p w14:paraId="6C40551E" w14:textId="4A40ED6D" w:rsidR="008D7360" w:rsidRDefault="008D7360" w:rsidP="008D7360">
      <w:pPr>
        <w:pStyle w:val="Heading1"/>
      </w:pPr>
      <w:r>
        <w:t>Table of Figures</w:t>
      </w:r>
    </w:p>
    <w:bookmarkStart w:id="0" w:name="_GoBack"/>
    <w:bookmarkEnd w:id="0"/>
    <w:p w14:paraId="13EB86E3" w14:textId="77777777" w:rsidR="00F9167B" w:rsidRDefault="008D7360">
      <w:pPr>
        <w:pStyle w:val="TableofFigures"/>
        <w:tabs>
          <w:tab w:val="right" w:pos="9350"/>
        </w:tabs>
        <w:rPr>
          <w:rFonts w:eastAsiaTheme="minorEastAsia" w:cstheme="minorBidi"/>
          <w:b w:val="0"/>
          <w:bCs w:val="0"/>
          <w:noProof/>
          <w:sz w:val="22"/>
          <w:szCs w:val="22"/>
        </w:rPr>
      </w:pPr>
      <w:r>
        <w:rPr>
          <w:b w:val="0"/>
          <w:bCs w:val="0"/>
          <w:sz w:val="24"/>
          <w:szCs w:val="24"/>
        </w:rPr>
        <w:fldChar w:fldCharType="begin"/>
      </w:r>
      <w:r>
        <w:rPr>
          <w:b w:val="0"/>
          <w:bCs w:val="0"/>
          <w:sz w:val="24"/>
          <w:szCs w:val="24"/>
        </w:rPr>
        <w:instrText xml:space="preserve"> TOC \n \h \z \c "Figure" </w:instrText>
      </w:r>
      <w:r>
        <w:rPr>
          <w:b w:val="0"/>
          <w:bCs w:val="0"/>
          <w:sz w:val="24"/>
          <w:szCs w:val="24"/>
        </w:rPr>
        <w:fldChar w:fldCharType="separate"/>
      </w:r>
      <w:hyperlink w:anchor="_Toc423530133" w:history="1">
        <w:r w:rsidR="00F9167B" w:rsidRPr="00335A6F">
          <w:rPr>
            <w:rStyle w:val="Hyperlink"/>
            <w:noProof/>
          </w:rPr>
          <w:t>Figure 1. Overview of Faga’alu Watershed from Matafao Peak showing watershed boundaries, stream outlet, village, LBJ Hospital, and the northern and southern coral reef flats of Faga’alu Bay.</w:t>
        </w:r>
      </w:hyperlink>
    </w:p>
    <w:p w14:paraId="4DA2651E" w14:textId="77777777" w:rsidR="00F9167B" w:rsidRDefault="00F9167B">
      <w:pPr>
        <w:pStyle w:val="TableofFigures"/>
        <w:tabs>
          <w:tab w:val="right" w:pos="9350"/>
        </w:tabs>
        <w:rPr>
          <w:rFonts w:eastAsiaTheme="minorEastAsia" w:cstheme="minorBidi"/>
          <w:b w:val="0"/>
          <w:bCs w:val="0"/>
          <w:noProof/>
          <w:sz w:val="22"/>
          <w:szCs w:val="22"/>
        </w:rPr>
      </w:pPr>
      <w:hyperlink w:anchor="_Toc423530134" w:history="1">
        <w:r w:rsidRPr="00335A6F">
          <w:rPr>
            <w:rStyle w:val="Hyperlink"/>
            <w:noProof/>
          </w:rPr>
          <w:t>Figure 2. Gridded mean current speeds and directions for 100 m</w:t>
        </w:r>
        <w:r w:rsidRPr="00335A6F">
          <w:rPr>
            <w:rStyle w:val="Hyperlink"/>
            <w:noProof/>
            <w:vertAlign w:val="superscript"/>
          </w:rPr>
          <w:t>2</w:t>
        </w:r>
        <w:r w:rsidRPr="00335A6F">
          <w:rPr>
            <w:rStyle w:val="Hyperlink"/>
            <w:noProof/>
          </w:rPr>
          <w:t xml:space="preserve"> grid cells based on GPS-drifter data.  Current speeds are highest, and directions less variable during large waves and high winds. Current speeds are slower, and directions more variable during small waves and light winds (Messina et al., forthcoming </w:t>
        </w:r>
        <w:r w:rsidRPr="00335A6F">
          <w:rPr>
            <w:rStyle w:val="Hyperlink"/>
            <w:noProof/>
            <w:vertAlign w:val="superscript"/>
          </w:rPr>
          <w:t>b</w:t>
        </w:r>
        <w:r w:rsidRPr="00335A6F">
          <w:rPr>
            <w:rStyle w:val="Hyperlink"/>
            <w:noProof/>
          </w:rPr>
          <w:t>).</w:t>
        </w:r>
      </w:hyperlink>
    </w:p>
    <w:p w14:paraId="6A0E01A5" w14:textId="77777777" w:rsidR="00F9167B" w:rsidRDefault="00F9167B">
      <w:pPr>
        <w:pStyle w:val="TableofFigures"/>
        <w:tabs>
          <w:tab w:val="right" w:pos="9350"/>
        </w:tabs>
        <w:rPr>
          <w:rFonts w:eastAsiaTheme="minorEastAsia" w:cstheme="minorBidi"/>
          <w:b w:val="0"/>
          <w:bCs w:val="0"/>
          <w:noProof/>
          <w:sz w:val="22"/>
          <w:szCs w:val="22"/>
        </w:rPr>
      </w:pPr>
      <w:hyperlink w:anchor="_Toc423530135" w:history="1">
        <w:r w:rsidRPr="00335A6F">
          <w:rPr>
            <w:rStyle w:val="Hyperlink"/>
            <w:noProof/>
          </w:rPr>
          <w:t>Figure 3. Faga’alu Bay (A) wave height and (B) estimated flushing time based on Acoustic Doppler Current Profiler data in the ava channel (O. Vetter, unpublished data).</w:t>
        </w:r>
      </w:hyperlink>
    </w:p>
    <w:p w14:paraId="3661F74D" w14:textId="77777777" w:rsidR="00F9167B" w:rsidRDefault="00F9167B">
      <w:pPr>
        <w:pStyle w:val="TableofFigures"/>
        <w:tabs>
          <w:tab w:val="right" w:pos="9350"/>
        </w:tabs>
        <w:rPr>
          <w:rFonts w:eastAsiaTheme="minorEastAsia" w:cstheme="minorBidi"/>
          <w:b w:val="0"/>
          <w:bCs w:val="0"/>
          <w:noProof/>
          <w:sz w:val="22"/>
          <w:szCs w:val="22"/>
        </w:rPr>
      </w:pPr>
      <w:hyperlink w:anchor="_Toc423530136" w:history="1">
        <w:r w:rsidRPr="00335A6F">
          <w:rPr>
            <w:rStyle w:val="Hyperlink"/>
            <w:noProof/>
          </w:rPr>
          <w:t>Figure 4. Schematic of retention pond locations at the Samoa Maritime quarry (Horsley Witten Group Inc., 2013)</w:t>
        </w:r>
      </w:hyperlink>
    </w:p>
    <w:p w14:paraId="67590F13" w14:textId="77777777" w:rsidR="00F9167B" w:rsidRDefault="00F9167B">
      <w:pPr>
        <w:pStyle w:val="TableofFigures"/>
        <w:tabs>
          <w:tab w:val="right" w:pos="9350"/>
        </w:tabs>
        <w:rPr>
          <w:rFonts w:eastAsiaTheme="minorEastAsia" w:cstheme="minorBidi"/>
          <w:b w:val="0"/>
          <w:bCs w:val="0"/>
          <w:noProof/>
          <w:sz w:val="22"/>
          <w:szCs w:val="22"/>
        </w:rPr>
      </w:pPr>
      <w:hyperlink w:anchor="_Toc423530137" w:history="1">
        <w:r w:rsidRPr="00335A6F">
          <w:rPr>
            <w:rStyle w:val="Hyperlink"/>
            <w:noProof/>
          </w:rPr>
          <w:t>Figure 5. Location map of monitoring sites at Faga’alu.  “Wx station” is a weather station with a rain gauge, wind speed, and air pressure.</w:t>
        </w:r>
      </w:hyperlink>
    </w:p>
    <w:p w14:paraId="5EA43E64" w14:textId="77777777" w:rsidR="00F9167B" w:rsidRDefault="00F9167B">
      <w:pPr>
        <w:pStyle w:val="TableofFigures"/>
        <w:tabs>
          <w:tab w:val="right" w:pos="9350"/>
        </w:tabs>
        <w:rPr>
          <w:rFonts w:eastAsiaTheme="minorEastAsia" w:cstheme="minorBidi"/>
          <w:b w:val="0"/>
          <w:bCs w:val="0"/>
          <w:noProof/>
          <w:sz w:val="22"/>
          <w:szCs w:val="22"/>
        </w:rPr>
      </w:pPr>
      <w:hyperlink w:anchor="_Toc423530138" w:history="1">
        <w:r w:rsidRPr="00335A6F">
          <w:rPr>
            <w:rStyle w:val="Hyperlink"/>
            <w:noProof/>
          </w:rPr>
          <w:t>Figure 6. Discharge (Q) versus suspended sediment concentration (SSC, mg/L) at the (a) forest, (b) quarry, and (c) village sites. The box in (b) highlights where SSC was high during low streamflow, downstream of the quarry, and then slightly diluted downstream near the hospital (c). These were notably absent from the forest site (a), and are hypothesized to be caused by activities at the quarry that ceased after 2012, i.e. washing sediment from the crushed aggregate during non-storm periods, and remediation of groundwater flow eroding sediment from haul surfaces.</w:t>
        </w:r>
      </w:hyperlink>
    </w:p>
    <w:p w14:paraId="5DFA7125" w14:textId="77777777" w:rsidR="00F9167B" w:rsidRDefault="00F9167B">
      <w:pPr>
        <w:pStyle w:val="TableofFigures"/>
        <w:tabs>
          <w:tab w:val="right" w:pos="9350"/>
        </w:tabs>
        <w:rPr>
          <w:rFonts w:eastAsiaTheme="minorEastAsia" w:cstheme="minorBidi"/>
          <w:b w:val="0"/>
          <w:bCs w:val="0"/>
          <w:noProof/>
          <w:sz w:val="22"/>
          <w:szCs w:val="22"/>
        </w:rPr>
      </w:pPr>
      <w:hyperlink w:anchor="_Toc423530139" w:history="1">
        <w:r w:rsidRPr="00335A6F">
          <w:rPr>
            <w:rStyle w:val="Hyperlink"/>
            <w:noProof/>
          </w:rPr>
          <w:t>Figure 7. Storm event sediment yield (tons/km2) from the upper watershed (undisturbed forest, FG1 in Figure 4), and from the total watershed (including the quarry and village, FG3 in Figure 4), versus (a) rainfall, (b) rainfall erosivity, (c) event discharge, and (d) event peak discharge. Each point represents the SSY for a single storm event.  SSY for the disturbed watershed is higher than for undisturbed upper watershed, indicating human disturbance in the quarry and village has increased SSY</w:t>
        </w:r>
        <w:r w:rsidRPr="00335A6F">
          <w:rPr>
            <w:rStyle w:val="Hyperlink"/>
            <w:noProof/>
            <w:vertAlign w:val="subscript"/>
          </w:rPr>
          <w:t>EV</w:t>
        </w:r>
        <w:r w:rsidRPr="00335A6F">
          <w:rPr>
            <w:rStyle w:val="Hyperlink"/>
            <w:noProof/>
          </w:rPr>
          <w:t xml:space="preserve"> above natural levels. Qpeak (d) showed the best model fit (r</w:t>
        </w:r>
        <w:r w:rsidRPr="00335A6F">
          <w:rPr>
            <w:rStyle w:val="Hyperlink"/>
            <w:noProof/>
            <w:vertAlign w:val="superscript"/>
          </w:rPr>
          <w:t>2</w:t>
        </w:r>
        <w:r w:rsidRPr="00335A6F">
          <w:rPr>
            <w:rStyle w:val="Hyperlink"/>
            <w:noProof/>
          </w:rPr>
          <w:t xml:space="preserve"> = 0.79) for both the Upper and Total watersheds. This model can be used to predict pre-mitigation SSY and compare to post-mitigation SSY, illustrating the effectiveness of mitigation. By reducing SSY through mitigation at the quarry, SSY measured during storms post-mitigation should plot on the model for the upper watershed, indicating SSY from the watershed is back to the natural baseline SSY</w:t>
        </w:r>
      </w:hyperlink>
    </w:p>
    <w:p w14:paraId="6BD38B14" w14:textId="77777777" w:rsidR="00F9167B" w:rsidRDefault="00F9167B">
      <w:pPr>
        <w:pStyle w:val="TableofFigures"/>
        <w:tabs>
          <w:tab w:val="right" w:pos="9350"/>
        </w:tabs>
        <w:rPr>
          <w:rFonts w:eastAsiaTheme="minorEastAsia" w:cstheme="minorBidi"/>
          <w:b w:val="0"/>
          <w:bCs w:val="0"/>
          <w:noProof/>
          <w:sz w:val="22"/>
          <w:szCs w:val="22"/>
        </w:rPr>
      </w:pPr>
      <w:hyperlink w:anchor="_Toc423530140" w:history="1">
        <w:r w:rsidRPr="00335A6F">
          <w:rPr>
            <w:rStyle w:val="Hyperlink"/>
            <w:noProof/>
          </w:rPr>
          <w:t>Figure 8. Map showing locations of co-located SedPods and tubes, and sample plots with amounts (circle size) and the organic, carbonate and terrestrial fractions, for one month of sedimentation in April 2014.</w:t>
        </w:r>
      </w:hyperlink>
    </w:p>
    <w:p w14:paraId="2D8B7B06" w14:textId="77777777" w:rsidR="00F9167B" w:rsidRDefault="00F9167B">
      <w:pPr>
        <w:pStyle w:val="TableofFigures"/>
        <w:tabs>
          <w:tab w:val="right" w:pos="9350"/>
        </w:tabs>
        <w:rPr>
          <w:rFonts w:eastAsiaTheme="minorEastAsia" w:cstheme="minorBidi"/>
          <w:b w:val="0"/>
          <w:bCs w:val="0"/>
          <w:noProof/>
          <w:sz w:val="22"/>
          <w:szCs w:val="22"/>
        </w:rPr>
      </w:pPr>
      <w:hyperlink w:anchor="_Toc423530141" w:history="1">
        <w:r w:rsidRPr="00335A6F">
          <w:rPr>
            <w:rStyle w:val="Hyperlink"/>
            <w:noProof/>
          </w:rPr>
          <w:t>Figure 9. Time series of sediment accumulation in the tubes, March 2014-March 2015. Health thresholds vary by coral species but most sources agree sedimentation rates over 500 g/m2/day are usually lethal (Erftemeijer et al., 2012; Fabricius, 2005).</w:t>
        </w:r>
      </w:hyperlink>
    </w:p>
    <w:p w14:paraId="5AFB594A" w14:textId="77777777" w:rsidR="00F9167B" w:rsidRDefault="00F9167B">
      <w:pPr>
        <w:pStyle w:val="TableofFigures"/>
        <w:tabs>
          <w:tab w:val="right" w:pos="9350"/>
        </w:tabs>
        <w:rPr>
          <w:rFonts w:eastAsiaTheme="minorEastAsia" w:cstheme="minorBidi"/>
          <w:b w:val="0"/>
          <w:bCs w:val="0"/>
          <w:noProof/>
          <w:sz w:val="22"/>
          <w:szCs w:val="22"/>
        </w:rPr>
      </w:pPr>
      <w:hyperlink w:anchor="_Toc423530142" w:history="1">
        <w:r w:rsidRPr="00335A6F">
          <w:rPr>
            <w:rStyle w:val="Hyperlink"/>
            <w:noProof/>
          </w:rPr>
          <w:t>Figure 10. Location of the benthic sites surveyed at Faga’alu Bay, American Samoa, between March 2012 and August 2013. Backreef sites indicated in orange and forereef sites indicated in yellow. Red symbols indicate permanent sites; 2 backreef and 1 forereef. All sites were selected using a stratified random design.</w:t>
        </w:r>
      </w:hyperlink>
    </w:p>
    <w:p w14:paraId="779D49FD" w14:textId="77777777" w:rsidR="00F9167B" w:rsidRDefault="00F9167B">
      <w:pPr>
        <w:pStyle w:val="TableofFigures"/>
        <w:tabs>
          <w:tab w:val="right" w:pos="9350"/>
        </w:tabs>
        <w:rPr>
          <w:rFonts w:eastAsiaTheme="minorEastAsia" w:cstheme="minorBidi"/>
          <w:b w:val="0"/>
          <w:bCs w:val="0"/>
          <w:noProof/>
          <w:sz w:val="22"/>
          <w:szCs w:val="22"/>
        </w:rPr>
      </w:pPr>
      <w:hyperlink w:anchor="_Toc423530143" w:history="1">
        <w:r w:rsidRPr="00335A6F">
          <w:rPr>
            <w:rStyle w:val="Hyperlink"/>
            <w:noProof/>
          </w:rPr>
          <w:t>Figure 11. Visual, spatial comparison of coral growth, development, and appearance of shallow habitats of the (a, b) south and (c, d) northern areas of the backreef in Faga`alu Bay, American Samoa. NOAA photos by Bernardo Vargas-Ángel.</w:t>
        </w:r>
      </w:hyperlink>
    </w:p>
    <w:p w14:paraId="682C7481" w14:textId="77777777" w:rsidR="00F9167B" w:rsidRDefault="00F9167B">
      <w:pPr>
        <w:pStyle w:val="TableofFigures"/>
        <w:tabs>
          <w:tab w:val="right" w:pos="9350"/>
        </w:tabs>
        <w:rPr>
          <w:rFonts w:eastAsiaTheme="minorEastAsia" w:cstheme="minorBidi"/>
          <w:b w:val="0"/>
          <w:bCs w:val="0"/>
          <w:noProof/>
          <w:sz w:val="22"/>
          <w:szCs w:val="22"/>
        </w:rPr>
      </w:pPr>
      <w:hyperlink w:anchor="_Toc423530144" w:history="1">
        <w:r w:rsidRPr="00335A6F">
          <w:rPr>
            <w:rStyle w:val="Hyperlink"/>
            <w:noProof/>
          </w:rPr>
          <w:t>Figure 12. Spatial comparison of mean benthic percent cover of shallow habitats of the northern and southern backreef and forereef areas in Faga’alu Bay, American Samoa, derived from line-point-intercept surveys conducted in March 2012 and August 2013.</w:t>
        </w:r>
      </w:hyperlink>
    </w:p>
    <w:p w14:paraId="0C7E73F9" w14:textId="77777777" w:rsidR="00F9167B" w:rsidRDefault="00F9167B">
      <w:pPr>
        <w:pStyle w:val="TableofFigures"/>
        <w:tabs>
          <w:tab w:val="right" w:pos="9350"/>
        </w:tabs>
        <w:rPr>
          <w:rFonts w:eastAsiaTheme="minorEastAsia" w:cstheme="minorBidi"/>
          <w:b w:val="0"/>
          <w:bCs w:val="0"/>
          <w:noProof/>
          <w:sz w:val="22"/>
          <w:szCs w:val="22"/>
        </w:rPr>
      </w:pPr>
      <w:hyperlink w:anchor="_Toc423530145" w:history="1">
        <w:r w:rsidRPr="00335A6F">
          <w:rPr>
            <w:rStyle w:val="Hyperlink"/>
            <w:noProof/>
          </w:rPr>
          <w:t>Figure 13. Spatial comparison of mean cover (%) values for (a) live hard corals, (b) crustose coralline algae (CCA), (c) turf algae, and (d) values of the reef-builder ratio (ratio of mean cover for corals and crustose coralline algae combined to cover for non-accreting organisms) from line-point-intercept surveys conducted in March 2012 and August 2013 in Faga`alu Bay.</w:t>
        </w:r>
      </w:hyperlink>
    </w:p>
    <w:p w14:paraId="6A33DBA4" w14:textId="77777777" w:rsidR="00F9167B" w:rsidRDefault="00F9167B">
      <w:pPr>
        <w:pStyle w:val="TableofFigures"/>
        <w:tabs>
          <w:tab w:val="right" w:pos="9350"/>
        </w:tabs>
        <w:rPr>
          <w:rFonts w:eastAsiaTheme="minorEastAsia" w:cstheme="minorBidi"/>
          <w:b w:val="0"/>
          <w:bCs w:val="0"/>
          <w:noProof/>
          <w:sz w:val="22"/>
          <w:szCs w:val="22"/>
        </w:rPr>
      </w:pPr>
      <w:hyperlink w:anchor="_Toc423530146" w:history="1">
        <w:r w:rsidRPr="00335A6F">
          <w:rPr>
            <w:rStyle w:val="Hyperlink"/>
            <w:noProof/>
          </w:rPr>
          <w:t>Figure 14. Spatial comparison of (a) coral-colony density (colonies/m2) and (b) total coral generic richness from belt-transect surveys conducted in March 2012  and August 2013 in Faga`alu Bay. The color-coded bars indicate densities of selected dominant coral genera</w:t>
        </w:r>
      </w:hyperlink>
    </w:p>
    <w:p w14:paraId="627E07A8" w14:textId="77777777" w:rsidR="00F9167B" w:rsidRDefault="00F9167B">
      <w:pPr>
        <w:pStyle w:val="TableofFigures"/>
        <w:tabs>
          <w:tab w:val="right" w:pos="9350"/>
        </w:tabs>
        <w:rPr>
          <w:rFonts w:eastAsiaTheme="minorEastAsia" w:cstheme="minorBidi"/>
          <w:b w:val="0"/>
          <w:bCs w:val="0"/>
          <w:noProof/>
          <w:sz w:val="22"/>
          <w:szCs w:val="22"/>
        </w:rPr>
      </w:pPr>
      <w:hyperlink w:anchor="_Toc423530147" w:history="1">
        <w:r w:rsidRPr="00335A6F">
          <w:rPr>
            <w:rStyle w:val="Hyperlink"/>
            <w:noProof/>
          </w:rPr>
          <w:t>Figure 15. Spatial comparison of prevalence (%) of bleaching and disease from belt-transect surveys conducted in March 2012 and August 2013 in Faga`alu Bay.</w:t>
        </w:r>
      </w:hyperlink>
    </w:p>
    <w:p w14:paraId="17F89326" w14:textId="77777777" w:rsidR="00F9167B" w:rsidRDefault="00F9167B">
      <w:pPr>
        <w:pStyle w:val="TableofFigures"/>
        <w:tabs>
          <w:tab w:val="right" w:pos="9350"/>
        </w:tabs>
        <w:rPr>
          <w:rFonts w:eastAsiaTheme="minorEastAsia" w:cstheme="minorBidi"/>
          <w:b w:val="0"/>
          <w:bCs w:val="0"/>
          <w:noProof/>
          <w:sz w:val="22"/>
          <w:szCs w:val="22"/>
        </w:rPr>
      </w:pPr>
      <w:hyperlink w:anchor="_Toc423530148" w:history="1">
        <w:r w:rsidRPr="00335A6F">
          <w:rPr>
            <w:rStyle w:val="Hyperlink"/>
            <w:noProof/>
          </w:rPr>
          <w:t>Figure 16. Total chlordane concentrations in sediments (January, 2014).  This is a representative figure showing a strong watershed pollutant source.</w:t>
        </w:r>
      </w:hyperlink>
    </w:p>
    <w:p w14:paraId="3631C77C" w14:textId="77777777" w:rsidR="00F9167B" w:rsidRDefault="00F9167B">
      <w:pPr>
        <w:pStyle w:val="TableofFigures"/>
        <w:tabs>
          <w:tab w:val="right" w:pos="9350"/>
        </w:tabs>
        <w:rPr>
          <w:rFonts w:eastAsiaTheme="minorEastAsia" w:cstheme="minorBidi"/>
          <w:b w:val="0"/>
          <w:bCs w:val="0"/>
          <w:noProof/>
          <w:sz w:val="22"/>
          <w:szCs w:val="22"/>
        </w:rPr>
      </w:pPr>
      <w:hyperlink w:anchor="_Toc423530149" w:history="1">
        <w:r w:rsidRPr="00335A6F">
          <w:rPr>
            <w:rStyle w:val="Hyperlink"/>
            <w:noProof/>
          </w:rPr>
          <w:t>Figure 17. Arsenic concentrations in sediments (January, 2014). Note: highest concentration are in the North Bay area.</w:t>
        </w:r>
      </w:hyperlink>
    </w:p>
    <w:p w14:paraId="2EBEC01B" w14:textId="77777777" w:rsidR="00F9167B" w:rsidRDefault="00F9167B">
      <w:pPr>
        <w:pStyle w:val="TableofFigures"/>
        <w:tabs>
          <w:tab w:val="right" w:pos="9350"/>
        </w:tabs>
        <w:rPr>
          <w:rFonts w:eastAsiaTheme="minorEastAsia" w:cstheme="minorBidi"/>
          <w:b w:val="0"/>
          <w:bCs w:val="0"/>
          <w:noProof/>
          <w:sz w:val="22"/>
          <w:szCs w:val="22"/>
        </w:rPr>
      </w:pPr>
      <w:hyperlink w:anchor="_Toc423530150" w:history="1">
        <w:r w:rsidRPr="00335A6F">
          <w:rPr>
            <w:rStyle w:val="Hyperlink"/>
            <w:noProof/>
          </w:rPr>
          <w:t>Figure 18. Scatter plot of sediment Zn versus sediment Al.  The high degree of correlation between these two crustal elements (Spearman rho=0.96 ) suggests that even though Zn exists at high levels, this is most likely naturally occurring Zn.</w:t>
        </w:r>
      </w:hyperlink>
    </w:p>
    <w:p w14:paraId="66DCA067" w14:textId="77777777" w:rsidR="00F9167B" w:rsidRDefault="00F9167B">
      <w:pPr>
        <w:pStyle w:val="TableofFigures"/>
        <w:tabs>
          <w:tab w:val="right" w:pos="9350"/>
        </w:tabs>
        <w:rPr>
          <w:rFonts w:eastAsiaTheme="minorEastAsia" w:cstheme="minorBidi"/>
          <w:b w:val="0"/>
          <w:bCs w:val="0"/>
          <w:noProof/>
          <w:sz w:val="22"/>
          <w:szCs w:val="22"/>
        </w:rPr>
      </w:pPr>
      <w:hyperlink w:anchor="_Toc423530151" w:history="1">
        <w:r w:rsidRPr="00335A6F">
          <w:rPr>
            <w:rStyle w:val="Hyperlink"/>
            <w:noProof/>
          </w:rPr>
          <w:t>Figure 19. Scatter plot of sediment As versus sediment Al.  The lack of correlation between these two crustal elements suggests that high arsenic levels are likely due to anthropogenic sources.</w:t>
        </w:r>
      </w:hyperlink>
    </w:p>
    <w:p w14:paraId="7B0E51B6" w14:textId="103EC254" w:rsidR="008D7360" w:rsidRPr="009B7E0A" w:rsidRDefault="008D7360" w:rsidP="009E23D9">
      <w:pPr>
        <w:pStyle w:val="CommentText"/>
        <w:rPr>
          <w:sz w:val="24"/>
          <w:szCs w:val="24"/>
        </w:rPr>
      </w:pPr>
      <w:r>
        <w:rPr>
          <w:b/>
          <w:bCs/>
          <w:sz w:val="24"/>
          <w:szCs w:val="24"/>
        </w:rPr>
        <w:fldChar w:fldCharType="end"/>
      </w:r>
    </w:p>
    <w:p w14:paraId="298FA44C" w14:textId="77777777" w:rsidR="005447B8" w:rsidRPr="009B7E0A" w:rsidRDefault="005447B8">
      <w:pPr>
        <w:rPr>
          <w:szCs w:val="24"/>
        </w:rPr>
      </w:pPr>
    </w:p>
    <w:p w14:paraId="069EB08F" w14:textId="77777777" w:rsidR="0068798B" w:rsidRPr="006C5561" w:rsidRDefault="0068798B" w:rsidP="008D7360">
      <w:pPr>
        <w:pStyle w:val="Heading1"/>
      </w:pPr>
      <w:r w:rsidRPr="006C5561">
        <w:t>Introduction</w:t>
      </w:r>
    </w:p>
    <w:p w14:paraId="10E8133A" w14:textId="77777777" w:rsidR="00B6198C" w:rsidRDefault="00B6198C">
      <w:r>
        <w:t>In August 2012, Faga’alu, American Samoa was chosen by the US Coral Reef Task Force</w:t>
      </w:r>
      <w:r w:rsidR="006C5561">
        <w:t xml:space="preserve"> (USCRTF)</w:t>
      </w:r>
      <w:r>
        <w:t xml:space="preserve"> as </w:t>
      </w:r>
      <w:r w:rsidR="00FC2FD3">
        <w:t>a</w:t>
      </w:r>
      <w:r>
        <w:t xml:space="preserve"> priority watershed</w:t>
      </w:r>
      <w:r w:rsidR="00FC2FD3">
        <w:t xml:space="preserve"> site</w:t>
      </w:r>
      <w:r>
        <w:t xml:space="preserve"> for the Watershed Partnership Initiative</w:t>
      </w:r>
      <w:r w:rsidR="006C5561">
        <w:t xml:space="preserve"> (WPI). In 2009, the WPI</w:t>
      </w:r>
      <w:r>
        <w:t xml:space="preserve"> </w:t>
      </w:r>
      <w:r w:rsidR="006C5561">
        <w:t xml:space="preserve">was launched in Guanica, Puerto Rico and </w:t>
      </w:r>
      <w:r>
        <w:t>is an active effort</w:t>
      </w:r>
      <w:r w:rsidR="006C5561">
        <w:t xml:space="preserve"> of the USCRTF</w:t>
      </w:r>
      <w:r>
        <w:t xml:space="preserve"> to reduce land-based sources of pollution </w:t>
      </w:r>
      <w:r w:rsidR="006C5561">
        <w:t xml:space="preserve">(LBSP) </w:t>
      </w:r>
      <w:r>
        <w:t>by facilitating and enhancing coordination, partnerships, and</w:t>
      </w:r>
      <w:r w:rsidR="006C5561">
        <w:t xml:space="preserve"> contributions of agency resources and expertise to implement geographically specific integrated activities to reduce pollutant loads to coral reef ecosystems. The WPI also promotes consistent and strengthened application and enforcement of laws and authorities intended to address LBSP within the U.S. coral reef jurisdictions. </w:t>
      </w:r>
      <w:r w:rsidR="00FC2FD3">
        <w:t xml:space="preserve">Currently, the WPI is active in </w:t>
      </w:r>
      <w:r w:rsidR="00A822EB">
        <w:t>three</w:t>
      </w:r>
      <w:r w:rsidR="00FC2FD3">
        <w:t xml:space="preserve"> watersheds: Guanica, Puerto Rico, West Maui, Hawaii, and Faga’alu, American Samoa.</w:t>
      </w:r>
    </w:p>
    <w:p w14:paraId="3236512B" w14:textId="77777777" w:rsidR="006C5561" w:rsidRDefault="006C5561"/>
    <w:p w14:paraId="68D4A1D4" w14:textId="77777777" w:rsidR="006C5561" w:rsidRDefault="00A12EDB">
      <w:r>
        <w:t xml:space="preserve">In </w:t>
      </w:r>
      <w:r w:rsidR="006C5561">
        <w:t xml:space="preserve">a separate process </w:t>
      </w:r>
      <w:r>
        <w:t>conducted in 2010</w:t>
      </w:r>
      <w:r w:rsidR="006C5561">
        <w:t xml:space="preserve"> by NOAA’s CRCP to identify management priorities in the US coral reef jurisdictions, </w:t>
      </w:r>
      <w:r>
        <w:t>the American Samoan resource managers, invited management advisors, and science advisors identified Faga’alu as one of two priority</w:t>
      </w:r>
      <w:r w:rsidR="00D33593">
        <w:t xml:space="preserve"> geographies in American Samoa based on biological value, degree of risk and threat, and management effectiveness (CRCP, 2010).  Additionally, as a result of the 2010 management priority setting process </w:t>
      </w:r>
      <w:r w:rsidR="003A5024">
        <w:t xml:space="preserve">(NOAA, 2010) </w:t>
      </w:r>
      <w:r w:rsidR="00D33593">
        <w:t>three strategic coral reef management goals were identified</w:t>
      </w:r>
      <w:r w:rsidR="0061489C">
        <w:t xml:space="preserve"> including</w:t>
      </w:r>
      <w:r w:rsidR="00A822EB">
        <w:t xml:space="preserve"> the following which is aimed at reducing LBSP</w:t>
      </w:r>
      <w:r w:rsidR="0061489C">
        <w:t>: “</w:t>
      </w:r>
      <w:r w:rsidR="008F6308">
        <w:rPr>
          <w:i/>
        </w:rPr>
        <w:t>Goal 2: Improve c</w:t>
      </w:r>
      <w:r w:rsidR="0061489C" w:rsidRPr="0061489C">
        <w:rPr>
          <w:i/>
        </w:rPr>
        <w:t xml:space="preserve">oastal </w:t>
      </w:r>
      <w:r w:rsidR="008F6308">
        <w:rPr>
          <w:i/>
        </w:rPr>
        <w:t>w</w:t>
      </w:r>
      <w:r w:rsidR="0061489C" w:rsidRPr="0061489C">
        <w:rPr>
          <w:i/>
        </w:rPr>
        <w:t xml:space="preserve">atershed </w:t>
      </w:r>
      <w:r w:rsidR="008F6308">
        <w:rPr>
          <w:i/>
        </w:rPr>
        <w:t>q</w:t>
      </w:r>
      <w:r w:rsidR="0061489C" w:rsidRPr="0061489C">
        <w:rPr>
          <w:i/>
        </w:rPr>
        <w:t>uality and enhance coral reef ecosystem function and health by reducing land-based sources of pollution</w:t>
      </w:r>
      <w:r w:rsidR="0061489C">
        <w:t xml:space="preserve">”. </w:t>
      </w:r>
      <w:r w:rsidR="00D33593">
        <w:t xml:space="preserve"> </w:t>
      </w:r>
    </w:p>
    <w:p w14:paraId="40513F99" w14:textId="77777777" w:rsidR="0061489C" w:rsidRDefault="0061489C"/>
    <w:p w14:paraId="0801948C" w14:textId="77777777" w:rsidR="005C19DC" w:rsidRDefault="00096D43">
      <w:r>
        <w:t>In August of 2012, t</w:t>
      </w:r>
      <w:r w:rsidR="0061489C">
        <w:t>he Village of Faga’alu also completed its Watershed Management and Conservation Plan</w:t>
      </w:r>
      <w:r>
        <w:t xml:space="preserve">, </w:t>
      </w:r>
      <w:r w:rsidR="004F5A6A">
        <w:t>which was prepared in collaboration with American</w:t>
      </w:r>
      <w:r w:rsidR="009326BD" w:rsidRPr="009326BD">
        <w:t xml:space="preserve"> </w:t>
      </w:r>
      <w:r w:rsidR="009326BD">
        <w:t xml:space="preserve">Samoa’s Land-based Sources of Pollution Local Action Strategy Group. </w:t>
      </w:r>
      <w:r w:rsidR="009B4597">
        <w:t xml:space="preserve">This plan identified sedimentation as a key threat to the Faga’alu watershed. </w:t>
      </w:r>
      <w:r w:rsidR="009326BD">
        <w:t xml:space="preserve">By the end of 2012, with </w:t>
      </w:r>
      <w:r w:rsidR="00FC2FD3">
        <w:t>the above</w:t>
      </w:r>
      <w:r w:rsidR="009326BD">
        <w:t xml:space="preserve"> processes complete and the village plan as a guide, </w:t>
      </w:r>
      <w:r w:rsidR="00FC2FD3">
        <w:t xml:space="preserve">the CRCP began to provide resources and coordinate activities in </w:t>
      </w:r>
      <w:r w:rsidR="009326BD">
        <w:t xml:space="preserve">Faga’alu to </w:t>
      </w:r>
      <w:r w:rsidR="00A31026">
        <w:t xml:space="preserve">monitor baselines and to </w:t>
      </w:r>
      <w:r w:rsidR="009326BD">
        <w:t>address the threat of LBSP</w:t>
      </w:r>
      <w:r w:rsidR="005C19DC">
        <w:t>, specifically the sedimentation issues and resulting turbidity found in Faga’alu Stream and Faga’alu Bay</w:t>
      </w:r>
      <w:r w:rsidR="00E611A4">
        <w:t xml:space="preserve"> which do not pass the American Samoa Water Quality Standards</w:t>
      </w:r>
      <w:r w:rsidR="00A822EB">
        <w:t xml:space="preserve"> (ASWQS). Excessive turbidity is in part responsible for placing Faga’alu on the 303(d) list of impaired waters according to the American Samoa Environmental Protection Agency (ASEPA). Other parameters that do not meet the ASWQS include total Nitrogen, total Phosphorus, dissolved Oxygen, and </w:t>
      </w:r>
      <w:r w:rsidR="00A822EB" w:rsidRPr="00A822EB">
        <w:rPr>
          <w:i/>
        </w:rPr>
        <w:t>Enterrococcus</w:t>
      </w:r>
      <w:r w:rsidR="00A822EB">
        <w:t xml:space="preserve"> bacteria levels. </w:t>
      </w:r>
    </w:p>
    <w:p w14:paraId="3FAC68AB" w14:textId="77777777" w:rsidR="005C19DC" w:rsidRDefault="005C19DC"/>
    <w:p w14:paraId="54384F99" w14:textId="77777777" w:rsidR="0068798B" w:rsidRDefault="00B6198C" w:rsidP="00A128F4">
      <w:pPr>
        <w:pStyle w:val="Heading2"/>
      </w:pPr>
      <w:commentRangeStart w:id="1"/>
      <w:r w:rsidRPr="0044533D">
        <w:t>Context</w:t>
      </w:r>
      <w:commentRangeEnd w:id="1"/>
      <w:r w:rsidR="00822A98">
        <w:rPr>
          <w:rStyle w:val="CommentReference"/>
        </w:rPr>
        <w:commentReference w:id="1"/>
      </w:r>
    </w:p>
    <w:p w14:paraId="0F527481" w14:textId="77777777" w:rsidR="000378BE" w:rsidRPr="000378BE" w:rsidRDefault="000378BE" w:rsidP="00A128F4">
      <w:pPr>
        <w:pStyle w:val="Heading3"/>
      </w:pPr>
      <w:r w:rsidRPr="000378BE">
        <w:t>Geographic</w:t>
      </w:r>
    </w:p>
    <w:p w14:paraId="694C3D1F" w14:textId="54A38251" w:rsidR="00F16FF9" w:rsidRDefault="005C19DC" w:rsidP="00AB04AF">
      <w:pPr>
        <w:ind w:firstLine="720"/>
        <w:rPr>
          <w:szCs w:val="24"/>
        </w:rPr>
      </w:pPr>
      <w:r>
        <w:rPr>
          <w:szCs w:val="24"/>
        </w:rPr>
        <w:t>Faga’alu is a relatively small</w:t>
      </w:r>
      <w:r w:rsidR="00E04514">
        <w:rPr>
          <w:szCs w:val="24"/>
        </w:rPr>
        <w:t xml:space="preserve"> (2.49 km</w:t>
      </w:r>
      <w:r w:rsidR="00E04514" w:rsidRPr="00B23D1E">
        <w:rPr>
          <w:szCs w:val="24"/>
          <w:vertAlign w:val="superscript"/>
        </w:rPr>
        <w:t>2</w:t>
      </w:r>
      <w:r w:rsidR="00E04514">
        <w:rPr>
          <w:szCs w:val="24"/>
        </w:rPr>
        <w:t>)</w:t>
      </w:r>
      <w:r w:rsidR="00D22742">
        <w:rPr>
          <w:szCs w:val="24"/>
        </w:rPr>
        <w:t>, steep</w:t>
      </w:r>
      <w:r>
        <w:rPr>
          <w:szCs w:val="24"/>
        </w:rPr>
        <w:t xml:space="preserve"> coastal watershed located </w:t>
      </w:r>
      <w:r w:rsidR="00E611A4">
        <w:rPr>
          <w:szCs w:val="24"/>
        </w:rPr>
        <w:t xml:space="preserve">southwest of Pago Pago </w:t>
      </w:r>
      <w:r w:rsidR="00096D43">
        <w:rPr>
          <w:szCs w:val="24"/>
        </w:rPr>
        <w:t xml:space="preserve">Harbor </w:t>
      </w:r>
      <w:r>
        <w:rPr>
          <w:szCs w:val="24"/>
        </w:rPr>
        <w:t>on Tutuila Island</w:t>
      </w:r>
      <w:r w:rsidR="00E611A4">
        <w:rPr>
          <w:szCs w:val="24"/>
        </w:rPr>
        <w:t xml:space="preserve"> in American Samoa</w:t>
      </w:r>
      <w:r w:rsidR="00B23D1E">
        <w:rPr>
          <w:szCs w:val="24"/>
        </w:rPr>
        <w:t xml:space="preserve"> (</w:t>
      </w:r>
      <w:r w:rsidR="00BE58C5">
        <w:rPr>
          <w:szCs w:val="24"/>
        </w:rPr>
        <w:fldChar w:fldCharType="begin"/>
      </w:r>
      <w:r w:rsidR="00BE58C5">
        <w:rPr>
          <w:szCs w:val="24"/>
        </w:rPr>
        <w:instrText xml:space="preserve"> REF _Ref423525739 \h </w:instrText>
      </w:r>
      <w:r w:rsidR="00BE58C5">
        <w:rPr>
          <w:szCs w:val="24"/>
        </w:rPr>
      </w:r>
      <w:r w:rsidR="00BE58C5">
        <w:rPr>
          <w:szCs w:val="24"/>
        </w:rPr>
        <w:fldChar w:fldCharType="separate"/>
      </w:r>
      <w:r w:rsidR="00BE58C5">
        <w:t xml:space="preserve">Figure </w:t>
      </w:r>
      <w:r w:rsidR="00BE58C5">
        <w:rPr>
          <w:noProof/>
        </w:rPr>
        <w:t>1</w:t>
      </w:r>
      <w:r w:rsidR="00BE58C5">
        <w:rPr>
          <w:szCs w:val="24"/>
        </w:rPr>
        <w:fldChar w:fldCharType="end"/>
      </w:r>
      <w:r w:rsidR="00B23D1E">
        <w:rPr>
          <w:szCs w:val="24"/>
        </w:rPr>
        <w:t>)</w:t>
      </w:r>
      <w:r w:rsidR="00E611A4">
        <w:rPr>
          <w:szCs w:val="24"/>
        </w:rPr>
        <w:t>. Th</w:t>
      </w:r>
      <w:r w:rsidR="006C581B">
        <w:rPr>
          <w:szCs w:val="24"/>
        </w:rPr>
        <w:t>e</w:t>
      </w:r>
      <w:r w:rsidR="00E611A4">
        <w:rPr>
          <w:szCs w:val="24"/>
        </w:rPr>
        <w:t xml:space="preserve"> </w:t>
      </w:r>
      <w:r w:rsidR="00E04514">
        <w:rPr>
          <w:szCs w:val="24"/>
        </w:rPr>
        <w:t>main Faga’alu stream drains 1.86 km</w:t>
      </w:r>
      <w:r w:rsidR="00E04514" w:rsidRPr="00AE0A47">
        <w:rPr>
          <w:szCs w:val="24"/>
          <w:vertAlign w:val="superscript"/>
        </w:rPr>
        <w:t>2</w:t>
      </w:r>
      <w:r w:rsidR="00E04514">
        <w:rPr>
          <w:szCs w:val="24"/>
        </w:rPr>
        <w:t xml:space="preserve"> and small, ephemeral streams drain the rest of the watershed into the adjacent </w:t>
      </w:r>
      <w:r w:rsidR="00124A37">
        <w:rPr>
          <w:szCs w:val="24"/>
        </w:rPr>
        <w:t>Faga’alu Bay</w:t>
      </w:r>
      <w:r w:rsidR="00AE0A47">
        <w:rPr>
          <w:szCs w:val="24"/>
        </w:rPr>
        <w:t>.  The B</w:t>
      </w:r>
      <w:r w:rsidR="006C581B">
        <w:rPr>
          <w:szCs w:val="24"/>
        </w:rPr>
        <w:t xml:space="preserve">ay </w:t>
      </w:r>
      <w:r w:rsidR="00124A37">
        <w:rPr>
          <w:szCs w:val="24"/>
        </w:rPr>
        <w:t xml:space="preserve">is bounded </w:t>
      </w:r>
      <w:r w:rsidR="006C581B">
        <w:rPr>
          <w:szCs w:val="24"/>
        </w:rPr>
        <w:t>on</w:t>
      </w:r>
      <w:r w:rsidR="00124A37">
        <w:rPr>
          <w:szCs w:val="24"/>
        </w:rPr>
        <w:t xml:space="preserve"> the north by Tulutulu Point</w:t>
      </w:r>
      <w:r w:rsidR="00AB04AF">
        <w:rPr>
          <w:szCs w:val="24"/>
        </w:rPr>
        <w:t>,</w:t>
      </w:r>
      <w:r w:rsidR="00124A37">
        <w:rPr>
          <w:szCs w:val="24"/>
        </w:rPr>
        <w:t xml:space="preserve"> and </w:t>
      </w:r>
      <w:r w:rsidR="006C581B">
        <w:rPr>
          <w:szCs w:val="24"/>
        </w:rPr>
        <w:t>on</w:t>
      </w:r>
      <w:r w:rsidR="00124A37">
        <w:rPr>
          <w:szCs w:val="24"/>
        </w:rPr>
        <w:t xml:space="preserve"> the south by Niuloa Point</w:t>
      </w:r>
      <w:r w:rsidR="00AE0A47">
        <w:rPr>
          <w:szCs w:val="24"/>
        </w:rPr>
        <w:t>. Extending from the shore to several hundred meters into the Bay, a coral reef flat forms a shallow lagoon with several areas of deep pools,</w:t>
      </w:r>
      <w:r w:rsidR="00AE0A47" w:rsidRPr="00AE0A47">
        <w:rPr>
          <w:szCs w:val="24"/>
        </w:rPr>
        <w:t xml:space="preserve"> </w:t>
      </w:r>
      <w:r w:rsidR="00AE0A47">
        <w:rPr>
          <w:szCs w:val="24"/>
        </w:rPr>
        <w:t>bisected by a deep channel which flows out to sea through the forereef crest</w:t>
      </w:r>
      <w:r w:rsidR="00124A37">
        <w:rPr>
          <w:szCs w:val="24"/>
        </w:rPr>
        <w:t xml:space="preserve">. </w:t>
      </w:r>
      <w:r w:rsidR="00E04514">
        <w:rPr>
          <w:szCs w:val="24"/>
        </w:rPr>
        <w:t>T</w:t>
      </w:r>
      <w:r w:rsidR="00124A37">
        <w:rPr>
          <w:szCs w:val="24"/>
        </w:rPr>
        <w:t xml:space="preserve">he watershed </w:t>
      </w:r>
      <w:r w:rsidR="00E04514">
        <w:rPr>
          <w:szCs w:val="24"/>
        </w:rPr>
        <w:t xml:space="preserve"> includes</w:t>
      </w:r>
      <w:r w:rsidR="00124A37">
        <w:rPr>
          <w:szCs w:val="24"/>
        </w:rPr>
        <w:t xml:space="preserve"> Faga’alu Village (population 910, US Census 2010), the only hospital in American Samoa, a popular public </w:t>
      </w:r>
      <w:r w:rsidR="00096D43">
        <w:rPr>
          <w:szCs w:val="24"/>
        </w:rPr>
        <w:t xml:space="preserve">beach </w:t>
      </w:r>
      <w:r w:rsidR="00124A37">
        <w:rPr>
          <w:szCs w:val="24"/>
        </w:rPr>
        <w:t xml:space="preserve">park, Matafao Elementary School, and several businesses – including Samoa Maritime Company, an open pit </w:t>
      </w:r>
      <w:r w:rsidR="00BD69D9">
        <w:rPr>
          <w:szCs w:val="24"/>
        </w:rPr>
        <w:t xml:space="preserve">rock </w:t>
      </w:r>
      <w:r w:rsidR="00124A37">
        <w:rPr>
          <w:szCs w:val="24"/>
        </w:rPr>
        <w:t>quarry located above the village</w:t>
      </w:r>
      <w:r w:rsidR="00AE0A47">
        <w:rPr>
          <w:szCs w:val="24"/>
        </w:rPr>
        <w:t xml:space="preserve">. The quarry is the main source of sediment from the watershed and has increased sediment loading to Faga’alu Bay by 3-4 times over </w:t>
      </w:r>
      <w:r w:rsidR="00AE0A47">
        <w:rPr>
          <w:szCs w:val="24"/>
        </w:rPr>
        <w:lastRenderedPageBreak/>
        <w:t xml:space="preserve">natural levels </w:t>
      </w:r>
      <w:commentRangeStart w:id="2"/>
      <w:r w:rsidR="00AE0A47">
        <w:rPr>
          <w:szCs w:val="24"/>
        </w:rPr>
        <w:t>(Messina et al., forthcoming</w:t>
      </w:r>
      <w:r w:rsidR="00DA32BF" w:rsidRPr="00DA32BF">
        <w:rPr>
          <w:szCs w:val="24"/>
          <w:vertAlign w:val="superscript"/>
        </w:rPr>
        <w:t>a</w:t>
      </w:r>
      <w:r w:rsidR="00AE0A47">
        <w:rPr>
          <w:szCs w:val="24"/>
        </w:rPr>
        <w:t>),</w:t>
      </w:r>
      <w:r w:rsidR="0030558C">
        <w:rPr>
          <w:szCs w:val="24"/>
        </w:rPr>
        <w:t xml:space="preserve"> </w:t>
      </w:r>
      <w:commentRangeEnd w:id="2"/>
      <w:r w:rsidR="00DA32BF">
        <w:rPr>
          <w:rStyle w:val="CommentReference"/>
        </w:rPr>
        <w:commentReference w:id="2"/>
      </w:r>
      <w:r w:rsidR="0030558C">
        <w:rPr>
          <w:szCs w:val="24"/>
        </w:rPr>
        <w:t xml:space="preserve">making the Samoa Maritime quarry a target for </w:t>
      </w:r>
      <w:r w:rsidR="00AB04AF">
        <w:rPr>
          <w:szCs w:val="24"/>
        </w:rPr>
        <w:t xml:space="preserve">sediment </w:t>
      </w:r>
      <w:r w:rsidR="0030558C">
        <w:rPr>
          <w:szCs w:val="24"/>
        </w:rPr>
        <w:t xml:space="preserve">mitigation actions to reduce </w:t>
      </w:r>
      <w:r w:rsidR="00AB04AF">
        <w:rPr>
          <w:szCs w:val="24"/>
        </w:rPr>
        <w:t>sediment stress on corals in</w:t>
      </w:r>
      <w:r w:rsidR="00BD69D9">
        <w:rPr>
          <w:szCs w:val="24"/>
        </w:rPr>
        <w:t xml:space="preserve"> </w:t>
      </w:r>
      <w:r w:rsidR="0030558C">
        <w:rPr>
          <w:szCs w:val="24"/>
        </w:rPr>
        <w:t xml:space="preserve">Faga’alu </w:t>
      </w:r>
      <w:r w:rsidR="00BD69D9">
        <w:rPr>
          <w:szCs w:val="24"/>
        </w:rPr>
        <w:t>Bay</w:t>
      </w:r>
      <w:r w:rsidR="00AB04AF">
        <w:rPr>
          <w:szCs w:val="24"/>
        </w:rPr>
        <w:t>.</w:t>
      </w:r>
    </w:p>
    <w:p w14:paraId="2CD1BA4F" w14:textId="77777777" w:rsidR="00AB04AF" w:rsidRDefault="00AB04AF">
      <w:pPr>
        <w:rPr>
          <w:i/>
          <w:szCs w:val="24"/>
        </w:rPr>
      </w:pPr>
    </w:p>
    <w:p w14:paraId="04E53FB2" w14:textId="77777777" w:rsidR="00F6038F" w:rsidRPr="00AB04AF" w:rsidRDefault="00F6038F" w:rsidP="00A128F4">
      <w:pPr>
        <w:pStyle w:val="Heading3"/>
      </w:pPr>
      <w:r w:rsidRPr="00AB04AF">
        <w:t>Rainfall</w:t>
      </w:r>
    </w:p>
    <w:p w14:paraId="69C93EB8" w14:textId="77777777" w:rsidR="00E04514" w:rsidRDefault="00E04514" w:rsidP="00AB04AF">
      <w:pPr>
        <w:ind w:firstLine="720"/>
        <w:divId w:val="158813345"/>
      </w:pPr>
      <w:r>
        <w:t>Precipitation over Tutuila is caused by several mechanisms including cyclones and tropical depressions, isolated thunderstorms, and orographic uplifting of trade-wind squalls over the high (300-600 m), mountainous ridge that runs the length of the island. Unlike many other Pacific Islands, the mountainous ridge runs parallel to the predominant wind</w:t>
      </w:r>
      <w:r w:rsidR="00AB04AF">
        <w:t>s</w:t>
      </w:r>
      <w:r>
        <w:t>, and does not cause a significant windward/leeward rainfall gradient. In Faga'alu watershed, rainfall records show average annual precipitation</w:t>
      </w:r>
      <w:r w:rsidR="00AB04AF">
        <w:t xml:space="preserve"> varies with elevation from </w:t>
      </w:r>
      <w:r>
        <w:t>6,350 mm at Matafao Mtn. (653 m m.a.s.l</w:t>
      </w:r>
      <w:r w:rsidR="00AB04AF">
        <w:t>) to</w:t>
      </w:r>
      <w:r>
        <w:t xml:space="preserve"> 3,800 mm on the coastal plain (Craig, 2009; Dames &amp; Moore, 1981; Perreault, 2010; Tonkin &amp; Taylor International Ltd., 1989; Wong, 1996). Tropical cyclones are erratic but occurred on average every 1-13 years from 1981-2014 (Craig, 2009) and bring intense rainfall, flooding, landslides, and high sediment yield events (Buchanan-Banks, 1979).</w:t>
      </w:r>
    </w:p>
    <w:p w14:paraId="6877F561" w14:textId="0A69CB7A" w:rsidR="00F6038F" w:rsidRPr="00F6038F" w:rsidRDefault="00F6038F" w:rsidP="00AB04AF">
      <w:pPr>
        <w:ind w:firstLine="720"/>
        <w:divId w:val="158813345"/>
      </w:pPr>
      <w:r w:rsidRPr="00AB04AF">
        <w:t xml:space="preserve">There are two subtle rainfall seasons: a drier winter season, from June through September and a wetter summer season, from October through May </w:t>
      </w:r>
      <w:r>
        <w:fldChar w:fldCharType="begin" w:fldLock="1"/>
      </w:r>
      <w:r w:rsidR="002E0F58">
        <w:instrText>ADDIN CSL_CITATION { "citationItems" : [ { "id" : "ITEM-1", "itemData" : { "author" : [ { "dropping-particle" : "", "family" : "Izuka", "given" : "Scot K.", "non-dropping-particle" : "", "parse-names" : false, "suffix" : "" }, { "dropping-particle" : "", "family" : "Giambelluca", "given" : "Thomas W.", "non-dropping-particle" : "", "parse-names" : false, "suffix" : "" }, { "dropping-particle" : "", "family" : "Nullet", "given" : "Micahel A.", "non-dropping-particle" : "", "parse-names" : false, "suffix" : "" } ], "id" : "ITEM-1", "issued" : { "date-parts" : [ [ "2005" ] ] }, "publisher" : "U.S. Geological Survey", "title" : "Potential Evapotranspiration on Tutuila , American Samoa. Scientific Investigations Report 2005-5200", "type" : "article" }, "uris" : [ "http://www.mendeley.com/documents/?uuid=5dcf08b5-a800-4cd0-af24-a56e3ddbac59" ] } ], "mendeley" : { "formattedCitation" : "(Izuka et al., 2005)", "plainTextFormattedCitation" : "(Izuka et al., 2005)", "previouslyFormattedCitation" : "(Izuka, 2005)" }, "properties" : { "noteIndex" : 0 }, "schema" : "https://github.com/citation-style-language/schema/raw/master/csl-citation.json" }</w:instrText>
      </w:r>
      <w:r>
        <w:fldChar w:fldCharType="separate"/>
      </w:r>
      <w:r w:rsidR="002E0F58" w:rsidRPr="002E0F58">
        <w:rPr>
          <w:noProof/>
        </w:rPr>
        <w:t>(Izuka et al., 2005)</w:t>
      </w:r>
      <w:r>
        <w:fldChar w:fldCharType="end"/>
      </w:r>
      <w:r>
        <w:t>.</w:t>
      </w:r>
      <w:r w:rsidRPr="00AB04AF">
        <w:t xml:space="preserve"> </w:t>
      </w:r>
      <w:r w:rsidR="00AB04AF" w:rsidRPr="00AB04AF">
        <w:t>Analysis of mean monthly rainfall data for the period 1971-2000 showed 75% of precipitation occurred in the wet seasons</w:t>
      </w:r>
      <w:r w:rsidR="00AB04AF">
        <w:t xml:space="preserve"> </w:t>
      </w:r>
      <w:r w:rsidR="00AB04AF" w:rsidRPr="00AB04AF">
        <w:t>and 25% occurred in the dry season</w:t>
      </w:r>
      <w:r w:rsidR="00AB04AF">
        <w:t xml:space="preserve"> </w:t>
      </w:r>
      <w:r w:rsidR="00AB04AF">
        <w:fldChar w:fldCharType="begin" w:fldLock="1"/>
      </w:r>
      <w:r w:rsidR="00AB04AF">
        <w:instrText>ADDIN CSL_CITATION { "citationItems" : [ { "id" : "ITEM-1", "itemData" : { "author" : [ { "dropping-particle" : "", "family" : "Perreault", "given" : "J.", "non-dropping-particle" : "", "parse-names" : false, "suffix" : "" } ], "id" : "ITEM-1", "issue" : "August", "issued" : { "date-parts" : [ [ "2010" ] ] }, "publisher" : "University of Hawai'i", "title" : "Development of a Water Budget in a Tropical Setting Accounting for Mountain Front Recharge: Tutuila, American Samoa", "type" : "thesis" }, "uris" : [ "http://www.mendeley.com/documents/?uuid=86eb5260-3ee7-4b3d-a8cf-a47b892b38e2" ] } ], "mendeley" : { "formattedCitation" : "(Perreault, 2010)", "manualFormatting" : "(Perreault, 2010", "plainTextFormattedCitation" : "(Perreault, 2010)", "previouslyFormattedCitation" : "(Perreault, 2010)" }, "properties" : { "noteIndex" : 0 }, "schema" : "https://github.com/citation-style-language/schema/raw/master/csl-citation.json" }</w:instrText>
      </w:r>
      <w:r w:rsidR="00AB04AF">
        <w:fldChar w:fldCharType="separate"/>
      </w:r>
      <w:r w:rsidR="00AB04AF" w:rsidRPr="00F6038F">
        <w:rPr>
          <w:noProof/>
        </w:rPr>
        <w:t>(Perreault, 2010</w:t>
      </w:r>
      <w:r w:rsidR="00AB04AF">
        <w:fldChar w:fldCharType="end"/>
      </w:r>
      <w:r w:rsidR="00AB04AF" w:rsidRPr="00AB04AF">
        <w:t>; Data from USGS rain gauges and Parameter-elevation Relationships on Independent Slopes Model (PRISM) Climate Group</w:t>
      </w:r>
      <w:r w:rsidR="00AB04AF">
        <w:t xml:space="preserve"> </w:t>
      </w:r>
      <w:r w:rsidR="00AB04AF">
        <w:fldChar w:fldCharType="begin" w:fldLock="1"/>
      </w:r>
      <w:r w:rsidR="00AB04AF">
        <w:instrText>ADDIN CSL_CITATION { "citationItems" : [ { "id" : "ITEM-1", "itemData" : { "DOI" : "10.1002/joc", "author" : [ { "dropping-particle" : "", "family" : "Daly", "given" : "Christopher", "non-dropping-particle" : "", "parse-names" : false, "suffix" : "" }, { "dropping-particle" : "", "family" : "Halbleib", "given" : "Michael", "non-dropping-particle" : "", "parse-names" : false, "suffix" : "" }, { "dropping-particle" : "", "family" : "Smith", "given" : "Joseph I.", "non-dropping-particle" : "", "parse-names" : false, "suffix" : "" }, { "dropping-particle" : "", "family" : "Gibson", "given" : "Wayne P.", "non-dropping-particle" : "", "parse-names" : false, "suffix" : "" }, { "dropping-particle" : "", "family" : "Doggett", "given" : "Matthew K.", "non-dropping-particle" : "", "parse-names" : false, "suffix" : "" }, { "dropping-particle" : "", "family" : "Taylor", "given" : "George H.", "non-dropping-particle" : "", "parse-names" : false, "suffix" : "" }, { "dropping-particle" : "", "family" : "Curtis", "given" : "Jan", "non-dropping-particle" : "", "parse-names" : false, "suffix" : "" }, { "dropping-particle" : "", "family" : "Passteris", "given" : "Phillip P.", "non-dropping-particle" : "", "parse-names" : false, "suffix" : "" } ], "container-title" : "International Journal of Climatology", "id" : "ITEM-1", "issue" : "15", "issued" : { "date-parts" : [ [ "2008" ] ] }, "page" : "2031", "title" : "Physiographically sensitive mapping of climatological temperature and precipitation across the conterminous United States", "type" : "article-journal", "volume" : "28" }, "uris" : [ "http://www.mendeley.com/documents/?uuid=2218cbee-2610-4773-a2dc-6e6dc1d7aa8f" ] } ], "mendeley" : { "formattedCitation" : "(Daly et al., 2008)", "plainTextFormattedCitation" : "(Daly et al., 2008)", "previouslyFormattedCitation" : "(Daly et al., 2008)" }, "properties" : { "noteIndex" : 0 }, "schema" : "https://github.com/citation-style-language/schema/raw/master/csl-citation.json" }</w:instrText>
      </w:r>
      <w:r w:rsidR="00AB04AF">
        <w:fldChar w:fldCharType="separate"/>
      </w:r>
      <w:r w:rsidR="00AB04AF" w:rsidRPr="00F6038F">
        <w:rPr>
          <w:noProof/>
        </w:rPr>
        <w:t>(Daly et al., 2008)</w:t>
      </w:r>
      <w:r w:rsidR="00AB04AF">
        <w:fldChar w:fldCharType="end"/>
      </w:r>
      <w:r w:rsidR="00AB04AF" w:rsidRPr="00AB04AF">
        <w:t>).</w:t>
      </w:r>
      <w:r w:rsidR="00AB04AF">
        <w:t xml:space="preserve"> </w:t>
      </w:r>
      <w:r w:rsidRPr="00AB04AF">
        <w:t xml:space="preserve">During the drier winter season, the island is influenced by relatively stronger, predominantly East to Southeast Tradewinds, lower temperatures, lower humidity and lower total rainfall. During the wetter summer season the Inter-Tropical Convergence Zone (ITCZ) moves over the region, causing light to moderate Northerly winds, higher temperatures, higher humidity, and higher total rainfall. While total rainfall is lower in the drier Tradewind season, large rainfall events are still observed. Analysis of 212 peak discharges at 11 </w:t>
      </w:r>
      <w:r w:rsidR="00AB04AF">
        <w:t>stream</w:t>
      </w:r>
      <w:r w:rsidRPr="00AB04AF">
        <w:t>s</w:t>
      </w:r>
      <w:r w:rsidR="00AB04AF">
        <w:t xml:space="preserve"> on Tutuila</w:t>
      </w:r>
      <w:r w:rsidRPr="00AB04AF">
        <w:t xml:space="preserve"> showed 65% of annual peak flows occurred during the wet season and 35% of peak flows occurred during the drier Tradewind season </w:t>
      </w:r>
      <w:r>
        <w:fldChar w:fldCharType="begin" w:fldLock="1"/>
      </w:r>
      <w:r w:rsidR="002E0F58">
        <w:instrText>ADDIN CSL_CITATION { "citationItems" : [ { "id" : "ITEM-1", "itemData" : { "ISBN" : "95-4185", "author" : [ { "dropping-particle" : "", "family" : "Wong", "given" : "M", "non-dropping-particle" : "", "parse-names" : false, "suffix" : "" } ], "id" : "ITEM-1", "issued" : { "date-parts" : [ [ "1996" ] ] }, "publisher" : "U.S. Geological Survey", "publisher-place" : "Honolulu, HI", "title" : "Analysis of Streamflow Characteristics for Streams on the Island of Tutuila, American Samoa. Water-Resources Investigations Report 95-4185", "type" : "article" }, "uris" : [ "http://www.mendeley.com/documents/?uuid=fc91ec82-afdd-4759-8a08-1cfb798692d6" ] } ], "mendeley" : { "formattedCitation" : "(Wong, 1996)", "plainTextFormattedCitation" : "(Wong, 1996)", "previouslyFormattedCitation" : "(Wong, 1996)" }, "properties" : { "noteIndex" : 0 }, "schema" : "https://github.com/citation-style-language/schema/raw/master/csl-citation.json" }</w:instrText>
      </w:r>
      <w:r>
        <w:fldChar w:fldCharType="separate"/>
      </w:r>
      <w:r w:rsidRPr="00F6038F">
        <w:rPr>
          <w:noProof/>
        </w:rPr>
        <w:t>(Wong, 1996)</w:t>
      </w:r>
      <w:r>
        <w:fldChar w:fldCharType="end"/>
      </w:r>
      <w:r>
        <w:t>.</w:t>
      </w:r>
    </w:p>
    <w:p w14:paraId="5D0D7097" w14:textId="77777777" w:rsidR="00B23D1E" w:rsidRDefault="00B23D1E">
      <w:pPr>
        <w:rPr>
          <w:noProof/>
          <w:szCs w:val="24"/>
        </w:rPr>
      </w:pPr>
    </w:p>
    <w:p w14:paraId="240A6552" w14:textId="77777777" w:rsidR="00BE58C5" w:rsidRDefault="00B23D1E" w:rsidP="00BE58C5">
      <w:pPr>
        <w:keepNext/>
      </w:pPr>
      <w:r>
        <w:rPr>
          <w:noProof/>
          <w:szCs w:val="24"/>
        </w:rPr>
        <w:lastRenderedPageBreak/>
        <w:drawing>
          <wp:inline distT="0" distB="0" distL="0" distR="0" wp14:anchorId="74DD83EA" wp14:editId="711AB0AD">
            <wp:extent cx="5943600" cy="3314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ga'alu Watershed picture.jpg"/>
                    <pic:cNvPicPr/>
                  </pic:nvPicPr>
                  <pic:blipFill rotWithShape="1">
                    <a:blip r:embed="rId10">
                      <a:extLst>
                        <a:ext uri="{28A0092B-C50C-407E-A947-70E740481C1C}">
                          <a14:useLocalDpi xmlns:a14="http://schemas.microsoft.com/office/drawing/2010/main" val="0"/>
                        </a:ext>
                      </a:extLst>
                    </a:blip>
                    <a:srcRect t="10470" b="15171"/>
                    <a:stretch/>
                  </pic:blipFill>
                  <pic:spPr bwMode="auto">
                    <a:xfrm>
                      <a:off x="0" y="0"/>
                      <a:ext cx="5943600" cy="3314700"/>
                    </a:xfrm>
                    <a:prstGeom prst="rect">
                      <a:avLst/>
                    </a:prstGeom>
                    <a:ln>
                      <a:noFill/>
                    </a:ln>
                    <a:extLst>
                      <a:ext uri="{53640926-AAD7-44D8-BBD7-CCE9431645EC}">
                        <a14:shadowObscured xmlns:a14="http://schemas.microsoft.com/office/drawing/2010/main"/>
                      </a:ext>
                    </a:extLst>
                  </pic:spPr>
                </pic:pic>
              </a:graphicData>
            </a:graphic>
          </wp:inline>
        </w:drawing>
      </w:r>
    </w:p>
    <w:p w14:paraId="67A52F57" w14:textId="624961D9" w:rsidR="005C19DC" w:rsidRDefault="00BE58C5" w:rsidP="00BE58C5">
      <w:pPr>
        <w:pStyle w:val="Caption"/>
        <w:rPr>
          <w:szCs w:val="24"/>
        </w:rPr>
      </w:pPr>
      <w:bookmarkStart w:id="3" w:name="_Ref423525739"/>
      <w:bookmarkStart w:id="4" w:name="_Toc423528340"/>
      <w:bookmarkStart w:id="5" w:name="_Toc423530133"/>
      <w:r>
        <w:t xml:space="preserve">Figure </w:t>
      </w:r>
      <w:r w:rsidR="00242D87">
        <w:fldChar w:fldCharType="begin"/>
      </w:r>
      <w:r w:rsidR="00242D87">
        <w:instrText xml:space="preserve"> SEQ Figure \* ARABIC </w:instrText>
      </w:r>
      <w:r w:rsidR="00242D87">
        <w:fldChar w:fldCharType="separate"/>
      </w:r>
      <w:r w:rsidR="002E0F58">
        <w:rPr>
          <w:noProof/>
        </w:rPr>
        <w:t>1</w:t>
      </w:r>
      <w:r w:rsidR="00242D87">
        <w:rPr>
          <w:noProof/>
        </w:rPr>
        <w:fldChar w:fldCharType="end"/>
      </w:r>
      <w:bookmarkEnd w:id="3"/>
      <w:r>
        <w:t xml:space="preserve">. </w:t>
      </w:r>
      <w:r w:rsidRPr="00EF31CD">
        <w:t>Overview of Faga’alu Watershed from Matafao Peak showing watershed boundaries, stream outlet, village, LBJ Hospital, and the northern and southern coral reef flats of Faga’alu Bay.</w:t>
      </w:r>
      <w:bookmarkEnd w:id="4"/>
      <w:bookmarkEnd w:id="5"/>
    </w:p>
    <w:p w14:paraId="30E421DB" w14:textId="77777777" w:rsidR="00B23D1E" w:rsidRDefault="00B23D1E">
      <w:pPr>
        <w:rPr>
          <w:szCs w:val="24"/>
        </w:rPr>
      </w:pPr>
    </w:p>
    <w:p w14:paraId="3AF38DA6" w14:textId="77777777" w:rsidR="000378BE" w:rsidRPr="000378BE" w:rsidRDefault="000378BE" w:rsidP="00A128F4">
      <w:pPr>
        <w:pStyle w:val="Heading3"/>
      </w:pPr>
      <w:r w:rsidRPr="000378BE">
        <w:t>Hydrodynamic</w:t>
      </w:r>
    </w:p>
    <w:p w14:paraId="2C8DF0E6" w14:textId="0E111858" w:rsidR="00D22742" w:rsidRDefault="009C3D67" w:rsidP="00AB04AF">
      <w:pPr>
        <w:ind w:firstLine="720"/>
        <w:rPr>
          <w:szCs w:val="24"/>
        </w:rPr>
      </w:pPr>
      <w:r>
        <w:rPr>
          <w:szCs w:val="24"/>
        </w:rPr>
        <w:t>Faga’alu reef is divided into two shallow reef flats</w:t>
      </w:r>
      <w:r w:rsidR="00AB04AF">
        <w:rPr>
          <w:szCs w:val="24"/>
        </w:rPr>
        <w:t xml:space="preserve"> (0-1.5 m), with some deeper sand-bottomed pools (3-4 m),</w:t>
      </w:r>
      <w:r>
        <w:rPr>
          <w:szCs w:val="24"/>
        </w:rPr>
        <w:t xml:space="preserve"> by a </w:t>
      </w:r>
      <w:r w:rsidR="00F77AEF">
        <w:rPr>
          <w:szCs w:val="24"/>
        </w:rPr>
        <w:t>deep channel</w:t>
      </w:r>
      <w:r w:rsidR="00AB04AF">
        <w:rPr>
          <w:szCs w:val="24"/>
        </w:rPr>
        <w:t xml:space="preserve"> (15 m)</w:t>
      </w:r>
      <w:r w:rsidR="00F77AEF">
        <w:rPr>
          <w:szCs w:val="24"/>
        </w:rPr>
        <w:t xml:space="preserve"> through the reef (</w:t>
      </w:r>
      <w:r>
        <w:rPr>
          <w:szCs w:val="24"/>
        </w:rPr>
        <w:t>ava in Samoan language)</w:t>
      </w:r>
      <w:r w:rsidR="00F53419">
        <w:rPr>
          <w:szCs w:val="24"/>
        </w:rPr>
        <w:t xml:space="preserve">. Tides vary daily from approximately 0-1 m, winds are predominantly onshore </w:t>
      </w:r>
      <w:r w:rsidR="00907FA7">
        <w:rPr>
          <w:szCs w:val="24"/>
        </w:rPr>
        <w:t xml:space="preserve">east-southeast </w:t>
      </w:r>
      <w:r w:rsidR="00F53419">
        <w:rPr>
          <w:szCs w:val="24"/>
        </w:rPr>
        <w:t xml:space="preserve">trades from </w:t>
      </w:r>
      <w:r w:rsidR="00907FA7">
        <w:rPr>
          <w:szCs w:val="24"/>
        </w:rPr>
        <w:t>March to September and northerly from October to February</w:t>
      </w:r>
      <w:r w:rsidR="00F53419">
        <w:rPr>
          <w:szCs w:val="24"/>
        </w:rPr>
        <w:t xml:space="preserve">, and groundswells </w:t>
      </w:r>
      <w:r w:rsidR="00BD69D9">
        <w:rPr>
          <w:szCs w:val="24"/>
        </w:rPr>
        <w:t>over 1</w:t>
      </w:r>
      <w:r w:rsidR="00F53419">
        <w:rPr>
          <w:szCs w:val="24"/>
        </w:rPr>
        <w:t xml:space="preserve"> m </w:t>
      </w:r>
      <w:r w:rsidR="00907FA7">
        <w:rPr>
          <w:szCs w:val="24"/>
        </w:rPr>
        <w:t>occur</w:t>
      </w:r>
      <w:r w:rsidR="00F53419">
        <w:rPr>
          <w:szCs w:val="24"/>
        </w:rPr>
        <w:t xml:space="preserve"> throughout the year</w:t>
      </w:r>
      <w:r w:rsidR="00907FA7">
        <w:rPr>
          <w:szCs w:val="24"/>
        </w:rPr>
        <w:t xml:space="preserve">. </w:t>
      </w:r>
      <w:r w:rsidR="00E83077">
        <w:rPr>
          <w:szCs w:val="24"/>
        </w:rPr>
        <w:t>Water is forced over the shallow reef crest by wind and waves, then flows clockwise over the southern and northern reefs, and out to sea through the ava channel</w:t>
      </w:r>
      <w:r w:rsidR="00E83077" w:rsidRPr="00E83077">
        <w:rPr>
          <w:szCs w:val="24"/>
        </w:rPr>
        <w:t xml:space="preserve"> </w:t>
      </w:r>
      <w:r w:rsidR="00E83077">
        <w:rPr>
          <w:szCs w:val="24"/>
        </w:rPr>
        <w:t>to Pago Pago Harbor (</w:t>
      </w:r>
      <w:r w:rsidR="00A86E55">
        <w:rPr>
          <w:szCs w:val="24"/>
        </w:rPr>
        <w:fldChar w:fldCharType="begin"/>
      </w:r>
      <w:r w:rsidR="00A86E55">
        <w:rPr>
          <w:szCs w:val="24"/>
        </w:rPr>
        <w:instrText xml:space="preserve"> REF _Ref423525739 \h </w:instrText>
      </w:r>
      <w:r w:rsidR="00A86E55">
        <w:rPr>
          <w:szCs w:val="24"/>
        </w:rPr>
      </w:r>
      <w:r w:rsidR="00A86E55">
        <w:rPr>
          <w:szCs w:val="24"/>
        </w:rPr>
        <w:fldChar w:fldCharType="separate"/>
      </w:r>
      <w:r w:rsidR="00A86E55">
        <w:t xml:space="preserve">Figure </w:t>
      </w:r>
      <w:r w:rsidR="00A86E55">
        <w:rPr>
          <w:noProof/>
        </w:rPr>
        <w:t>1</w:t>
      </w:r>
      <w:r w:rsidR="00A86E55">
        <w:rPr>
          <w:szCs w:val="24"/>
        </w:rPr>
        <w:fldChar w:fldCharType="end"/>
      </w:r>
      <w:r w:rsidR="00E83077">
        <w:rPr>
          <w:szCs w:val="24"/>
        </w:rPr>
        <w:t>).</w:t>
      </w:r>
      <w:r>
        <w:rPr>
          <w:szCs w:val="24"/>
        </w:rPr>
        <w:t xml:space="preserve"> </w:t>
      </w:r>
      <w:r w:rsidR="00E83077">
        <w:rPr>
          <w:szCs w:val="24"/>
        </w:rPr>
        <w:t>Based on hydrodynamic measurements in Faga’alu Bay, c</w:t>
      </w:r>
      <w:r w:rsidR="00140805">
        <w:rPr>
          <w:szCs w:val="24"/>
        </w:rPr>
        <w:t>urrent speeds are typically highest and residence times lowest over the southern reef; speeds are lowest and residence times high</w:t>
      </w:r>
      <w:r w:rsidR="00E83077">
        <w:rPr>
          <w:szCs w:val="24"/>
        </w:rPr>
        <w:t>est</w:t>
      </w:r>
      <w:r w:rsidR="00140805">
        <w:rPr>
          <w:szCs w:val="24"/>
        </w:rPr>
        <w:t xml:space="preserve"> </w:t>
      </w:r>
      <w:r w:rsidR="00F77AEF">
        <w:rPr>
          <w:szCs w:val="24"/>
        </w:rPr>
        <w:t xml:space="preserve">near the stream mouth </w:t>
      </w:r>
      <w:r w:rsidR="00140805">
        <w:rPr>
          <w:szCs w:val="24"/>
        </w:rPr>
        <w:t>and on the northern reef</w:t>
      </w:r>
      <w:r w:rsidR="00BE58C5">
        <w:rPr>
          <w:szCs w:val="24"/>
        </w:rPr>
        <w:t xml:space="preserve"> (</w:t>
      </w:r>
      <w:r w:rsidR="00BE58C5">
        <w:rPr>
          <w:szCs w:val="24"/>
        </w:rPr>
        <w:fldChar w:fldCharType="begin"/>
      </w:r>
      <w:r w:rsidR="00BE58C5">
        <w:rPr>
          <w:szCs w:val="24"/>
        </w:rPr>
        <w:instrText xml:space="preserve"> REF _Ref423525939 \h </w:instrText>
      </w:r>
      <w:r w:rsidR="00BE58C5">
        <w:rPr>
          <w:szCs w:val="24"/>
        </w:rPr>
      </w:r>
      <w:r w:rsidR="00BE58C5">
        <w:rPr>
          <w:szCs w:val="24"/>
        </w:rPr>
        <w:fldChar w:fldCharType="separate"/>
      </w:r>
      <w:r w:rsidR="00BE58C5">
        <w:t xml:space="preserve">Figure </w:t>
      </w:r>
      <w:r w:rsidR="00BE58C5">
        <w:rPr>
          <w:noProof/>
        </w:rPr>
        <w:t>2</w:t>
      </w:r>
      <w:r w:rsidR="00BE58C5">
        <w:rPr>
          <w:szCs w:val="24"/>
        </w:rPr>
        <w:fldChar w:fldCharType="end"/>
      </w:r>
      <w:r w:rsidR="00BE58C5">
        <w:rPr>
          <w:szCs w:val="24"/>
        </w:rPr>
        <w:t>)</w:t>
      </w:r>
      <w:commentRangeStart w:id="6"/>
      <w:r w:rsidR="00DA32BF">
        <w:rPr>
          <w:szCs w:val="24"/>
        </w:rPr>
        <w:t>(Messina et al., forthcoming</w:t>
      </w:r>
      <w:r w:rsidR="00DA32BF" w:rsidRPr="00DA32BF">
        <w:rPr>
          <w:szCs w:val="24"/>
          <w:vertAlign w:val="superscript"/>
        </w:rPr>
        <w:t>b</w:t>
      </w:r>
      <w:r w:rsidR="00DA32BF">
        <w:rPr>
          <w:szCs w:val="24"/>
        </w:rPr>
        <w:t>)</w:t>
      </w:r>
      <w:r w:rsidR="00140805">
        <w:rPr>
          <w:szCs w:val="24"/>
        </w:rPr>
        <w:t xml:space="preserve">. </w:t>
      </w:r>
      <w:commentRangeEnd w:id="6"/>
      <w:r w:rsidR="00DA32BF">
        <w:rPr>
          <w:rStyle w:val="CommentReference"/>
        </w:rPr>
        <w:commentReference w:id="6"/>
      </w:r>
      <w:r w:rsidR="00E83077">
        <w:rPr>
          <w:szCs w:val="24"/>
        </w:rPr>
        <w:t xml:space="preserve">During storms, </w:t>
      </w:r>
      <w:r w:rsidR="00140805">
        <w:rPr>
          <w:szCs w:val="24"/>
        </w:rPr>
        <w:t>sediment-rich</w:t>
      </w:r>
      <w:r>
        <w:rPr>
          <w:szCs w:val="24"/>
        </w:rPr>
        <w:t xml:space="preserve"> </w:t>
      </w:r>
      <w:r w:rsidR="00140805">
        <w:rPr>
          <w:szCs w:val="24"/>
        </w:rPr>
        <w:t>discharge from Faga’alu stream</w:t>
      </w:r>
      <w:r w:rsidR="00E83077">
        <w:rPr>
          <w:szCs w:val="24"/>
        </w:rPr>
        <w:t xml:space="preserve"> flows</w:t>
      </w:r>
      <w:r w:rsidR="00140805">
        <w:rPr>
          <w:szCs w:val="24"/>
        </w:rPr>
        <w:t xml:space="preserve"> into the northwest corner of the bay</w:t>
      </w:r>
      <w:r w:rsidR="00F53419">
        <w:rPr>
          <w:szCs w:val="24"/>
        </w:rPr>
        <w:t>,</w:t>
      </w:r>
      <w:r w:rsidR="00140805">
        <w:rPr>
          <w:szCs w:val="24"/>
        </w:rPr>
        <w:t xml:space="preserve">  </w:t>
      </w:r>
      <w:r w:rsidR="00F53419">
        <w:rPr>
          <w:szCs w:val="24"/>
        </w:rPr>
        <w:t xml:space="preserve">and is deflected north by the </w:t>
      </w:r>
      <w:r w:rsidR="00140805">
        <w:rPr>
          <w:szCs w:val="24"/>
        </w:rPr>
        <w:t>water circulation</w:t>
      </w:r>
      <w:r w:rsidR="00F53419">
        <w:rPr>
          <w:szCs w:val="24"/>
        </w:rPr>
        <w:t xml:space="preserve"> pattern,</w:t>
      </w:r>
      <w:r w:rsidR="00140805">
        <w:rPr>
          <w:szCs w:val="24"/>
        </w:rPr>
        <w:t xml:space="preserve"> </w:t>
      </w:r>
      <w:r w:rsidR="00E83077">
        <w:rPr>
          <w:szCs w:val="24"/>
        </w:rPr>
        <w:t>causing sediment</w:t>
      </w:r>
      <w:r w:rsidR="00DA32BF">
        <w:rPr>
          <w:szCs w:val="24"/>
        </w:rPr>
        <w:t xml:space="preserve"> accumulation and stress on corals </w:t>
      </w:r>
      <w:r w:rsidR="00E83077">
        <w:rPr>
          <w:szCs w:val="24"/>
        </w:rPr>
        <w:t xml:space="preserve">in </w:t>
      </w:r>
      <w:r w:rsidR="00140805">
        <w:rPr>
          <w:szCs w:val="24"/>
        </w:rPr>
        <w:t>the northern</w:t>
      </w:r>
      <w:r w:rsidR="00F53419">
        <w:rPr>
          <w:szCs w:val="24"/>
        </w:rPr>
        <w:t xml:space="preserve"> reef</w:t>
      </w:r>
      <w:r w:rsidR="00140805">
        <w:rPr>
          <w:szCs w:val="24"/>
        </w:rPr>
        <w:t xml:space="preserve"> and ava</w:t>
      </w:r>
      <w:r w:rsidR="0077744B">
        <w:rPr>
          <w:szCs w:val="24"/>
        </w:rPr>
        <w:t xml:space="preserve"> </w:t>
      </w:r>
      <w:r w:rsidR="00140805">
        <w:rPr>
          <w:szCs w:val="24"/>
        </w:rPr>
        <w:t>areas but leaving the far southern reef relatively unaffected</w:t>
      </w:r>
      <w:r w:rsidR="00DA32BF">
        <w:rPr>
          <w:szCs w:val="24"/>
        </w:rPr>
        <w:t xml:space="preserve"> (Messina et al., </w:t>
      </w:r>
      <w:commentRangeStart w:id="7"/>
      <w:r w:rsidR="00DA32BF">
        <w:rPr>
          <w:szCs w:val="24"/>
        </w:rPr>
        <w:t>forthcoming</w:t>
      </w:r>
      <w:r w:rsidR="00DA32BF">
        <w:rPr>
          <w:szCs w:val="24"/>
          <w:vertAlign w:val="superscript"/>
        </w:rPr>
        <w:t>c</w:t>
      </w:r>
      <w:r w:rsidR="00DA32BF">
        <w:rPr>
          <w:szCs w:val="24"/>
        </w:rPr>
        <w:t>)</w:t>
      </w:r>
      <w:r w:rsidR="00D22742">
        <w:rPr>
          <w:szCs w:val="24"/>
        </w:rPr>
        <w:t>.</w:t>
      </w:r>
      <w:ins w:id="8" w:author="Geography" w:date="2015-01-29T10:25:00Z">
        <w:r w:rsidR="00A07CB6">
          <w:rPr>
            <w:szCs w:val="24"/>
          </w:rPr>
          <w:t xml:space="preserve">  </w:t>
        </w:r>
      </w:ins>
      <w:commentRangeEnd w:id="7"/>
      <w:r w:rsidR="00BD69D9">
        <w:rPr>
          <w:rStyle w:val="CommentReference"/>
        </w:rPr>
        <w:commentReference w:id="7"/>
      </w:r>
    </w:p>
    <w:p w14:paraId="5C5F67FE" w14:textId="77777777" w:rsidR="005C19DC" w:rsidRDefault="005C19DC">
      <w:pPr>
        <w:rPr>
          <w:szCs w:val="24"/>
        </w:rPr>
      </w:pPr>
    </w:p>
    <w:p w14:paraId="2F84E95C" w14:textId="77777777" w:rsidR="00BE58C5" w:rsidRDefault="00DC3D8A" w:rsidP="00BE58C5">
      <w:pPr>
        <w:keepNext/>
      </w:pPr>
      <w:r>
        <w:rPr>
          <w:noProof/>
          <w:szCs w:val="24"/>
        </w:rPr>
        <w:lastRenderedPageBreak/>
        <w:drawing>
          <wp:inline distT="0" distB="0" distL="0" distR="0" wp14:anchorId="27F8C2AD" wp14:editId="0D513AFF">
            <wp:extent cx="4000500" cy="3390900"/>
            <wp:effectExtent l="0" t="0" r="0" b="0"/>
            <wp:docPr id="4" name="Picture 4" descr="P:\My Documents\Project 917 Faga'alu\Tech Memo\drifters gridded mean velocity Waves ON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My Documents\Project 917 Faga'alu\Tech Memo\drifters gridded mean velocity Waves ONLY.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00500" cy="3390900"/>
                    </a:xfrm>
                    <a:prstGeom prst="rect">
                      <a:avLst/>
                    </a:prstGeom>
                    <a:noFill/>
                    <a:ln>
                      <a:noFill/>
                    </a:ln>
                  </pic:spPr>
                </pic:pic>
              </a:graphicData>
            </a:graphic>
          </wp:inline>
        </w:drawing>
      </w:r>
    </w:p>
    <w:p w14:paraId="52214DEE" w14:textId="5AAA275F" w:rsidR="00BE58C5" w:rsidRPr="00BE58C5" w:rsidRDefault="00BE58C5" w:rsidP="00BE58C5">
      <w:pPr>
        <w:pStyle w:val="Caption"/>
      </w:pPr>
      <w:bookmarkStart w:id="9" w:name="_Ref423525939"/>
      <w:bookmarkStart w:id="10" w:name="_Toc423528341"/>
      <w:bookmarkStart w:id="11" w:name="_Toc423530134"/>
      <w:r>
        <w:t xml:space="preserve">Figure </w:t>
      </w:r>
      <w:r w:rsidR="00242D87">
        <w:fldChar w:fldCharType="begin"/>
      </w:r>
      <w:r w:rsidR="00242D87">
        <w:instrText xml:space="preserve"> SEQ Figure \* ARABIC </w:instrText>
      </w:r>
      <w:r w:rsidR="00242D87">
        <w:fldChar w:fldCharType="separate"/>
      </w:r>
      <w:r w:rsidR="002E0F58">
        <w:rPr>
          <w:noProof/>
        </w:rPr>
        <w:t>2</w:t>
      </w:r>
      <w:r w:rsidR="00242D87">
        <w:rPr>
          <w:noProof/>
        </w:rPr>
        <w:fldChar w:fldCharType="end"/>
      </w:r>
      <w:bookmarkEnd w:id="9"/>
      <w:r>
        <w:t xml:space="preserve">. </w:t>
      </w:r>
      <w:r w:rsidRPr="00AA6711">
        <w:t>Gridded mean current speeds and directions for 100 m</w:t>
      </w:r>
      <w:r w:rsidRPr="00BE58C5">
        <w:rPr>
          <w:vertAlign w:val="superscript"/>
        </w:rPr>
        <w:t>2</w:t>
      </w:r>
      <w:r w:rsidRPr="00AA6711">
        <w:t xml:space="preserve"> grid cells based on GPS-drifter data.  Current speeds are highest, and directions less variable during large waves and high winds. Current speeds are slower, and directions more variable during smal</w:t>
      </w:r>
      <w:r>
        <w:t xml:space="preserve">l waves and light winds (Messina et al., forthcoming </w:t>
      </w:r>
      <w:r w:rsidRPr="00BE58C5">
        <w:rPr>
          <w:vertAlign w:val="superscript"/>
        </w:rPr>
        <w:t>b</w:t>
      </w:r>
      <w:r>
        <w:t>).</w:t>
      </w:r>
      <w:bookmarkEnd w:id="10"/>
      <w:bookmarkEnd w:id="11"/>
    </w:p>
    <w:p w14:paraId="077F6312" w14:textId="7C566746" w:rsidR="00955255" w:rsidRDefault="00955255">
      <w:pPr>
        <w:rPr>
          <w:szCs w:val="24"/>
        </w:rPr>
      </w:pPr>
      <w:r w:rsidRPr="00955255">
        <w:rPr>
          <w:szCs w:val="24"/>
        </w:rPr>
        <w:t>Owing to the rela</w:t>
      </w:r>
      <w:r w:rsidR="00594706">
        <w:rPr>
          <w:szCs w:val="24"/>
        </w:rPr>
        <w:t xml:space="preserve">tively small volume of </w:t>
      </w:r>
      <w:r w:rsidR="00DA32BF">
        <w:rPr>
          <w:szCs w:val="24"/>
        </w:rPr>
        <w:t>water over the shallow reef flat,</w:t>
      </w:r>
      <w:r w:rsidR="00594706">
        <w:rPr>
          <w:szCs w:val="24"/>
        </w:rPr>
        <w:t xml:space="preserve"> </w:t>
      </w:r>
      <w:r w:rsidRPr="00955255">
        <w:rPr>
          <w:szCs w:val="24"/>
        </w:rPr>
        <w:t>calculated flushing times var</w:t>
      </w:r>
      <w:r w:rsidR="00594706">
        <w:rPr>
          <w:szCs w:val="24"/>
        </w:rPr>
        <w:t>y</w:t>
      </w:r>
      <w:r w:rsidRPr="00955255">
        <w:rPr>
          <w:szCs w:val="24"/>
        </w:rPr>
        <w:t xml:space="preserve"> from </w:t>
      </w:r>
      <w:r w:rsidR="00907FA7">
        <w:rPr>
          <w:szCs w:val="24"/>
        </w:rPr>
        <w:t>less than an</w:t>
      </w:r>
      <w:r w:rsidRPr="00955255">
        <w:rPr>
          <w:szCs w:val="24"/>
        </w:rPr>
        <w:t xml:space="preserve"> hour </w:t>
      </w:r>
      <w:commentRangeStart w:id="12"/>
      <w:r w:rsidRPr="00955255">
        <w:rPr>
          <w:szCs w:val="24"/>
        </w:rPr>
        <w:t xml:space="preserve">to </w:t>
      </w:r>
      <w:ins w:id="13" w:author="Susie Holst" w:date="2015-06-25T10:23:00Z">
        <w:r w:rsidR="00B4584A">
          <w:rPr>
            <w:szCs w:val="24"/>
          </w:rPr>
          <w:t xml:space="preserve">between one </w:t>
        </w:r>
      </w:ins>
      <w:ins w:id="14" w:author="Susie Holst" w:date="2015-06-25T10:24:00Z">
        <w:r w:rsidR="00B4584A">
          <w:rPr>
            <w:szCs w:val="24"/>
          </w:rPr>
          <w:t>and</w:t>
        </w:r>
      </w:ins>
      <w:ins w:id="15" w:author="Susie Holst" w:date="2015-06-25T10:23:00Z">
        <w:r w:rsidR="00B4584A">
          <w:rPr>
            <w:szCs w:val="24"/>
          </w:rPr>
          <w:t xml:space="preserve"> two days</w:t>
        </w:r>
      </w:ins>
      <w:del w:id="16" w:author="Susie Holst" w:date="2015-06-25T10:23:00Z">
        <w:r w:rsidRPr="00955255" w:rsidDel="00B4584A">
          <w:rPr>
            <w:szCs w:val="24"/>
          </w:rPr>
          <w:delText>a small number of days</w:delText>
        </w:r>
        <w:commentRangeEnd w:id="12"/>
        <w:r w:rsidR="00907FA7" w:rsidDel="00B4584A">
          <w:rPr>
            <w:rStyle w:val="CommentReference"/>
          </w:rPr>
          <w:commentReference w:id="12"/>
        </w:r>
      </w:del>
      <w:r w:rsidRPr="00955255">
        <w:rPr>
          <w:szCs w:val="24"/>
        </w:rPr>
        <w:t xml:space="preserve">. </w:t>
      </w:r>
      <w:r w:rsidR="00594706">
        <w:rPr>
          <w:szCs w:val="24"/>
        </w:rPr>
        <w:t xml:space="preserve"> Based on data from an Acoustic Doppler Current Profiler</w:t>
      </w:r>
      <w:r w:rsidR="00A47A8A">
        <w:rPr>
          <w:szCs w:val="24"/>
        </w:rPr>
        <w:t xml:space="preserve"> (ADCP</w:t>
      </w:r>
      <w:r w:rsidR="00594706">
        <w:rPr>
          <w:szCs w:val="24"/>
        </w:rPr>
        <w:t xml:space="preserve">) deployed in the channel, flushing </w:t>
      </w:r>
      <w:r w:rsidRPr="00955255">
        <w:rPr>
          <w:szCs w:val="24"/>
        </w:rPr>
        <w:t>time</w:t>
      </w:r>
      <w:r w:rsidR="00594706">
        <w:rPr>
          <w:szCs w:val="24"/>
        </w:rPr>
        <w:t>s</w:t>
      </w:r>
      <w:r w:rsidRPr="00955255">
        <w:rPr>
          <w:szCs w:val="24"/>
        </w:rPr>
        <w:t xml:space="preserve"> </w:t>
      </w:r>
      <w:r w:rsidR="00594706">
        <w:rPr>
          <w:szCs w:val="24"/>
        </w:rPr>
        <w:t xml:space="preserve">are </w:t>
      </w:r>
      <w:r w:rsidRPr="00955255">
        <w:rPr>
          <w:szCs w:val="24"/>
        </w:rPr>
        <w:t>shortest during high tide and high wave events, with a total flushing time of &lt; 1 h</w:t>
      </w:r>
      <w:r w:rsidR="00973A67">
        <w:rPr>
          <w:szCs w:val="24"/>
        </w:rPr>
        <w:t>ou</w:t>
      </w:r>
      <w:r w:rsidRPr="00955255">
        <w:rPr>
          <w:szCs w:val="24"/>
        </w:rPr>
        <w:t>r during the highest observed wave and tide event</w:t>
      </w:r>
      <w:r w:rsidR="00907FA7">
        <w:rPr>
          <w:szCs w:val="24"/>
        </w:rPr>
        <w:t>. D</w:t>
      </w:r>
      <w:r w:rsidRPr="00955255">
        <w:rPr>
          <w:szCs w:val="24"/>
        </w:rPr>
        <w:t xml:space="preserve">uring periods of low waves, flushing times </w:t>
      </w:r>
      <w:r w:rsidR="00594706">
        <w:rPr>
          <w:szCs w:val="24"/>
        </w:rPr>
        <w:t xml:space="preserve">can </w:t>
      </w:r>
      <w:r w:rsidR="00907FA7">
        <w:rPr>
          <w:szCs w:val="24"/>
        </w:rPr>
        <w:t>be</w:t>
      </w:r>
      <w:r w:rsidR="00594706">
        <w:rPr>
          <w:szCs w:val="24"/>
        </w:rPr>
        <w:t xml:space="preserve"> nearly </w:t>
      </w:r>
      <w:r w:rsidRPr="00955255">
        <w:rPr>
          <w:szCs w:val="24"/>
        </w:rPr>
        <w:t>33 h</w:t>
      </w:r>
      <w:r w:rsidR="00A47A8A">
        <w:rPr>
          <w:szCs w:val="24"/>
        </w:rPr>
        <w:t>ou</w:t>
      </w:r>
      <w:r w:rsidRPr="00955255">
        <w:rPr>
          <w:szCs w:val="24"/>
        </w:rPr>
        <w:t>rs (</w:t>
      </w:r>
      <w:r w:rsidR="00BE58C5">
        <w:rPr>
          <w:szCs w:val="24"/>
        </w:rPr>
        <w:fldChar w:fldCharType="begin"/>
      </w:r>
      <w:r w:rsidR="00BE58C5">
        <w:rPr>
          <w:szCs w:val="24"/>
        </w:rPr>
        <w:instrText xml:space="preserve"> REF _Ref423525908 \h </w:instrText>
      </w:r>
      <w:r w:rsidR="00BE58C5">
        <w:rPr>
          <w:szCs w:val="24"/>
        </w:rPr>
      </w:r>
      <w:r w:rsidR="00BE58C5">
        <w:rPr>
          <w:szCs w:val="24"/>
        </w:rPr>
        <w:fldChar w:fldCharType="separate"/>
      </w:r>
      <w:r w:rsidR="00BE58C5">
        <w:t xml:space="preserve">Figure </w:t>
      </w:r>
      <w:r w:rsidR="00BE58C5">
        <w:rPr>
          <w:noProof/>
        </w:rPr>
        <w:t>3</w:t>
      </w:r>
      <w:r w:rsidR="00BE58C5">
        <w:rPr>
          <w:szCs w:val="24"/>
        </w:rPr>
        <w:fldChar w:fldCharType="end"/>
      </w:r>
      <w:r w:rsidR="00BE58C5">
        <w:rPr>
          <w:szCs w:val="24"/>
        </w:rPr>
        <w:t xml:space="preserve"> </w:t>
      </w:r>
      <w:r w:rsidR="0077744B">
        <w:rPr>
          <w:szCs w:val="24"/>
        </w:rPr>
        <w:t>A &amp; B</w:t>
      </w:r>
      <w:r>
        <w:rPr>
          <w:szCs w:val="24"/>
        </w:rPr>
        <w:t>)</w:t>
      </w:r>
      <w:r w:rsidR="00907FA7">
        <w:rPr>
          <w:szCs w:val="24"/>
        </w:rPr>
        <w:t>.</w:t>
      </w:r>
    </w:p>
    <w:p w14:paraId="59AB1C61" w14:textId="77777777" w:rsidR="00BE58C5" w:rsidRDefault="00955255" w:rsidP="00BE58C5">
      <w:pPr>
        <w:keepNext/>
      </w:pPr>
      <w:r>
        <w:rPr>
          <w:noProof/>
        </w:rPr>
        <w:lastRenderedPageBreak/>
        <w:drawing>
          <wp:inline distT="0" distB="0" distL="0" distR="0" wp14:anchorId="0050FB71" wp14:editId="3DCAD75F">
            <wp:extent cx="4524293" cy="3557080"/>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6_WaveHeight_FlushingTime_TS.png"/>
                    <pic:cNvPicPr/>
                  </pic:nvPicPr>
                  <pic:blipFill>
                    <a:blip r:embed="rId12">
                      <a:extLst>
                        <a:ext uri="{28A0092B-C50C-407E-A947-70E740481C1C}">
                          <a14:useLocalDpi xmlns:a14="http://schemas.microsoft.com/office/drawing/2010/main" val="0"/>
                        </a:ext>
                      </a:extLst>
                    </a:blip>
                    <a:stretch>
                      <a:fillRect/>
                    </a:stretch>
                  </pic:blipFill>
                  <pic:spPr>
                    <a:xfrm>
                      <a:off x="0" y="0"/>
                      <a:ext cx="4521268" cy="3554702"/>
                    </a:xfrm>
                    <a:prstGeom prst="rect">
                      <a:avLst/>
                    </a:prstGeom>
                  </pic:spPr>
                </pic:pic>
              </a:graphicData>
            </a:graphic>
          </wp:inline>
        </w:drawing>
      </w:r>
    </w:p>
    <w:p w14:paraId="6071F8C2" w14:textId="51A0B000" w:rsidR="00955255" w:rsidRDefault="00BE58C5" w:rsidP="00BE58C5">
      <w:pPr>
        <w:pStyle w:val="Caption"/>
        <w:rPr>
          <w:szCs w:val="24"/>
        </w:rPr>
      </w:pPr>
      <w:bookmarkStart w:id="17" w:name="_Ref423525908"/>
      <w:bookmarkStart w:id="18" w:name="_Toc423528342"/>
      <w:bookmarkStart w:id="19" w:name="_Toc423530135"/>
      <w:r>
        <w:t xml:space="preserve">Figure </w:t>
      </w:r>
      <w:r w:rsidR="00242D87">
        <w:fldChar w:fldCharType="begin"/>
      </w:r>
      <w:r w:rsidR="00242D87">
        <w:instrText xml:space="preserve"> SEQ Figure \* ARABIC </w:instrText>
      </w:r>
      <w:r w:rsidR="00242D87">
        <w:fldChar w:fldCharType="separate"/>
      </w:r>
      <w:r w:rsidR="002E0F58">
        <w:rPr>
          <w:noProof/>
        </w:rPr>
        <w:t>3</w:t>
      </w:r>
      <w:r w:rsidR="00242D87">
        <w:rPr>
          <w:noProof/>
        </w:rPr>
        <w:fldChar w:fldCharType="end"/>
      </w:r>
      <w:bookmarkEnd w:id="17"/>
      <w:r>
        <w:t xml:space="preserve">. </w:t>
      </w:r>
      <w:r w:rsidRPr="002508F4">
        <w:t>Faga’alu Bay (A) wave height and (B) estimated flushing time based on Acoustic Doppler Current Profiler data in the ava channel (O. Vetter, unpublished data).</w:t>
      </w:r>
      <w:bookmarkEnd w:id="18"/>
      <w:bookmarkEnd w:id="19"/>
    </w:p>
    <w:p w14:paraId="0F610F7C" w14:textId="77777777" w:rsidR="0030558C" w:rsidRPr="00D1305D" w:rsidRDefault="00D1305D" w:rsidP="00A128F4">
      <w:pPr>
        <w:pStyle w:val="Heading1"/>
      </w:pPr>
      <w:r>
        <w:t>Mitigation Actions/</w:t>
      </w:r>
      <w:r w:rsidRPr="00D1305D">
        <w:t>Intervention</w:t>
      </w:r>
      <w:r w:rsidR="00DD7EB1">
        <w:t>s</w:t>
      </w:r>
    </w:p>
    <w:p w14:paraId="199BCCD5" w14:textId="77777777" w:rsidR="00B265B7" w:rsidRDefault="009B4597">
      <w:pPr>
        <w:rPr>
          <w:szCs w:val="24"/>
        </w:rPr>
      </w:pPr>
      <w:r>
        <w:rPr>
          <w:szCs w:val="24"/>
        </w:rPr>
        <w:t>Since the designation of Faga’alu as a priority site for the WPI, m</w:t>
      </w:r>
      <w:r w:rsidR="008B743F">
        <w:rPr>
          <w:szCs w:val="24"/>
        </w:rPr>
        <w:t xml:space="preserve">ultiple entities, including the National Fish and Wildlife Foundation (NFWF), the Coral Reef Advisory Group (CRAG) in American Samoa, ASEPA, </w:t>
      </w:r>
      <w:r w:rsidR="00D30D56">
        <w:rPr>
          <w:szCs w:val="24"/>
        </w:rPr>
        <w:t xml:space="preserve">and </w:t>
      </w:r>
      <w:r w:rsidR="008B743F">
        <w:rPr>
          <w:szCs w:val="24"/>
        </w:rPr>
        <w:t>NOAA CRCP</w:t>
      </w:r>
      <w:r w:rsidR="00EB3EE2">
        <w:rPr>
          <w:szCs w:val="24"/>
        </w:rPr>
        <w:t xml:space="preserve"> have engaged </w:t>
      </w:r>
      <w:r w:rsidR="008B743F">
        <w:rPr>
          <w:szCs w:val="24"/>
        </w:rPr>
        <w:t>in discussion</w:t>
      </w:r>
      <w:r>
        <w:rPr>
          <w:szCs w:val="24"/>
        </w:rPr>
        <w:t>s</w:t>
      </w:r>
      <w:r w:rsidR="008B743F">
        <w:rPr>
          <w:szCs w:val="24"/>
        </w:rPr>
        <w:t xml:space="preserve"> with Samoa Maritime to implement a corrective action plan</w:t>
      </w:r>
      <w:r>
        <w:rPr>
          <w:szCs w:val="24"/>
        </w:rPr>
        <w:t xml:space="preserve"> at the quarry. This plan </w:t>
      </w:r>
      <w:r w:rsidR="008B743F">
        <w:rPr>
          <w:szCs w:val="24"/>
        </w:rPr>
        <w:t xml:space="preserve">included </w:t>
      </w:r>
      <w:r w:rsidR="00027AA1">
        <w:rPr>
          <w:szCs w:val="24"/>
        </w:rPr>
        <w:t>multiple steps to address both dry and wet season conditions</w:t>
      </w:r>
      <w:r w:rsidR="00DB1EBC">
        <w:rPr>
          <w:szCs w:val="24"/>
        </w:rPr>
        <w:t xml:space="preserve">. </w:t>
      </w:r>
    </w:p>
    <w:p w14:paraId="090DD77B" w14:textId="77777777" w:rsidR="00B265B7" w:rsidRDefault="00A128F4" w:rsidP="00B265B7">
      <w:pPr>
        <w:pStyle w:val="ListParagraph"/>
        <w:numPr>
          <w:ilvl w:val="0"/>
          <w:numId w:val="9"/>
        </w:numPr>
        <w:rPr>
          <w:szCs w:val="24"/>
        </w:rPr>
      </w:pPr>
      <w:r>
        <w:rPr>
          <w:szCs w:val="24"/>
        </w:rPr>
        <w:t xml:space="preserve">Prior to any interventions, perennial </w:t>
      </w:r>
      <w:r w:rsidR="00DB1EBC" w:rsidRPr="00B265B7">
        <w:rPr>
          <w:szCs w:val="24"/>
        </w:rPr>
        <w:t xml:space="preserve">groundwater </w:t>
      </w:r>
      <w:r>
        <w:rPr>
          <w:szCs w:val="24"/>
        </w:rPr>
        <w:t>run-on discharged from a spring in the quarry blast face flowed over</w:t>
      </w:r>
      <w:r w:rsidR="00DB1EBC" w:rsidRPr="00B265B7">
        <w:rPr>
          <w:szCs w:val="24"/>
        </w:rPr>
        <w:t xml:space="preserve"> the haul roads and processing area of the quarry</w:t>
      </w:r>
      <w:r>
        <w:rPr>
          <w:szCs w:val="24"/>
        </w:rPr>
        <w:t xml:space="preserve">, eroding sediment into the stream and elevating SSC during non-storm conditions.  To mitigate this constant </w:t>
      </w:r>
      <w:r w:rsidR="00DB1EBC" w:rsidRPr="00B265B7">
        <w:rPr>
          <w:szCs w:val="24"/>
        </w:rPr>
        <w:t>discharge of turbid water to the stream</w:t>
      </w:r>
      <w:r>
        <w:rPr>
          <w:szCs w:val="24"/>
        </w:rPr>
        <w:t xml:space="preserve"> during non-storm conditions</w:t>
      </w:r>
      <w:r w:rsidR="00DB1EBC" w:rsidRPr="00B265B7">
        <w:rPr>
          <w:szCs w:val="24"/>
        </w:rPr>
        <w:t>,</w:t>
      </w:r>
      <w:r w:rsidR="00027AA1" w:rsidRPr="00B265B7">
        <w:rPr>
          <w:szCs w:val="24"/>
        </w:rPr>
        <w:t xml:space="preserve"> two groundwater drainage</w:t>
      </w:r>
      <w:r w:rsidR="008B743F" w:rsidRPr="00B265B7">
        <w:rPr>
          <w:szCs w:val="24"/>
        </w:rPr>
        <w:t xml:space="preserve"> diversion</w:t>
      </w:r>
      <w:r w:rsidR="00027AA1" w:rsidRPr="00B265B7">
        <w:rPr>
          <w:szCs w:val="24"/>
        </w:rPr>
        <w:t xml:space="preserve">s </w:t>
      </w:r>
      <w:r w:rsidR="00DB1EBC" w:rsidRPr="00B265B7">
        <w:rPr>
          <w:szCs w:val="24"/>
        </w:rPr>
        <w:t xml:space="preserve">were </w:t>
      </w:r>
      <w:r>
        <w:rPr>
          <w:szCs w:val="24"/>
        </w:rPr>
        <w:t>installed</w:t>
      </w:r>
      <w:r w:rsidR="00DB1EBC" w:rsidRPr="00B265B7">
        <w:rPr>
          <w:szCs w:val="24"/>
        </w:rPr>
        <w:t xml:space="preserve"> between August-November </w:t>
      </w:r>
      <w:commentRangeStart w:id="20"/>
      <w:r w:rsidR="00DB1EBC" w:rsidRPr="00B265B7">
        <w:rPr>
          <w:szCs w:val="24"/>
        </w:rPr>
        <w:t>2012</w:t>
      </w:r>
      <w:commentRangeEnd w:id="20"/>
      <w:r w:rsidR="00DE6CEE">
        <w:rPr>
          <w:rStyle w:val="CommentReference"/>
        </w:rPr>
        <w:commentReference w:id="20"/>
      </w:r>
      <w:r w:rsidR="00DB1EBC" w:rsidRPr="00B265B7">
        <w:rPr>
          <w:szCs w:val="24"/>
        </w:rPr>
        <w:t xml:space="preserve"> </w:t>
      </w:r>
      <w:r w:rsidR="00027AA1" w:rsidRPr="00B265B7">
        <w:rPr>
          <w:szCs w:val="24"/>
        </w:rPr>
        <w:t xml:space="preserve">at two locations immediately below exposed rock face to intercept clean groundwater </w:t>
      </w:r>
      <w:r w:rsidR="0049682D" w:rsidRPr="00B265B7">
        <w:rPr>
          <w:szCs w:val="24"/>
        </w:rPr>
        <w:t xml:space="preserve">flow </w:t>
      </w:r>
      <w:r w:rsidR="00027AA1" w:rsidRPr="00B265B7">
        <w:rPr>
          <w:szCs w:val="24"/>
        </w:rPr>
        <w:t>and direct it around the active site</w:t>
      </w:r>
      <w:r w:rsidR="008B743F" w:rsidRPr="00B265B7">
        <w:rPr>
          <w:szCs w:val="24"/>
        </w:rPr>
        <w:t xml:space="preserve"> </w:t>
      </w:r>
      <w:r w:rsidR="00027AA1" w:rsidRPr="00B265B7">
        <w:rPr>
          <w:szCs w:val="24"/>
        </w:rPr>
        <w:t>into the stream</w:t>
      </w:r>
      <w:r w:rsidR="00DB1EBC" w:rsidRPr="00B265B7">
        <w:rPr>
          <w:szCs w:val="24"/>
        </w:rPr>
        <w:t>.</w:t>
      </w:r>
      <w:r w:rsidR="00027AA1" w:rsidRPr="00B265B7">
        <w:rPr>
          <w:szCs w:val="24"/>
        </w:rPr>
        <w:t xml:space="preserve"> </w:t>
      </w:r>
      <w:r w:rsidR="00DB1EBC" w:rsidRPr="00B265B7">
        <w:rPr>
          <w:szCs w:val="24"/>
        </w:rPr>
        <w:t xml:space="preserve"> </w:t>
      </w:r>
    </w:p>
    <w:p w14:paraId="731043D3" w14:textId="77777777" w:rsidR="00CE7AD4" w:rsidRDefault="00DB1EBC" w:rsidP="00CE7AD4">
      <w:pPr>
        <w:pStyle w:val="ListParagraph"/>
        <w:numPr>
          <w:ilvl w:val="0"/>
          <w:numId w:val="9"/>
        </w:numPr>
        <w:rPr>
          <w:szCs w:val="24"/>
        </w:rPr>
      </w:pPr>
      <w:r w:rsidRPr="00B265B7">
        <w:rPr>
          <w:szCs w:val="24"/>
        </w:rPr>
        <w:t xml:space="preserve">In </w:t>
      </w:r>
      <w:commentRangeStart w:id="21"/>
      <w:r w:rsidRPr="00B265B7">
        <w:rPr>
          <w:szCs w:val="24"/>
        </w:rPr>
        <w:t xml:space="preserve">2013 </w:t>
      </w:r>
      <w:commentRangeEnd w:id="21"/>
      <w:r w:rsidR="00DB47F5">
        <w:rPr>
          <w:rStyle w:val="CommentReference"/>
        </w:rPr>
        <w:commentReference w:id="21"/>
      </w:r>
      <w:r w:rsidRPr="00B265B7">
        <w:rPr>
          <w:szCs w:val="24"/>
        </w:rPr>
        <w:t>the roadways within the quarry grounds were covered with larger gravel to minimize mobilization of surface sediments and reduce tracking from equipment</w:t>
      </w:r>
      <w:r w:rsidR="00B265B7" w:rsidRPr="00B265B7">
        <w:rPr>
          <w:szCs w:val="24"/>
        </w:rPr>
        <w:t xml:space="preserve"> tires during wet conditions. </w:t>
      </w:r>
    </w:p>
    <w:p w14:paraId="5206F40E" w14:textId="77777777" w:rsidR="00D1305D" w:rsidRPr="00C3303C" w:rsidRDefault="00C3303C" w:rsidP="0021484C">
      <w:pPr>
        <w:pStyle w:val="ListParagraph"/>
        <w:numPr>
          <w:ilvl w:val="0"/>
          <w:numId w:val="9"/>
        </w:numPr>
        <w:rPr>
          <w:szCs w:val="24"/>
        </w:rPr>
      </w:pPr>
      <w:r w:rsidRPr="00B73AA9">
        <w:rPr>
          <w:szCs w:val="24"/>
        </w:rPr>
        <w:t xml:space="preserve">In September-December 2014 </w:t>
      </w:r>
      <w:r w:rsidRPr="00C3303C">
        <w:rPr>
          <w:szCs w:val="24"/>
        </w:rPr>
        <w:t>two</w:t>
      </w:r>
      <w:r w:rsidRPr="00B73AA9">
        <w:rPr>
          <w:szCs w:val="24"/>
        </w:rPr>
        <w:t xml:space="preserve"> retention ponds </w:t>
      </w:r>
      <w:r w:rsidRPr="00C3303C">
        <w:rPr>
          <w:szCs w:val="24"/>
        </w:rPr>
        <w:t xml:space="preserve">were installed </w:t>
      </w:r>
      <w:r w:rsidRPr="00B73AA9">
        <w:rPr>
          <w:szCs w:val="24"/>
        </w:rPr>
        <w:t>to</w:t>
      </w:r>
      <w:r w:rsidR="0005039B">
        <w:rPr>
          <w:szCs w:val="24"/>
        </w:rPr>
        <w:t xml:space="preserve"> capture sediment-rich runoff from the whole site, before it could be discharged into the stream</w:t>
      </w:r>
      <w:r w:rsidRPr="00B73AA9">
        <w:rPr>
          <w:szCs w:val="24"/>
        </w:rPr>
        <w:t xml:space="preserve"> during heavy rainfall conditions</w:t>
      </w:r>
      <w:r w:rsidR="0005039B">
        <w:rPr>
          <w:szCs w:val="24"/>
        </w:rPr>
        <w:t>. The retention ponds allow the sediment-free water to percolate through the ground and into the stream, leaving the sediment behind in the retention pond.</w:t>
      </w:r>
    </w:p>
    <w:p w14:paraId="6FCDA768" w14:textId="77777777" w:rsidR="00C3303C" w:rsidRDefault="00C3303C">
      <w:pPr>
        <w:rPr>
          <w:szCs w:val="24"/>
        </w:rPr>
      </w:pPr>
    </w:p>
    <w:p w14:paraId="3F9C3751" w14:textId="77777777" w:rsidR="00D1305D" w:rsidRDefault="0021484C">
      <w:pPr>
        <w:rPr>
          <w:szCs w:val="24"/>
        </w:rPr>
      </w:pPr>
      <w:r>
        <w:rPr>
          <w:szCs w:val="24"/>
        </w:rPr>
        <w:t xml:space="preserve">The </w:t>
      </w:r>
      <w:commentRangeStart w:id="22"/>
      <w:r w:rsidR="00D1305D">
        <w:rPr>
          <w:szCs w:val="24"/>
        </w:rPr>
        <w:t>engineering design</w:t>
      </w:r>
      <w:r>
        <w:rPr>
          <w:szCs w:val="24"/>
        </w:rPr>
        <w:t>s</w:t>
      </w:r>
      <w:r w:rsidR="00D1305D">
        <w:rPr>
          <w:szCs w:val="24"/>
        </w:rPr>
        <w:t xml:space="preserve"> </w:t>
      </w:r>
      <w:commentRangeEnd w:id="22"/>
      <w:r w:rsidR="00EB5823">
        <w:rPr>
          <w:rStyle w:val="CommentReference"/>
        </w:rPr>
        <w:commentReference w:id="22"/>
      </w:r>
      <w:r w:rsidR="00D1305D">
        <w:rPr>
          <w:szCs w:val="24"/>
        </w:rPr>
        <w:t>for the intervention</w:t>
      </w:r>
      <w:r w:rsidR="00C3303C">
        <w:rPr>
          <w:szCs w:val="24"/>
        </w:rPr>
        <w:t>s</w:t>
      </w:r>
      <w:r w:rsidR="00D1305D">
        <w:rPr>
          <w:szCs w:val="24"/>
        </w:rPr>
        <w:t xml:space="preserve"> at Samoa Maritime quarry </w:t>
      </w:r>
      <w:r>
        <w:rPr>
          <w:szCs w:val="24"/>
        </w:rPr>
        <w:t xml:space="preserve">were </w:t>
      </w:r>
      <w:r w:rsidR="00D1305D">
        <w:rPr>
          <w:szCs w:val="24"/>
        </w:rPr>
        <w:t xml:space="preserve">developed by Horsley Witten Group, and </w:t>
      </w:r>
      <w:r>
        <w:rPr>
          <w:szCs w:val="24"/>
        </w:rPr>
        <w:t>were</w:t>
      </w:r>
      <w:r w:rsidR="00D1305D">
        <w:rPr>
          <w:szCs w:val="24"/>
        </w:rPr>
        <w:t xml:space="preserve"> built into </w:t>
      </w:r>
      <w:r>
        <w:rPr>
          <w:szCs w:val="24"/>
        </w:rPr>
        <w:t xml:space="preserve">the </w:t>
      </w:r>
      <w:r w:rsidR="00D1305D">
        <w:rPr>
          <w:szCs w:val="24"/>
        </w:rPr>
        <w:t>corrective action plan for the quarry to implement using their own equipment and time</w:t>
      </w:r>
      <w:r w:rsidR="000555D7">
        <w:rPr>
          <w:szCs w:val="24"/>
        </w:rPr>
        <w:t>,</w:t>
      </w:r>
      <w:r w:rsidR="00D1305D">
        <w:rPr>
          <w:szCs w:val="24"/>
        </w:rPr>
        <w:t xml:space="preserve"> as well as a combination of funding from NFWF, NOAA, </w:t>
      </w:r>
      <w:r w:rsidR="00A47A8A">
        <w:rPr>
          <w:szCs w:val="24"/>
        </w:rPr>
        <w:t xml:space="preserve">and </w:t>
      </w:r>
      <w:r w:rsidR="00D1305D">
        <w:rPr>
          <w:szCs w:val="24"/>
        </w:rPr>
        <w:t>CRAG</w:t>
      </w:r>
      <w:r>
        <w:rPr>
          <w:szCs w:val="24"/>
        </w:rPr>
        <w:t xml:space="preserve"> to cover supplies and hauling of the excavated material from the retention ponds. Any costs exceeding the </w:t>
      </w:r>
      <w:r>
        <w:rPr>
          <w:szCs w:val="24"/>
        </w:rPr>
        <w:lastRenderedPageBreak/>
        <w:t>amount of funds provided were</w:t>
      </w:r>
      <w:r w:rsidR="00D1305D">
        <w:rPr>
          <w:szCs w:val="24"/>
        </w:rPr>
        <w:t xml:space="preserve"> assumed by the quarry. </w:t>
      </w:r>
      <w:r w:rsidR="000555D7">
        <w:rPr>
          <w:szCs w:val="24"/>
        </w:rPr>
        <w:t>Coordination for the on-site work was handled by ASEPA, CRAG</w:t>
      </w:r>
      <w:r w:rsidR="0010171B">
        <w:rPr>
          <w:szCs w:val="24"/>
        </w:rPr>
        <w:t>,</w:t>
      </w:r>
      <w:r w:rsidR="000555D7">
        <w:rPr>
          <w:szCs w:val="24"/>
        </w:rPr>
        <w:t xml:space="preserve"> and NOAA </w:t>
      </w:r>
      <w:r w:rsidR="009B4597">
        <w:rPr>
          <w:szCs w:val="24"/>
        </w:rPr>
        <w:t xml:space="preserve">CRCP </w:t>
      </w:r>
      <w:r w:rsidR="000555D7">
        <w:rPr>
          <w:szCs w:val="24"/>
        </w:rPr>
        <w:t>staff based in American Samoa</w:t>
      </w:r>
      <w:r w:rsidR="0010171B">
        <w:rPr>
          <w:szCs w:val="24"/>
        </w:rPr>
        <w:t xml:space="preserve"> in cooperation with Samoa Maritime staff</w:t>
      </w:r>
      <w:r w:rsidR="000555D7">
        <w:rPr>
          <w:szCs w:val="24"/>
        </w:rPr>
        <w:t>.</w:t>
      </w:r>
      <w:r w:rsidR="0010171B">
        <w:rPr>
          <w:szCs w:val="24"/>
        </w:rPr>
        <w:t xml:space="preserve"> Several site visits were conducted during the implementation of the corrective action plan to ensure that the work was in alignment with the plans prepared by Horsley Whitten with final sign off responsibility resting with technical staff at ASEPA. </w:t>
      </w:r>
    </w:p>
    <w:p w14:paraId="3B529D62" w14:textId="77777777" w:rsidR="002E0F58" w:rsidRDefault="002E0F58">
      <w:pPr>
        <w:rPr>
          <w:szCs w:val="24"/>
        </w:rPr>
      </w:pPr>
    </w:p>
    <w:p w14:paraId="5A649875" w14:textId="77777777" w:rsidR="002E0F58" w:rsidRDefault="002E0F58" w:rsidP="002E0F58">
      <w:pPr>
        <w:keepNext/>
      </w:pPr>
      <w:r>
        <w:rPr>
          <w:noProof/>
          <w:szCs w:val="24"/>
        </w:rPr>
        <w:drawing>
          <wp:inline distT="0" distB="0" distL="0" distR="0" wp14:anchorId="740CEA2B" wp14:editId="02B42CD3">
            <wp:extent cx="5610225" cy="36957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rsley-Witten 2013 quarry ponds schematic.PNG"/>
                    <pic:cNvPicPr/>
                  </pic:nvPicPr>
                  <pic:blipFill rotWithShape="1">
                    <a:blip r:embed="rId13">
                      <a:extLst>
                        <a:ext uri="{28A0092B-C50C-407E-A947-70E740481C1C}">
                          <a14:useLocalDpi xmlns:a14="http://schemas.microsoft.com/office/drawing/2010/main" val="0"/>
                        </a:ext>
                      </a:extLst>
                    </a:blip>
                    <a:srcRect t="8920"/>
                    <a:stretch/>
                  </pic:blipFill>
                  <pic:spPr bwMode="auto">
                    <a:xfrm>
                      <a:off x="0" y="0"/>
                      <a:ext cx="5611008" cy="3696216"/>
                    </a:xfrm>
                    <a:prstGeom prst="rect">
                      <a:avLst/>
                    </a:prstGeom>
                    <a:ln>
                      <a:noFill/>
                    </a:ln>
                    <a:extLst>
                      <a:ext uri="{53640926-AAD7-44D8-BBD7-CCE9431645EC}">
                        <a14:shadowObscured xmlns:a14="http://schemas.microsoft.com/office/drawing/2010/main"/>
                      </a:ext>
                    </a:extLst>
                  </pic:spPr>
                </pic:pic>
              </a:graphicData>
            </a:graphic>
          </wp:inline>
        </w:drawing>
      </w:r>
    </w:p>
    <w:p w14:paraId="6703060D" w14:textId="181BF397" w:rsidR="008B743F" w:rsidRPr="002E0F58" w:rsidRDefault="002E0F58" w:rsidP="002E0F58">
      <w:pPr>
        <w:pStyle w:val="Caption"/>
      </w:pPr>
      <w:bookmarkStart w:id="23" w:name="_Toc423530136"/>
      <w:r w:rsidRPr="002E0F58">
        <w:t xml:space="preserve">Figure </w:t>
      </w:r>
      <w:fldSimple w:instr=" SEQ Figure \* ARABIC ">
        <w:r w:rsidRPr="002E0F58">
          <w:t>4</w:t>
        </w:r>
      </w:fldSimple>
      <w:r w:rsidRPr="002E0F58">
        <w:t xml:space="preserve">. Schematic of retention pond locations at the Samoa Maritime quarry </w:t>
      </w:r>
      <w:r w:rsidRPr="002E0F58">
        <w:fldChar w:fldCharType="begin" w:fldLock="1"/>
      </w:r>
      <w:r w:rsidRPr="002E0F58">
        <w:instrText>ADDIN CSL_CITATION { "citationItems" : [ { "id" : "ITEM-1", "itemData" : { "author" : [ { "dropping-particle" : "", "family" : "Horsley Witten Group Inc.", "given" : "", "non-dropping-particle" : "", "parse-names" : false, "suffix" : "" } ], "id" : "ITEM-1", "issued" : { "date-parts" : [ [ "2013" ] ] }, "publisher" : "Center for Watershed Protection, Inc.", "publisher-place" : "Sandwich, MA", "title" : "Faga\u2019alu Watershed Plan Implementation Supplement", "type" : "article" }, "uris" : [ "http://www.mendeley.com/documents/?uuid=7a20f668-b40e-4677-9366-a61a012c6e71" ] } ], "mendeley" : { "formattedCitation" : "(Horsley Witten Group Inc., 2013)", "plainTextFormattedCitation" : "(Horsley Witten Group Inc., 2013)" }, "properties" : { "noteIndex" : 0 }, "schema" : "https://github.com/citation-style-language/schema/raw/master/csl-citation.json" }</w:instrText>
      </w:r>
      <w:r w:rsidRPr="002E0F58">
        <w:fldChar w:fldCharType="separate"/>
      </w:r>
      <w:r w:rsidRPr="002E0F58">
        <w:t>(Horsley Witten Group Inc., 2013)</w:t>
      </w:r>
      <w:bookmarkEnd w:id="23"/>
      <w:r w:rsidRPr="002E0F58">
        <w:fldChar w:fldCharType="end"/>
      </w:r>
    </w:p>
    <w:p w14:paraId="7A0C0293" w14:textId="77777777" w:rsidR="005C19DC" w:rsidRDefault="004B745F" w:rsidP="00A128F4">
      <w:pPr>
        <w:pStyle w:val="Heading1"/>
      </w:pPr>
      <w:r>
        <w:t>Rationale</w:t>
      </w:r>
      <w:r w:rsidR="00D1305D">
        <w:t xml:space="preserve"> for Collection of Baseline Data</w:t>
      </w:r>
    </w:p>
    <w:p w14:paraId="39CBCA26" w14:textId="77777777" w:rsidR="000378BE" w:rsidRPr="000378BE" w:rsidRDefault="000378BE" w:rsidP="000F28A8">
      <w:pPr>
        <w:pStyle w:val="Heading2"/>
      </w:pPr>
      <w:commentRangeStart w:id="24"/>
      <w:r w:rsidRPr="000378BE">
        <w:t>Sediment</w:t>
      </w:r>
      <w:commentRangeEnd w:id="24"/>
      <w:r w:rsidR="00B4584A">
        <w:rPr>
          <w:rStyle w:val="CommentReference"/>
        </w:rPr>
        <w:commentReference w:id="24"/>
      </w:r>
    </w:p>
    <w:p w14:paraId="5A16DA50" w14:textId="77777777" w:rsidR="00A656E9" w:rsidRDefault="00B77D76" w:rsidP="005C19DC">
      <w:r>
        <w:t xml:space="preserve">Building upon a two-year grant from Department of Interior – Insular Affairs to </w:t>
      </w:r>
      <w:r w:rsidR="00A656E9">
        <w:t xml:space="preserve">SDSU </w:t>
      </w:r>
      <w:r>
        <w:t xml:space="preserve">to </w:t>
      </w:r>
      <w:r w:rsidR="0005039B">
        <w:t>measure sediment discharge from</w:t>
      </w:r>
      <w:r>
        <w:t xml:space="preserve"> Faga’alu watershed, NOAA</w:t>
      </w:r>
      <w:r w:rsidR="00A656E9">
        <w:t xml:space="preserve"> </w:t>
      </w:r>
      <w:r w:rsidR="0005039B">
        <w:t xml:space="preserve">funded </w:t>
      </w:r>
      <w:r w:rsidR="00A656E9">
        <w:t>another 2 years of work in 2013 to SDSU for a project titled</w:t>
      </w:r>
      <w:commentRangeStart w:id="25"/>
      <w:r w:rsidR="00A656E9">
        <w:t>, “</w:t>
      </w:r>
      <w:r w:rsidR="00A656E9" w:rsidRPr="00A656E9">
        <w:t>Monitoring and analysis of sediment accumulation and composition on coral reefs in Faga'alu Bay, American Samoa</w:t>
      </w:r>
      <w:r w:rsidR="00A656E9">
        <w:t xml:space="preserve">”, </w:t>
      </w:r>
      <w:commentRangeEnd w:id="25"/>
      <w:r w:rsidR="00A80F17">
        <w:rPr>
          <w:rStyle w:val="CommentReference"/>
        </w:rPr>
        <w:commentReference w:id="25"/>
      </w:r>
      <w:del w:id="27" w:author="Susie Holst" w:date="2015-06-25T10:25:00Z">
        <w:r w:rsidR="00A656E9" w:rsidDel="00B4584A">
          <w:delText>to continue the sediment load monitoring in Faga’alu stream and</w:delText>
        </w:r>
      </w:del>
      <w:r w:rsidR="00A656E9">
        <w:t xml:space="preserve"> to expand the work to look at sediment composition and deposition in Faga’alu Bay.  </w:t>
      </w:r>
      <w:ins w:id="28" w:author="Susie Holst" w:date="2015-06-25T10:27:00Z">
        <w:r w:rsidR="00B4584A">
          <w:t>Continued stream monitoring was conducted under a project</w:t>
        </w:r>
      </w:ins>
      <w:ins w:id="29" w:author="Susie Holst" w:date="2015-06-25T10:28:00Z">
        <w:r w:rsidR="00B4584A">
          <w:t xml:space="preserve"> titled, </w:t>
        </w:r>
      </w:ins>
      <w:ins w:id="30" w:author="Susie Holst" w:date="2015-06-25T10:29:00Z">
        <w:r w:rsidR="00B4584A">
          <w:t>“</w:t>
        </w:r>
      </w:ins>
      <w:ins w:id="31" w:author="Susie Holst" w:date="2015-06-25T10:28:00Z">
        <w:r w:rsidR="00B4584A" w:rsidRPr="00B4584A">
          <w:rPr>
            <w:rFonts w:cs="Courier New"/>
            <w:szCs w:val="24"/>
          </w:rPr>
          <w:t>Expanding monitoring and modeling of land-based sources of pollution to priority coral reefs in American Samoa”</w:t>
        </w:r>
      </w:ins>
      <w:ins w:id="32" w:author="Susie Holst" w:date="2015-06-25T10:27:00Z">
        <w:r w:rsidR="00B4584A">
          <w:t xml:space="preserve"> within the CRAG cooperative agreement. </w:t>
        </w:r>
      </w:ins>
      <w:r w:rsidR="00A656E9">
        <w:t xml:space="preserve">The data collected through these projects provide a comprehensive baseline </w:t>
      </w:r>
      <w:r w:rsidR="00634BC7">
        <w:t>of</w:t>
      </w:r>
      <w:r w:rsidR="00A656E9">
        <w:t xml:space="preserve"> </w:t>
      </w:r>
      <w:r w:rsidR="00A80F17">
        <w:t xml:space="preserve">natural </w:t>
      </w:r>
      <w:r w:rsidR="00A656E9">
        <w:t xml:space="preserve">sediment loading in the stream </w:t>
      </w:r>
      <w:r w:rsidR="00A80F17">
        <w:t xml:space="preserve">from the forest </w:t>
      </w:r>
      <w:r w:rsidR="00A656E9">
        <w:t xml:space="preserve">above the quarry, immediately below the quarry, and farther downstream where it enters the bay. </w:t>
      </w:r>
      <w:r w:rsidR="00152678">
        <w:t>Sediment loads can be extremely variable so having data collection starting in 201</w:t>
      </w:r>
      <w:r w:rsidR="00340928">
        <w:t>2</w:t>
      </w:r>
      <w:r w:rsidR="00152678">
        <w:t xml:space="preserve"> provided enough time for data </w:t>
      </w:r>
      <w:r w:rsidR="00E74C1A">
        <w:t xml:space="preserve">gathering efforts in </w:t>
      </w:r>
      <w:commentRangeStart w:id="33"/>
      <w:r w:rsidR="00E74C1A">
        <w:t xml:space="preserve">wet and dry seasons </w:t>
      </w:r>
      <w:commentRangeEnd w:id="33"/>
      <w:r w:rsidR="00B23C93">
        <w:rPr>
          <w:rStyle w:val="CommentReference"/>
        </w:rPr>
        <w:commentReference w:id="33"/>
      </w:r>
      <w:r w:rsidR="00152678">
        <w:t xml:space="preserve">to cover the variability </w:t>
      </w:r>
      <w:r w:rsidR="00E74C1A">
        <w:t>of sediment loading due to</w:t>
      </w:r>
      <w:r w:rsidR="00152678">
        <w:t xml:space="preserve"> storm size</w:t>
      </w:r>
      <w:r w:rsidR="00EB5823">
        <w:t xml:space="preserve"> prior to mitigation efforts at the quarry</w:t>
      </w:r>
      <w:r w:rsidR="00BF38E4">
        <w:t>.</w:t>
      </w:r>
      <w:r w:rsidR="00E74C1A">
        <w:t xml:space="preserve"> </w:t>
      </w:r>
      <w:r w:rsidR="00BF38E4">
        <w:t xml:space="preserve">The analysis presented here </w:t>
      </w:r>
      <w:r w:rsidR="00634BC7">
        <w:t>quantifies suspended sediment load</w:t>
      </w:r>
      <w:r w:rsidR="00E74C1A">
        <w:t xml:space="preserve"> </w:t>
      </w:r>
      <w:r w:rsidR="00634BC7">
        <w:t>during</w:t>
      </w:r>
      <w:r w:rsidR="00E74C1A">
        <w:t xml:space="preserve"> storms of similar sizes </w:t>
      </w:r>
      <w:commentRangeStart w:id="34"/>
      <w:r w:rsidR="00E74C1A">
        <w:t xml:space="preserve">before </w:t>
      </w:r>
      <w:del w:id="35" w:author="Susie Holst" w:date="2015-06-24T10:19:00Z">
        <w:r w:rsidR="00E74C1A" w:rsidDel="00C2764B">
          <w:delText xml:space="preserve">and after </w:delText>
        </w:r>
        <w:commentRangeEnd w:id="34"/>
        <w:r w:rsidR="00B23C93" w:rsidDel="00C2764B">
          <w:rPr>
            <w:rStyle w:val="CommentReference"/>
          </w:rPr>
          <w:commentReference w:id="34"/>
        </w:r>
      </w:del>
      <w:r w:rsidR="00E74C1A">
        <w:t xml:space="preserve">the </w:t>
      </w:r>
      <w:del w:id="36" w:author="Susie Holst" w:date="2015-06-24T10:21:00Z">
        <w:r w:rsidR="00E74C1A" w:rsidDel="00C2764B">
          <w:delText xml:space="preserve">intervention </w:delText>
        </w:r>
      </w:del>
      <w:ins w:id="37" w:author="Susie Holst" w:date="2015-06-24T10:21:00Z">
        <w:r w:rsidR="00C2764B">
          <w:t xml:space="preserve">retention ponds </w:t>
        </w:r>
      </w:ins>
      <w:ins w:id="38" w:author="Susie Holst" w:date="2015-06-24T10:20:00Z">
        <w:r w:rsidR="00C2764B">
          <w:t>w</w:t>
        </w:r>
      </w:ins>
      <w:ins w:id="39" w:author="Susie Holst" w:date="2015-06-24T10:21:00Z">
        <w:r w:rsidR="00C2764B">
          <w:t>ere</w:t>
        </w:r>
      </w:ins>
      <w:ins w:id="40" w:author="Susie Holst" w:date="2015-06-24T10:20:00Z">
        <w:r w:rsidR="00C2764B">
          <w:t xml:space="preserve"> constructed </w:t>
        </w:r>
      </w:ins>
      <w:r w:rsidR="00E74C1A">
        <w:t xml:space="preserve">to be able to determine the effectiveness of </w:t>
      </w:r>
      <w:del w:id="41" w:author="Susie Holst" w:date="2015-06-24T10:22:00Z">
        <w:r w:rsidR="00E74C1A" w:rsidDel="00C2764B">
          <w:delText xml:space="preserve">the </w:delText>
        </w:r>
      </w:del>
      <w:ins w:id="42" w:author="Susie Holst" w:date="2015-06-24T10:22:00Z">
        <w:r w:rsidR="00C2764B">
          <w:t xml:space="preserve">this </w:t>
        </w:r>
      </w:ins>
      <w:r w:rsidR="00E74C1A">
        <w:t>intervention</w:t>
      </w:r>
      <w:ins w:id="43" w:author="Susie Holst" w:date="2015-06-24T10:21:00Z">
        <w:r w:rsidR="00C2764B">
          <w:t xml:space="preserve"> </w:t>
        </w:r>
      </w:ins>
      <w:ins w:id="44" w:author="Susie Holst" w:date="2015-06-25T10:30:00Z">
        <w:r w:rsidR="00B4584A">
          <w:t>to allow for comparison with</w:t>
        </w:r>
      </w:ins>
      <w:ins w:id="45" w:author="Susie Holst" w:date="2015-06-24T10:23:00Z">
        <w:r w:rsidR="00C2764B">
          <w:t xml:space="preserve"> </w:t>
        </w:r>
      </w:ins>
      <w:ins w:id="46" w:author="Susie Holst" w:date="2015-06-24T10:21:00Z">
        <w:r w:rsidR="00C2764B">
          <w:t xml:space="preserve">data </w:t>
        </w:r>
      </w:ins>
      <w:ins w:id="47" w:author="Susie Holst" w:date="2015-06-25T10:30:00Z">
        <w:r w:rsidR="00B4584A">
          <w:t xml:space="preserve">to be </w:t>
        </w:r>
      </w:ins>
      <w:ins w:id="48" w:author="Susie Holst" w:date="2015-06-24T10:21:00Z">
        <w:r w:rsidR="00C2764B">
          <w:t>collected after</w:t>
        </w:r>
      </w:ins>
      <w:ins w:id="49" w:author="Susie Holst" w:date="2015-06-24T10:22:00Z">
        <w:r w:rsidR="00C2764B">
          <w:t xml:space="preserve"> install</w:t>
        </w:r>
      </w:ins>
      <w:ins w:id="50" w:author="Susie Holst" w:date="2015-06-25T10:31:00Z">
        <w:r w:rsidR="00B4584A">
          <w:t>ation</w:t>
        </w:r>
      </w:ins>
      <w:r w:rsidR="00E74C1A">
        <w:t xml:space="preserve">. </w:t>
      </w:r>
    </w:p>
    <w:p w14:paraId="39C205FB" w14:textId="77777777" w:rsidR="00A656E9" w:rsidRDefault="00A656E9" w:rsidP="005C19DC"/>
    <w:p w14:paraId="636C3CA2" w14:textId="77777777" w:rsidR="000378BE" w:rsidRPr="000378BE" w:rsidRDefault="000378BE" w:rsidP="000F28A8">
      <w:pPr>
        <w:pStyle w:val="Heading2"/>
      </w:pPr>
      <w:r w:rsidRPr="000378BE">
        <w:lastRenderedPageBreak/>
        <w:t xml:space="preserve">Coral </w:t>
      </w:r>
    </w:p>
    <w:p w14:paraId="4A5EF382" w14:textId="77777777" w:rsidR="005C19DC" w:rsidRDefault="00B77D76" w:rsidP="005C19DC">
      <w:r>
        <w:t>In order to obtain pre-intervention baselines for the coral community</w:t>
      </w:r>
      <w:r w:rsidR="005C6540">
        <w:t xml:space="preserve"> structure and coral demographics</w:t>
      </w:r>
      <w:r>
        <w:t xml:space="preserve"> in Faga’alu Bay, </w:t>
      </w:r>
      <w:r w:rsidR="005C19DC">
        <w:t xml:space="preserve">NOAA’s capabilities in </w:t>
      </w:r>
      <w:r w:rsidR="00D63268">
        <w:t xml:space="preserve">coral reef </w:t>
      </w:r>
      <w:r w:rsidR="005C19DC">
        <w:t xml:space="preserve">ecosystem monitoring were put into </w:t>
      </w:r>
      <w:r w:rsidR="008B743F">
        <w:t>action</w:t>
      </w:r>
      <w:r w:rsidR="005C19DC">
        <w:t xml:space="preserve"> to gather data for coral reef community structure of Faga’</w:t>
      </w:r>
      <w:r w:rsidR="00D63268">
        <w:t>alu Bay</w:t>
      </w:r>
      <w:r w:rsidR="00BF38E4">
        <w:t>.  Surveys were conducted</w:t>
      </w:r>
      <w:r w:rsidR="00D63268">
        <w:t xml:space="preserve"> during the</w:t>
      </w:r>
      <w:r w:rsidR="00A656E9">
        <w:t xml:space="preserve"> NOAA </w:t>
      </w:r>
      <w:r w:rsidR="00D63268">
        <w:t>r</w:t>
      </w:r>
      <w:r w:rsidR="005C19DC">
        <w:t xml:space="preserve">eef </w:t>
      </w:r>
      <w:r w:rsidR="00D63268">
        <w:t>a</w:t>
      </w:r>
      <w:r w:rsidR="005C19DC">
        <w:t>s</w:t>
      </w:r>
      <w:r w:rsidR="00D63268">
        <w:t xml:space="preserve">sessment and monitoring cruise </w:t>
      </w:r>
      <w:r>
        <w:t xml:space="preserve">in American Samoa in 2012, </w:t>
      </w:r>
      <w:r w:rsidR="005C19DC">
        <w:t xml:space="preserve">and additional </w:t>
      </w:r>
      <w:r w:rsidR="00D63268">
        <w:t xml:space="preserve">benthic </w:t>
      </w:r>
      <w:r w:rsidR="005C19DC">
        <w:t>surveys focused on coral demographics were completed in 2013</w:t>
      </w:r>
      <w:r w:rsidR="00D63268">
        <w:t xml:space="preserve"> by the Coral Reef Ecosystem Division (CRED)</w:t>
      </w:r>
      <w:r w:rsidR="004B745F">
        <w:t xml:space="preserve"> as a sub-activity of NOAA CRCP project </w:t>
      </w:r>
      <w:r w:rsidR="004B745F" w:rsidRPr="004B745F">
        <w:t>“Comprehensive baseline assessment and pilot test of outcome performance measures in Faga’alu Bay, American Samoa”</w:t>
      </w:r>
      <w:r w:rsidR="00D63268">
        <w:t xml:space="preserve">. </w:t>
      </w:r>
      <w:r w:rsidR="000378BE">
        <w:t xml:space="preserve"> The </w:t>
      </w:r>
      <w:r w:rsidR="00A82684">
        <w:t xml:space="preserve">status of the coral community and the </w:t>
      </w:r>
      <w:r w:rsidR="000378BE">
        <w:t xml:space="preserve">effects of the sedimentation on the coral reefs in Faga’alu Bay were characterized using the data collected in 2012 and 2013. </w:t>
      </w:r>
      <w:r w:rsidR="00A82684">
        <w:t xml:space="preserve">This data </w:t>
      </w:r>
      <w:r w:rsidR="00BF38E4">
        <w:t>provides</w:t>
      </w:r>
      <w:r w:rsidR="00A82684">
        <w:t xml:space="preserve"> </w:t>
      </w:r>
      <w:r w:rsidR="00A82684" w:rsidRPr="00A82684">
        <w:t xml:space="preserve">baseline information that is critical to evaluate the effectiveness of reef-to-ridge management practices aimed at reducing land-based sources of pollution threats </w:t>
      </w:r>
      <w:r w:rsidR="00EB3EE2">
        <w:t xml:space="preserve">and improving </w:t>
      </w:r>
      <w:r w:rsidR="00EB3EE2" w:rsidRPr="00127611">
        <w:t>coral community structure and demographics</w:t>
      </w:r>
      <w:r w:rsidR="00EB3EE2" w:rsidRPr="00A82684">
        <w:t xml:space="preserve"> </w:t>
      </w:r>
      <w:r w:rsidR="00A82684" w:rsidRPr="00A82684">
        <w:t>in Faga’alu Bay, American Samoa.</w:t>
      </w:r>
    </w:p>
    <w:p w14:paraId="37B0A834" w14:textId="77777777" w:rsidR="00A656E9" w:rsidRDefault="00A656E9" w:rsidP="005C19DC"/>
    <w:p w14:paraId="0F31B4E6" w14:textId="77777777" w:rsidR="00A656E9" w:rsidRDefault="000378BE" w:rsidP="005C19DC">
      <w:r w:rsidRPr="000F28A8">
        <w:rPr>
          <w:rStyle w:val="Heading2Char"/>
        </w:rPr>
        <w:t>Contaminants</w:t>
      </w:r>
      <w:r>
        <w:br/>
      </w:r>
      <w:r w:rsidR="00A656E9">
        <w:t>Thro</w:t>
      </w:r>
      <w:r w:rsidR="003F7C0E">
        <w:t xml:space="preserve">ugh conversations </w:t>
      </w:r>
      <w:r w:rsidR="00F11DDE">
        <w:t xml:space="preserve">in 2013 </w:t>
      </w:r>
      <w:r w:rsidR="003F7C0E">
        <w:t>with ASEPA, SDSU,</w:t>
      </w:r>
      <w:r w:rsidR="00A656E9">
        <w:t xml:space="preserve"> CRAG</w:t>
      </w:r>
      <w:r w:rsidR="003F7C0E">
        <w:t>, and the National Marine Sanctuary of American Samoa</w:t>
      </w:r>
      <w:r w:rsidR="00F11DDE">
        <w:t xml:space="preserve">, </w:t>
      </w:r>
      <w:r w:rsidR="003F7C0E">
        <w:t xml:space="preserve">concerns were raised about the quantity and quality of groundwater flowing through the bedrock in Faga’alu.  </w:t>
      </w:r>
      <w:r w:rsidR="00243857">
        <w:t>A 2013 study</w:t>
      </w:r>
      <w:r w:rsidR="003F7C0E">
        <w:t xml:space="preserve"> prepared for ASEPA </w:t>
      </w:r>
      <w:r w:rsidR="00243857">
        <w:t xml:space="preserve">looking at decadal trends in coral reefs near watershed villages </w:t>
      </w:r>
      <w:r w:rsidR="003F7C0E">
        <w:t xml:space="preserve">(Houk, 2013) showed that significant </w:t>
      </w:r>
      <w:r w:rsidR="00243857">
        <w:t xml:space="preserve">freshwater input, possibly due to </w:t>
      </w:r>
      <w:r w:rsidR="003F7C0E">
        <w:t xml:space="preserve">groundwater </w:t>
      </w:r>
      <w:r w:rsidR="00243857">
        <w:t>movements, may</w:t>
      </w:r>
      <w:r w:rsidR="003F7C0E">
        <w:t xml:space="preserve"> occur on the southern coast of Tutuila</w:t>
      </w:r>
      <w:r w:rsidR="00243857">
        <w:t xml:space="preserve"> thereby </w:t>
      </w:r>
      <w:r w:rsidR="00F11DDE">
        <w:t xml:space="preserve">adding another possible source of LBSP. </w:t>
      </w:r>
      <w:r w:rsidR="00243857">
        <w:t xml:space="preserve"> In 2013, the CRCP also learned that the site of the Matafao Elementary School</w:t>
      </w:r>
      <w:r w:rsidR="00EB3EE2">
        <w:t xml:space="preserve">, located on the northern shore of Faga’alu Bay, </w:t>
      </w:r>
      <w:r w:rsidR="00243857">
        <w:t xml:space="preserve">was previously a U.S. military dump site during World War II and presented the possibility to introduce some contaminants into Faga’alu Bay via groundwater movements. </w:t>
      </w:r>
      <w:r w:rsidR="00F11DDE">
        <w:t>Thus to identify any additional stressors besides sediments from the quarry, in 2014 the CRCP funded the collection of baseline levels of contaminants</w:t>
      </w:r>
      <w:r w:rsidR="00465816">
        <w:t xml:space="preserve"> from surface sediments</w:t>
      </w:r>
      <w:r w:rsidR="00F11DDE">
        <w:t xml:space="preserve"> in the watershed and the bay using standardized methods from NOAA’s National Status and Trends Program, in addition to sediment load and coral community information.</w:t>
      </w:r>
      <w:r w:rsidR="004B745F">
        <w:t xml:space="preserve"> This </w:t>
      </w:r>
      <w:r w:rsidR="00EB3EE2">
        <w:t xml:space="preserve">contaminant study </w:t>
      </w:r>
      <w:r w:rsidR="004B745F">
        <w:t xml:space="preserve">was also a sub-activity of CRCP project </w:t>
      </w:r>
      <w:r w:rsidR="004B745F" w:rsidRPr="004B745F">
        <w:t>“Comprehensive baseline assessment and pilot test of outcome performance measures in Faga’alu Bay, American Samoa”</w:t>
      </w:r>
      <w:r w:rsidR="004B745F">
        <w:t>.</w:t>
      </w:r>
    </w:p>
    <w:p w14:paraId="00F5A583" w14:textId="77777777" w:rsidR="00271846" w:rsidRPr="0068798B" w:rsidRDefault="00271846"/>
    <w:p w14:paraId="6ADB50C7" w14:textId="77777777" w:rsidR="00271846" w:rsidRDefault="00271846">
      <w:pPr>
        <w:rPr>
          <w:szCs w:val="24"/>
        </w:rPr>
      </w:pPr>
      <w:r>
        <w:rPr>
          <w:szCs w:val="24"/>
        </w:rPr>
        <w:t>In the sections that follow, the importance of gathering baselines for each of the areas highlight</w:t>
      </w:r>
      <w:r w:rsidR="004B745F">
        <w:rPr>
          <w:szCs w:val="24"/>
        </w:rPr>
        <w:t>ed</w:t>
      </w:r>
      <w:r>
        <w:rPr>
          <w:szCs w:val="24"/>
        </w:rPr>
        <w:t xml:space="preserve"> above – sediment loading, coral community structure</w:t>
      </w:r>
      <w:r w:rsidR="005C6540">
        <w:rPr>
          <w:szCs w:val="24"/>
        </w:rPr>
        <w:t xml:space="preserve"> and demographics</w:t>
      </w:r>
      <w:r>
        <w:rPr>
          <w:szCs w:val="24"/>
        </w:rPr>
        <w:t>, and contaminants – will be discussed. Additionally, for each area the following will be presented:  monitoring methods used</w:t>
      </w:r>
      <w:r w:rsidR="005C6540">
        <w:rPr>
          <w:szCs w:val="24"/>
        </w:rPr>
        <w:t xml:space="preserve"> for data collection</w:t>
      </w:r>
      <w:r>
        <w:rPr>
          <w:szCs w:val="24"/>
        </w:rPr>
        <w:t xml:space="preserve">, data analysis </w:t>
      </w:r>
      <w:r w:rsidR="00372669">
        <w:rPr>
          <w:szCs w:val="24"/>
        </w:rPr>
        <w:t>used, pre-intervention</w:t>
      </w:r>
      <w:r w:rsidR="005C6540">
        <w:rPr>
          <w:szCs w:val="24"/>
        </w:rPr>
        <w:t xml:space="preserve"> baseline value</w:t>
      </w:r>
      <w:r w:rsidR="000A4CB2">
        <w:rPr>
          <w:szCs w:val="24"/>
        </w:rPr>
        <w:t>s</w:t>
      </w:r>
      <w:r w:rsidR="00372669">
        <w:rPr>
          <w:szCs w:val="24"/>
        </w:rPr>
        <w:t>, and an outlook of anticipated changes for each data stream as a result of the intervention</w:t>
      </w:r>
      <w:r w:rsidR="005C6540">
        <w:rPr>
          <w:szCs w:val="24"/>
        </w:rPr>
        <w:t xml:space="preserve">. </w:t>
      </w:r>
    </w:p>
    <w:p w14:paraId="7AB6D95A" w14:textId="77777777" w:rsidR="005C6540" w:rsidRPr="00271846" w:rsidRDefault="005C6540">
      <w:pPr>
        <w:rPr>
          <w:szCs w:val="24"/>
        </w:rPr>
      </w:pPr>
    </w:p>
    <w:p w14:paraId="53BD4F33" w14:textId="77777777" w:rsidR="00BE48E6" w:rsidRDefault="00BE48E6">
      <w:pPr>
        <w:rPr>
          <w:b/>
          <w:sz w:val="28"/>
          <w:szCs w:val="28"/>
        </w:rPr>
      </w:pPr>
    </w:p>
    <w:p w14:paraId="20943AF6" w14:textId="77777777" w:rsidR="00EC5F2B" w:rsidRDefault="00EC5F2B">
      <w:pPr>
        <w:spacing w:after="200" w:line="276" w:lineRule="auto"/>
        <w:rPr>
          <w:b/>
          <w:sz w:val="32"/>
          <w:szCs w:val="32"/>
        </w:rPr>
      </w:pPr>
      <w:r>
        <w:rPr>
          <w:b/>
          <w:sz w:val="32"/>
          <w:szCs w:val="32"/>
        </w:rPr>
        <w:br w:type="page"/>
      </w:r>
    </w:p>
    <w:p w14:paraId="71A6A444" w14:textId="77777777" w:rsidR="00DC45AC" w:rsidRPr="00B4584A" w:rsidRDefault="00BE48E6" w:rsidP="000F28A8">
      <w:pPr>
        <w:pStyle w:val="Heading1"/>
      </w:pPr>
      <w:r w:rsidRPr="00B4584A">
        <w:lastRenderedPageBreak/>
        <w:t xml:space="preserve">Section 1. </w:t>
      </w:r>
      <w:r w:rsidR="00DC45AC" w:rsidRPr="00B4584A">
        <w:t>SEDIMENT MONITORING AT FAGA’ALU, AMERICAN SAMOA</w:t>
      </w:r>
    </w:p>
    <w:p w14:paraId="20F8A7B0" w14:textId="77777777" w:rsidR="00FB660B" w:rsidRDefault="00FB660B"/>
    <w:p w14:paraId="7E45BC76" w14:textId="77777777" w:rsidR="00DC45AC" w:rsidRPr="0068798B" w:rsidRDefault="00DC45AC">
      <w:r w:rsidRPr="0068798B">
        <w:t>Trent Biggs, Alex Messina</w:t>
      </w:r>
    </w:p>
    <w:p w14:paraId="545BFD8B" w14:textId="77777777" w:rsidR="00DC45AC" w:rsidRPr="00B4584A" w:rsidRDefault="00DC45AC">
      <w:pPr>
        <w:rPr>
          <w:i/>
        </w:rPr>
      </w:pPr>
      <w:r w:rsidRPr="00B4584A">
        <w:rPr>
          <w:i/>
        </w:rPr>
        <w:t>San Diego State University</w:t>
      </w:r>
    </w:p>
    <w:p w14:paraId="681A8EF1" w14:textId="77777777" w:rsidR="003B1FEA" w:rsidRPr="0068798B" w:rsidRDefault="003B1FEA"/>
    <w:p w14:paraId="5DEA9E66" w14:textId="77777777" w:rsidR="009875A1" w:rsidRPr="0068798B" w:rsidRDefault="009875A1" w:rsidP="000F28A8">
      <w:pPr>
        <w:pStyle w:val="Heading2"/>
      </w:pPr>
      <w:r w:rsidRPr="0068798B">
        <w:t>Significance</w:t>
      </w:r>
    </w:p>
    <w:p w14:paraId="0CCB89A5" w14:textId="77777777" w:rsidR="003B1FEA" w:rsidRPr="0068798B" w:rsidRDefault="00CD4AFA">
      <w:r w:rsidRPr="0068798B">
        <w:t>Sediment</w:t>
      </w:r>
      <w:r w:rsidR="007C0167" w:rsidRPr="0068798B">
        <w:t xml:space="preserve"> is a</w:t>
      </w:r>
      <w:r w:rsidR="00C90740" w:rsidRPr="0068798B">
        <w:t xml:space="preserve"> key stressor </w:t>
      </w:r>
      <w:r w:rsidR="005E3A99">
        <w:t>to</w:t>
      </w:r>
      <w:r w:rsidR="00A4002A" w:rsidRPr="0068798B">
        <w:t xml:space="preserve"> </w:t>
      </w:r>
      <w:r w:rsidR="00C90740" w:rsidRPr="0068798B">
        <w:t>coral reefs</w:t>
      </w:r>
      <w:r w:rsidR="00A4002A">
        <w:t xml:space="preserve"> by limiting light for photosynthesis, smothering, and promoting disease </w:t>
      </w:r>
      <w:r w:rsidR="00A80F17">
        <w:fldChar w:fldCharType="begin" w:fldLock="1"/>
      </w:r>
      <w:r w:rsidR="000A22E5">
        <w:instrText>ADDIN CSL_CITATION { "citationItems" : [ { "id" : "ITEM-1",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"ITEM-1", "issue" : "9", "issued" : { "date-parts" : [ [ "2012" ] ] }, "page" : "1737-1765", "publisher" : "Elsevier Ltd", "title" : "Environmental impacts of dredging and other sediment disturbances on corals: A review", "type" : "article-journal", "volume" : "64" }, "uris" : [ "http://www.mendeley.com/documents/?uuid=589cea4a-8b66-460c-bd8d-df9f1e3a14ef" ] }, { "id" : "ITEM-2", "itemData" : { "DOI" : "10.1016/j.marpolbul.2004.11.028", "ISSN" : "0025-326X", "PMID" : "15737355", "abstract" : "This paper reviews and evaluates the current state of knowledge on the direct effects of terrestrial runoff on (1) the growth and survival of hard coral colonies, (2) coral reproduction and recruitment, and (3) organisms that interact with coral populations (coralline algae, bioeroders, macroalgae and heterotrophic filter feeders as space competitors, pathogens, and coral predators). The responses of each of these groups are evaluated separately against the four main water quality parameters: (1) increased dissolved inorganic nutrients, (2) enrichment with particulate organic matter, (3) light reduction from turbidity and (4) increased sedimentation. This separation facilitates disentangling and understanding the mechanisms leading to changes in the field, where many contaminants and many responses co-occur. The review also summarises geographic and biological factors that determine local and regional levels of resistance and resilience to degradation. It provides a conceptual aid to assess the kind of change(s) likely to occur in response to changing coastal water quality.", "author" : [ { "dropping-particle" : "", "family" : "Fabricius", "given" : "Katharina E", "non-dropping-particle" : "", "parse-names" : false, "suffix" : "" } ], "container-title" : "Marine pollution bulletin", "id" : "ITEM-2", "issue" : "2", "issued" : { "date-parts" : [ [ "2005", "2" ] ] }, "page" : "125-46", "title" : "Effects of terrestrial runoff on the ecology of corals and coral reefs: review and synthesis.", "type" : "article-journal", "volume" : "50" }, "uris" : [ "http://www.mendeley.com/documents/?uuid=9aa30c62-67f8-4534-acd0-5ee814d34428" ] } ], "mendeley" : { "formattedCitation" : "(Erftemeijer et al., 2012; Fabricius, 2005)", "plainTextFormattedCitation" : "(Erftemeijer et al., 2012; Fabricius, 2005)", "previouslyFormattedCitation" : "(Erftemeijer et al., 2012; Fabricius, 2005)" }, "properties" : { "noteIndex" : 0 }, "schema" : "https://github.com/citation-style-language/schema/raw/master/csl-citation.json" }</w:instrText>
      </w:r>
      <w:r w:rsidR="00A80F17">
        <w:fldChar w:fldCharType="separate"/>
      </w:r>
      <w:r w:rsidR="00A80F17" w:rsidRPr="00A80F17">
        <w:rPr>
          <w:noProof/>
        </w:rPr>
        <w:t>(Erftemeijer et al., 2012; Fabricius, 2005)</w:t>
      </w:r>
      <w:r w:rsidR="00A80F17">
        <w:fldChar w:fldCharType="end"/>
      </w:r>
      <w:r w:rsidR="00C90740" w:rsidRPr="0068798B">
        <w:t xml:space="preserve">.  At Faga’alu, </w:t>
      </w:r>
      <w:r w:rsidR="00B23C93">
        <w:t>sediment loading</w:t>
      </w:r>
      <w:r w:rsidR="00DD3B02">
        <w:t xml:space="preserve"> from the stream</w:t>
      </w:r>
      <w:r w:rsidR="00B23C93">
        <w:t xml:space="preserve"> to the bay was monitored from 2012-2014 using </w:t>
      </w:r>
      <w:r w:rsidR="00C90740" w:rsidRPr="0068798B">
        <w:t>measurements of streamflow</w:t>
      </w:r>
      <w:r w:rsidR="00DD3B02">
        <w:t xml:space="preserve"> and</w:t>
      </w:r>
      <w:r w:rsidR="00C90740" w:rsidRPr="0068798B">
        <w:t xml:space="preserve"> </w:t>
      </w:r>
      <w:r w:rsidR="00A4002A">
        <w:t xml:space="preserve">suspended </w:t>
      </w:r>
      <w:r w:rsidR="00C90740" w:rsidRPr="0068798B">
        <w:t>sediment concentration in stream water</w:t>
      </w:r>
      <w:r w:rsidR="00DD3B02">
        <w:t>.</w:t>
      </w:r>
      <w:r w:rsidR="00C90740" w:rsidRPr="0068798B">
        <w:t xml:space="preserve"> </w:t>
      </w:r>
      <w:r w:rsidR="00DD3B02">
        <w:t xml:space="preserve">During 2014, </w:t>
      </w:r>
      <w:r w:rsidR="00C90740" w:rsidRPr="0068798B">
        <w:t>sediment</w:t>
      </w:r>
      <w:r w:rsidR="00DD3B02">
        <w:t xml:space="preserve"> accumul</w:t>
      </w:r>
      <w:r w:rsidR="00C90740" w:rsidRPr="0068798B">
        <w:t xml:space="preserve">ation rates </w:t>
      </w:r>
      <w:r w:rsidR="00DD3B02">
        <w:t>on the reef were also monitored</w:t>
      </w:r>
      <w:r w:rsidR="00C90740" w:rsidRPr="0068798B">
        <w:t>.</w:t>
      </w:r>
      <w:r w:rsidR="00017DA0" w:rsidRPr="0068798B">
        <w:t xml:space="preserve">  Many of the details of the sampling and results are in </w:t>
      </w:r>
      <w:commentRangeStart w:id="51"/>
      <w:r w:rsidR="00017DA0" w:rsidRPr="0068798B">
        <w:t xml:space="preserve">Messina and Biggs (in prep).  </w:t>
      </w:r>
      <w:commentRangeEnd w:id="51"/>
      <w:r w:rsidR="00A4002A">
        <w:rPr>
          <w:rStyle w:val="CommentReference"/>
        </w:rPr>
        <w:commentReference w:id="51"/>
      </w:r>
      <w:r w:rsidR="00017DA0" w:rsidRPr="0068798B">
        <w:t>Here, the basic methods are summarized in sufficient detail for interpretation of the data.  Detail sufficient for replicating</w:t>
      </w:r>
      <w:r w:rsidR="00554F7E" w:rsidRPr="0068798B">
        <w:t xml:space="preserve"> the monitoring are in the </w:t>
      </w:r>
      <w:commentRangeStart w:id="52"/>
      <w:r w:rsidR="00554F7E" w:rsidRPr="0068798B">
        <w:t xml:space="preserve">Quality Assurance Plan Protocol </w:t>
      </w:r>
      <w:commentRangeStart w:id="53"/>
      <w:r w:rsidR="00554F7E" w:rsidRPr="0068798B">
        <w:t>(QAPP).</w:t>
      </w:r>
      <w:commentRangeEnd w:id="52"/>
      <w:r w:rsidR="00A4002A">
        <w:rPr>
          <w:rStyle w:val="CommentReference"/>
        </w:rPr>
        <w:commentReference w:id="52"/>
      </w:r>
      <w:commentRangeEnd w:id="53"/>
      <w:r w:rsidR="00546299">
        <w:rPr>
          <w:rStyle w:val="CommentReference"/>
        </w:rPr>
        <w:commentReference w:id="53"/>
      </w:r>
    </w:p>
    <w:p w14:paraId="776C4991" w14:textId="77777777" w:rsidR="006D421D" w:rsidRPr="0068798B" w:rsidRDefault="006D421D"/>
    <w:p w14:paraId="104F3C96" w14:textId="77777777" w:rsidR="006D421D" w:rsidRPr="0068798B" w:rsidRDefault="006D421D" w:rsidP="000F28A8">
      <w:pPr>
        <w:pStyle w:val="Heading3"/>
      </w:pPr>
      <w:r w:rsidRPr="0068798B">
        <w:t>Rationale for storm sampling</w:t>
      </w:r>
    </w:p>
    <w:p w14:paraId="4AD3F22D" w14:textId="77777777" w:rsidR="006D421D" w:rsidRPr="0068798B" w:rsidRDefault="006D421D">
      <w:r w:rsidRPr="0068798B">
        <w:t xml:space="preserve">Most of the sediment </w:t>
      </w:r>
      <w:r w:rsidR="00294421">
        <w:t>discharge to the bay</w:t>
      </w:r>
      <w:r w:rsidR="00294421" w:rsidRPr="0068798B">
        <w:t xml:space="preserve"> </w:t>
      </w:r>
      <w:r w:rsidRPr="0068798B">
        <w:t>occurs during storm events.  Sediment concentration in water during baseflow (low flow between storm events) is often very low, and increases rapidly with streamflow.  At Faga’alu, some high sediment concentrations were observed during baseflow conditions</w:t>
      </w:r>
      <w:r w:rsidR="00285EA4">
        <w:t xml:space="preserve"> due to consistent </w:t>
      </w:r>
      <w:ins w:id="54" w:author="Susie Holst" w:date="2015-06-18T15:26:00Z">
        <w:r w:rsidR="005E3A99">
          <w:t xml:space="preserve">flow of </w:t>
        </w:r>
      </w:ins>
      <w:r w:rsidR="00285EA4">
        <w:t>groundwater</w:t>
      </w:r>
      <w:ins w:id="55" w:author="Susie Holst" w:date="2015-06-18T15:26:00Z">
        <w:r w:rsidR="005E3A99">
          <w:t xml:space="preserve"> released by quarry operations from an excavated rock face that</w:t>
        </w:r>
      </w:ins>
      <w:ins w:id="56" w:author="Susie Holst" w:date="2015-06-18T15:28:00Z">
        <w:r w:rsidR="005E3A99">
          <w:t xml:space="preserve"> spilled onto and</w:t>
        </w:r>
      </w:ins>
      <w:r w:rsidR="00285EA4">
        <w:t xml:space="preserve"> </w:t>
      </w:r>
      <w:ins w:id="57" w:author="Alex Messina" w:date="2015-05-25T09:09:00Z">
        <w:r w:rsidR="00A4002A">
          <w:t>r</w:t>
        </w:r>
      </w:ins>
      <w:ins w:id="58" w:author="Susie Holst" w:date="2015-06-18T15:28:00Z">
        <w:r w:rsidR="005E3A99">
          <w:t>a</w:t>
        </w:r>
      </w:ins>
      <w:ins w:id="59" w:author="Alex Messina" w:date="2015-05-25T09:09:00Z">
        <w:r w:rsidR="00A4002A">
          <w:t>n</w:t>
        </w:r>
      </w:ins>
      <w:ins w:id="60" w:author="Susie Holst" w:date="2015-04-16T11:13:00Z">
        <w:r w:rsidR="00285EA4">
          <w:t xml:space="preserve"> </w:t>
        </w:r>
      </w:ins>
      <w:r w:rsidR="00DD3B02">
        <w:t xml:space="preserve">over the quarry haul roads and </w:t>
      </w:r>
      <w:r w:rsidR="00A4002A">
        <w:t>aggregate</w:t>
      </w:r>
      <w:r w:rsidR="00DD3B02">
        <w:t xml:space="preserve"> washing operations</w:t>
      </w:r>
      <w:r w:rsidRPr="0068798B">
        <w:t>, but we believe that this situation has been addressed through management at the quarry</w:t>
      </w:r>
      <w:r w:rsidR="00285EA4">
        <w:t xml:space="preserve"> using diversion drainage and large gravel to cover the roadways within the quarry grounds. T</w:t>
      </w:r>
      <w:r w:rsidRPr="0068798B">
        <w:t xml:space="preserve">he highest concentrations and loads </w:t>
      </w:r>
      <w:r w:rsidR="00DD3B02">
        <w:t>we</w:t>
      </w:r>
      <w:r w:rsidRPr="0068798B">
        <w:t>re observed during storm events</w:t>
      </w:r>
      <w:r w:rsidR="00285EA4">
        <w:t>,</w:t>
      </w:r>
      <w:r w:rsidRPr="0068798B">
        <w:t xml:space="preserve"> </w:t>
      </w:r>
      <w:r w:rsidR="00285EA4">
        <w:rPr>
          <w:i/>
          <w:u w:val="single"/>
        </w:rPr>
        <w:t>t</w:t>
      </w:r>
      <w:r w:rsidRPr="0068798B">
        <w:rPr>
          <w:i/>
          <w:u w:val="single"/>
        </w:rPr>
        <w:t>hus, sampling of baseflow at a set time every week or two will not effectively measure the sediment load or the impact of management operations.</w:t>
      </w:r>
      <w:r w:rsidRPr="0068798B">
        <w:t xml:space="preserve">  It is very important that sampling for sediment include</w:t>
      </w:r>
      <w:r w:rsidR="00294421">
        <w:t xml:space="preserve"> measurements</w:t>
      </w:r>
      <w:r w:rsidRPr="0068798B">
        <w:t xml:space="preserve"> of sediment concentrations during storm events.</w:t>
      </w:r>
    </w:p>
    <w:p w14:paraId="3FFE7E37" w14:textId="77777777" w:rsidR="003B1FEA" w:rsidRPr="0068798B" w:rsidRDefault="003B1FEA"/>
    <w:p w14:paraId="213CE3F7" w14:textId="77777777" w:rsidR="009875A1" w:rsidRPr="0068798B" w:rsidRDefault="009875A1" w:rsidP="000F28A8">
      <w:pPr>
        <w:pStyle w:val="Heading2"/>
      </w:pPr>
      <w:r w:rsidRPr="0068798B">
        <w:t>Methods</w:t>
      </w:r>
    </w:p>
    <w:p w14:paraId="3802485B" w14:textId="77777777" w:rsidR="007C0167" w:rsidRPr="0068798B" w:rsidRDefault="007C0167" w:rsidP="000F28A8">
      <w:pPr>
        <w:pStyle w:val="Heading3"/>
      </w:pPr>
      <w:r w:rsidRPr="0068798B">
        <w:t>SEDIMENT LOADING</w:t>
      </w:r>
      <w:r w:rsidR="00DF2FA2" w:rsidRPr="0068798B">
        <w:t xml:space="preserve"> DURING STORM EVENTS</w:t>
      </w:r>
    </w:p>
    <w:p w14:paraId="4A9EABCA" w14:textId="77777777" w:rsidR="00DF2FA2" w:rsidRPr="0068798B" w:rsidRDefault="00DF2FA2" w:rsidP="00DF2FA2"/>
    <w:p w14:paraId="44315154" w14:textId="77777777" w:rsidR="00DF2FA2" w:rsidRPr="0068798B" w:rsidRDefault="00DF2FA2" w:rsidP="00DF2FA2">
      <w:r w:rsidRPr="0068798B">
        <w:t xml:space="preserve">Sediment load at any given </w:t>
      </w:r>
      <w:r w:rsidR="006D421D" w:rsidRPr="0068798B">
        <w:t>instant</w:t>
      </w:r>
      <w:r w:rsidR="00C35135" w:rsidRPr="0068798B">
        <w:t xml:space="preserve"> (mg/sec)</w:t>
      </w:r>
      <w:r w:rsidR="006D421D" w:rsidRPr="0068798B">
        <w:t xml:space="preserve"> </w:t>
      </w:r>
      <w:r w:rsidR="00DC45AC" w:rsidRPr="0068798B">
        <w:t>is calculated as</w:t>
      </w:r>
      <w:r w:rsidRPr="0068798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BE58C5" w14:paraId="058AA1D2" w14:textId="77777777" w:rsidTr="00BE58C5">
        <w:tc>
          <w:tcPr>
            <w:tcW w:w="3116" w:type="dxa"/>
          </w:tcPr>
          <w:p w14:paraId="2C415C61" w14:textId="77777777" w:rsidR="00BE58C5" w:rsidRDefault="00BE58C5" w:rsidP="00DF2FA2"/>
        </w:tc>
        <w:tc>
          <w:tcPr>
            <w:tcW w:w="3117" w:type="dxa"/>
          </w:tcPr>
          <w:p w14:paraId="6281BD18" w14:textId="5CCB3880" w:rsidR="00BE58C5" w:rsidRDefault="00BE58C5" w:rsidP="00BE58C5">
            <w:r w:rsidRPr="0068798B">
              <w:tab/>
              <w:t>S = Q x SSC</w:t>
            </w:r>
            <w:r>
              <w:t xml:space="preserve"> </w:t>
            </w:r>
          </w:p>
        </w:tc>
        <w:tc>
          <w:tcPr>
            <w:tcW w:w="3117" w:type="dxa"/>
          </w:tcPr>
          <w:p w14:paraId="264022FA" w14:textId="5C558177" w:rsidR="00BE58C5" w:rsidRDefault="00BE58C5" w:rsidP="00BE58C5">
            <w:pPr>
              <w:jc w:val="right"/>
            </w:pPr>
            <w:r>
              <w:t>(1)</w:t>
            </w:r>
          </w:p>
        </w:tc>
      </w:tr>
    </w:tbl>
    <w:p w14:paraId="72679153" w14:textId="77777777" w:rsidR="00A15390" w:rsidRPr="0068798B" w:rsidRDefault="00B74FAE" w:rsidP="00DF2FA2">
      <w:r w:rsidRPr="0068798B">
        <w:t>where Q is streamflow (aka discharge</w:t>
      </w:r>
      <w:r w:rsidR="00C35135" w:rsidRPr="0068798B">
        <w:t>, units L/s</w:t>
      </w:r>
      <w:r w:rsidRPr="0068798B">
        <w:t>) and SSC is suspended sediment concentration</w:t>
      </w:r>
      <w:r w:rsidR="00C35135" w:rsidRPr="0068798B">
        <w:t xml:space="preserve"> (mg/L)</w:t>
      </w:r>
      <w:r w:rsidRPr="0068798B">
        <w:t xml:space="preserve">.  </w:t>
      </w:r>
      <w:r w:rsidR="00DF2FA2" w:rsidRPr="0068798B">
        <w:t xml:space="preserve">Q is determined from flow depth recorded by a pressure transducer and translated to discharge with a </w:t>
      </w:r>
      <w:r w:rsidR="00294421">
        <w:t>relationship between stream depth and flow</w:t>
      </w:r>
      <w:r w:rsidR="00B05C45">
        <w:t xml:space="preserve"> rate </w:t>
      </w:r>
      <w:r w:rsidR="00DF2FA2" w:rsidRPr="0068798B">
        <w:t>(see section 2 below).  SSC is determined from either grab samples of water taken</w:t>
      </w:r>
      <w:r w:rsidR="00294421">
        <w:t xml:space="preserve"> manually</w:t>
      </w:r>
      <w:r w:rsidR="00DF2FA2" w:rsidRPr="0068798B">
        <w:t xml:space="preserve"> during a storm (ideal)</w:t>
      </w:r>
      <w:r w:rsidR="00DD3B02">
        <w:t>, an automated sampler (Autosampler),</w:t>
      </w:r>
      <w:r w:rsidR="00DF2FA2" w:rsidRPr="0068798B">
        <w:t xml:space="preserve"> or from</w:t>
      </w:r>
      <w:r w:rsidR="00294421">
        <w:t xml:space="preserve"> continuous</w:t>
      </w:r>
      <w:r w:rsidR="00DF2FA2" w:rsidRPr="0068798B">
        <w:t xml:space="preserve"> turbidity measurements from a turbidimeter (see section 3 below).</w:t>
      </w:r>
      <w:r w:rsidR="00A15390" w:rsidRPr="0068798B">
        <w:t xml:space="preserve">  </w:t>
      </w:r>
      <w:r w:rsidR="00294421">
        <w:t>Suspended</w:t>
      </w:r>
      <w:r w:rsidR="00A15390" w:rsidRPr="0068798B">
        <w:t xml:space="preserve"> sediment yield</w:t>
      </w:r>
      <w:r w:rsidR="00294421">
        <w:t xml:space="preserve"> from a storm event</w:t>
      </w:r>
      <w:r w:rsidR="00A15390" w:rsidRPr="0068798B">
        <w:t xml:space="preserve"> (SSY</w:t>
      </w:r>
      <w:r w:rsidR="00294421" w:rsidRPr="00EE6D37">
        <w:rPr>
          <w:vertAlign w:val="subscript"/>
        </w:rPr>
        <w:t>EV</w:t>
      </w:r>
      <w:r w:rsidR="00A15390" w:rsidRPr="0068798B">
        <w:t xml:space="preserve">) is calculated as the sum of the instantaneous loads (S in Equation 1) </w:t>
      </w:r>
      <w:r w:rsidR="005C3066">
        <w:t>during</w:t>
      </w:r>
      <w:r w:rsidR="00A15390" w:rsidRPr="0068798B">
        <w:t xml:space="preserve"> a storm event.</w:t>
      </w:r>
    </w:p>
    <w:p w14:paraId="0A3F10EC" w14:textId="77777777" w:rsidR="00F5136B" w:rsidRDefault="00F5136B" w:rsidP="00F5136B"/>
    <w:p w14:paraId="3078D346" w14:textId="77777777" w:rsidR="008C67AF" w:rsidRPr="0068798B" w:rsidRDefault="008C67AF" w:rsidP="0001693E">
      <w:pPr>
        <w:pBdr>
          <w:top w:val="single" w:sz="4" w:space="1" w:color="auto"/>
          <w:left w:val="single" w:sz="4" w:space="4" w:color="auto"/>
          <w:bottom w:val="single" w:sz="4" w:space="1" w:color="auto"/>
          <w:right w:val="single" w:sz="4" w:space="4" w:color="auto"/>
        </w:pBdr>
        <w:rPr>
          <w:i/>
        </w:rPr>
      </w:pPr>
      <w:r w:rsidRPr="0068798B">
        <w:rPr>
          <w:i/>
        </w:rPr>
        <w:t>Key metric:  Sediment loading during storm and inter-storm events</w:t>
      </w:r>
    </w:p>
    <w:p w14:paraId="264DFE58" w14:textId="77777777" w:rsidR="00EE6D37" w:rsidRPr="0068798B" w:rsidRDefault="00EE6D37" w:rsidP="00F5136B"/>
    <w:p w14:paraId="19234E9D" w14:textId="77777777" w:rsidR="002C3185" w:rsidRPr="0068798B" w:rsidRDefault="002C3185" w:rsidP="000F28A8">
      <w:pPr>
        <w:pStyle w:val="Heading4"/>
      </w:pPr>
      <w:r w:rsidRPr="0068798B">
        <w:t xml:space="preserve"> Rainfall monitoring</w:t>
      </w:r>
    </w:p>
    <w:p w14:paraId="7A8B8BF0" w14:textId="77777777" w:rsidR="005759AA" w:rsidRDefault="002C3185" w:rsidP="002C3185">
      <w:pPr>
        <w:ind w:left="360"/>
      </w:pPr>
      <w:r w:rsidRPr="000F28A8">
        <w:rPr>
          <w:rStyle w:val="Heading5Char"/>
        </w:rPr>
        <w:t>Rationale:</w:t>
      </w:r>
      <w:r w:rsidRPr="0068798B">
        <w:t xml:space="preserve">  </w:t>
      </w:r>
    </w:p>
    <w:p w14:paraId="56846B26" w14:textId="00FF23C9" w:rsidR="002C3185" w:rsidRPr="0068798B" w:rsidRDefault="002C3185" w:rsidP="002C3185">
      <w:pPr>
        <w:ind w:left="360"/>
      </w:pPr>
      <w:r w:rsidRPr="0068798B">
        <w:lastRenderedPageBreak/>
        <w:t xml:space="preserve">Rainfall measurements are important for determining how much water fell during a storm and the kinetic energy of the rainfall.  Rainfall was almost as good a predictor of total sediment load </w:t>
      </w:r>
      <w:r w:rsidR="00307F24">
        <w:t xml:space="preserve">during storms </w:t>
      </w:r>
      <w:r w:rsidRPr="0068798B">
        <w:t xml:space="preserve">at Faga’alu as </w:t>
      </w:r>
      <w:r w:rsidR="00307F24">
        <w:t xml:space="preserve">total storm </w:t>
      </w:r>
      <w:commentRangeStart w:id="61"/>
      <w:del w:id="62" w:author="Susie Holst" w:date="2015-06-24T10:35:00Z">
        <w:r w:rsidRPr="0068798B" w:rsidDel="00546299">
          <w:delText>runof</w:delText>
        </w:r>
      </w:del>
      <w:commentRangeEnd w:id="61"/>
      <w:r w:rsidR="00DD3B02">
        <w:rPr>
          <w:rStyle w:val="CommentReference"/>
        </w:rPr>
        <w:commentReference w:id="61"/>
      </w:r>
      <w:del w:id="63" w:author="Susie Holst" w:date="2015-06-24T10:35:00Z">
        <w:r w:rsidRPr="0068798B" w:rsidDel="00546299">
          <w:delText>f</w:delText>
        </w:r>
      </w:del>
      <w:ins w:id="64" w:author="Trent Biggs" w:date="2015-05-19T08:44:00Z">
        <w:r w:rsidR="00307F24">
          <w:t xml:space="preserve"> or peak discharge</w:t>
        </w:r>
      </w:ins>
      <w:r w:rsidRPr="0068798B">
        <w:t xml:space="preserve"> (</w:t>
      </w:r>
      <w:r w:rsidR="00004F94">
        <w:fldChar w:fldCharType="begin"/>
      </w:r>
      <w:r w:rsidR="00004F94">
        <w:instrText xml:space="preserve"> REF _Ref423526784 \h </w:instrText>
      </w:r>
      <w:r w:rsidR="00004F94">
        <w:fldChar w:fldCharType="separate"/>
      </w:r>
      <w:r w:rsidR="00004F94">
        <w:t xml:space="preserve">Figure </w:t>
      </w:r>
      <w:r w:rsidR="00004F94">
        <w:rPr>
          <w:noProof/>
        </w:rPr>
        <w:t>6</w:t>
      </w:r>
      <w:r w:rsidR="00004F94">
        <w:fldChar w:fldCharType="end"/>
      </w:r>
      <w:r w:rsidRPr="0068798B">
        <w:t>), so it may be a useful proxy for</w:t>
      </w:r>
      <w:del w:id="65" w:author="Susie Holst" w:date="2015-06-24T10:36:00Z">
        <w:r w:rsidRPr="0068798B" w:rsidDel="00546299">
          <w:delText xml:space="preserve"> runoff and </w:delText>
        </w:r>
      </w:del>
      <w:r w:rsidRPr="0068798B">
        <w:t>sediment load estimation under pre-mitigation conditions</w:t>
      </w:r>
      <w:r w:rsidR="00307F24">
        <w:t xml:space="preserve"> if streamflow measurements are not available</w:t>
      </w:r>
      <w:r w:rsidRPr="0068798B">
        <w:t xml:space="preserve">.  </w:t>
      </w:r>
    </w:p>
    <w:p w14:paraId="310F7F7A" w14:textId="77777777" w:rsidR="002C3185" w:rsidRPr="0068798B" w:rsidRDefault="002C3185" w:rsidP="002C3185">
      <w:pPr>
        <w:ind w:left="360"/>
      </w:pPr>
    </w:p>
    <w:p w14:paraId="3A9A29A9" w14:textId="77777777" w:rsidR="005759AA" w:rsidRDefault="002C3185" w:rsidP="002C3185">
      <w:pPr>
        <w:ind w:left="360"/>
        <w:rPr>
          <w:rStyle w:val="Heading5Char"/>
        </w:rPr>
      </w:pPr>
      <w:r w:rsidRPr="000F28A8">
        <w:rPr>
          <w:rStyle w:val="Heading5Char"/>
        </w:rPr>
        <w:t xml:space="preserve">Method at Faga’alu:  </w:t>
      </w:r>
    </w:p>
    <w:p w14:paraId="473D1707" w14:textId="59120640" w:rsidR="002C3185" w:rsidRDefault="002C3185" w:rsidP="002C3185">
      <w:pPr>
        <w:ind w:left="360"/>
      </w:pPr>
      <w:r w:rsidRPr="0068798B">
        <w:t>Tipping-bucket rain</w:t>
      </w:r>
      <w:r w:rsidR="005E58B7">
        <w:t xml:space="preserve"> </w:t>
      </w:r>
      <w:r w:rsidRPr="0068798B">
        <w:t>ga</w:t>
      </w:r>
      <w:r w:rsidR="005E58B7">
        <w:t>u</w:t>
      </w:r>
      <w:r w:rsidRPr="0068798B">
        <w:t>ges were installed at the quarry</w:t>
      </w:r>
      <w:r w:rsidR="005C3066">
        <w:t xml:space="preserve"> (RG1)</w:t>
      </w:r>
      <w:r w:rsidRPr="0068798B">
        <w:t xml:space="preserve"> and at the Church near the outlet of Faga’alu stream to the oc</w:t>
      </w:r>
      <w:r w:rsidR="00F82309" w:rsidRPr="0068798B">
        <w:t>ean</w:t>
      </w:r>
      <w:r w:rsidR="005C3066">
        <w:t xml:space="preserve"> (Wx Station)</w:t>
      </w:r>
      <w:r w:rsidR="00F82309" w:rsidRPr="0068798B">
        <w:t xml:space="preserve"> (</w:t>
      </w:r>
      <w:r w:rsidR="00A86E55">
        <w:fldChar w:fldCharType="begin"/>
      </w:r>
      <w:r w:rsidR="00A86E55">
        <w:instrText xml:space="preserve"> REF _Ref423526829 \h </w:instrText>
      </w:r>
      <w:r w:rsidR="00A86E55">
        <w:fldChar w:fldCharType="separate"/>
      </w:r>
      <w:r w:rsidR="00A86E55">
        <w:t xml:space="preserve">Figure </w:t>
      </w:r>
      <w:r w:rsidR="00A86E55">
        <w:rPr>
          <w:noProof/>
        </w:rPr>
        <w:t>4</w:t>
      </w:r>
      <w:r w:rsidR="00A86E55">
        <w:fldChar w:fldCharType="end"/>
      </w:r>
      <w:r w:rsidRPr="0068798B">
        <w:t>).  Tipping bucket rain</w:t>
      </w:r>
      <w:r w:rsidR="005E58B7">
        <w:t xml:space="preserve"> </w:t>
      </w:r>
      <w:r w:rsidRPr="0068798B">
        <w:t>ga</w:t>
      </w:r>
      <w:r w:rsidR="005E58B7">
        <w:t>u</w:t>
      </w:r>
      <w:r w:rsidRPr="0068798B">
        <w:t>ges record every 0.01 inches of rainfall, which can be converted into rainfall intensity measurements, like 10 or 15 minute intensities.  Rain</w:t>
      </w:r>
      <w:r w:rsidR="005E58B7">
        <w:t xml:space="preserve"> </w:t>
      </w:r>
      <w:r w:rsidRPr="0068798B">
        <w:t>ga</w:t>
      </w:r>
      <w:r w:rsidR="005E58B7">
        <w:t>u</w:t>
      </w:r>
      <w:r w:rsidRPr="0068798B">
        <w:t>ges need to be installed with the top level</w:t>
      </w:r>
      <w:r w:rsidR="00DD3B02">
        <w:t xml:space="preserve"> and away from tall structures or vegetation that may interfere with wind or rainfall</w:t>
      </w:r>
      <w:r w:rsidRPr="0068798B">
        <w:t xml:space="preserve">.  Data is downloaded </w:t>
      </w:r>
      <w:r w:rsidR="00F82309" w:rsidRPr="0068798B">
        <w:t>at least once per month</w:t>
      </w:r>
      <w:r w:rsidR="005C3066">
        <w:t>, debris is removed from the bucket,</w:t>
      </w:r>
      <w:r w:rsidR="00F82309" w:rsidRPr="0068798B">
        <w:t xml:space="preserve"> and the batteries </w:t>
      </w:r>
      <w:r w:rsidR="005C3066">
        <w:t xml:space="preserve">are </w:t>
      </w:r>
      <w:r w:rsidR="00F82309" w:rsidRPr="0068798B">
        <w:t>checked.</w:t>
      </w:r>
    </w:p>
    <w:p w14:paraId="0DA95132" w14:textId="77777777" w:rsidR="00EE6D37" w:rsidRPr="0068798B" w:rsidRDefault="00EE6D37" w:rsidP="002C3185">
      <w:pPr>
        <w:ind w:left="360"/>
      </w:pPr>
    </w:p>
    <w:p w14:paraId="0E031749" w14:textId="77777777" w:rsidR="00BE58C5" w:rsidRDefault="005769FF" w:rsidP="00BE58C5">
      <w:pPr>
        <w:keepNext/>
        <w:ind w:left="360"/>
      </w:pPr>
      <w:r>
        <w:rPr>
          <w:rFonts w:ascii="Times New Roman" w:hAnsi="Times New Roman"/>
          <w:noProof/>
        </w:rPr>
        <w:drawing>
          <wp:inline distT="0" distB="0" distL="0" distR="0" wp14:anchorId="29B52FA1" wp14:editId="26F10CBB">
            <wp:extent cx="5943600" cy="3996399"/>
            <wp:effectExtent l="0" t="0" r="0" b="4445"/>
            <wp:docPr id="5" name="Picture 5" descr="C:\Users\Susie.Holst\Downloads\FagaaluInstruments land only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sie.Holst\Downloads\FagaaluInstruments land only map.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996399"/>
                    </a:xfrm>
                    <a:prstGeom prst="rect">
                      <a:avLst/>
                    </a:prstGeom>
                    <a:noFill/>
                    <a:ln>
                      <a:noFill/>
                    </a:ln>
                  </pic:spPr>
                </pic:pic>
              </a:graphicData>
            </a:graphic>
          </wp:inline>
        </w:drawing>
      </w:r>
    </w:p>
    <w:p w14:paraId="093C2D4D" w14:textId="23FB1F4D" w:rsidR="002C3185" w:rsidRPr="00BE58C5" w:rsidRDefault="00BE58C5" w:rsidP="00BE58C5">
      <w:pPr>
        <w:pStyle w:val="Caption"/>
        <w:rPr>
          <w:rFonts w:ascii="Times New Roman" w:hAnsi="Times New Roman"/>
        </w:rPr>
      </w:pPr>
      <w:bookmarkStart w:id="66" w:name="_Ref423526829"/>
      <w:bookmarkStart w:id="67" w:name="_Toc423528343"/>
      <w:bookmarkStart w:id="68" w:name="_Toc423530137"/>
      <w:r>
        <w:t xml:space="preserve">Figure </w:t>
      </w:r>
      <w:r w:rsidR="00242D87">
        <w:fldChar w:fldCharType="begin"/>
      </w:r>
      <w:r w:rsidR="00242D87">
        <w:instrText xml:space="preserve"> SEQ Figure \* ARABIC </w:instrText>
      </w:r>
      <w:r w:rsidR="00242D87">
        <w:fldChar w:fldCharType="separate"/>
      </w:r>
      <w:r w:rsidR="002E0F58">
        <w:rPr>
          <w:noProof/>
        </w:rPr>
        <w:t>5</w:t>
      </w:r>
      <w:r w:rsidR="00242D87">
        <w:rPr>
          <w:noProof/>
        </w:rPr>
        <w:fldChar w:fldCharType="end"/>
      </w:r>
      <w:bookmarkEnd w:id="66"/>
      <w:r>
        <w:t xml:space="preserve">. </w:t>
      </w:r>
      <w:r w:rsidRPr="00DE5B51">
        <w:t>Location map of monitoring sites at Faga’alu.  “Wx station” is a weather station with a rain gauge, wind speed, and air pressure.</w:t>
      </w:r>
      <w:bookmarkEnd w:id="67"/>
      <w:bookmarkEnd w:id="68"/>
    </w:p>
    <w:p w14:paraId="64A2A090" w14:textId="77777777" w:rsidR="002C3185" w:rsidRPr="0068798B" w:rsidRDefault="002C3185" w:rsidP="000F28A8">
      <w:pPr>
        <w:pStyle w:val="Heading4"/>
      </w:pPr>
      <w:r w:rsidRPr="0068798B">
        <w:t xml:space="preserve"> Streamflow monitoring</w:t>
      </w:r>
    </w:p>
    <w:p w14:paraId="4DF699FD" w14:textId="77777777" w:rsidR="005759AA" w:rsidRDefault="002C3185" w:rsidP="00EE6D37">
      <w:pPr>
        <w:ind w:left="360"/>
      </w:pPr>
      <w:r w:rsidRPr="000F28A8">
        <w:rPr>
          <w:rStyle w:val="Heading5Char"/>
        </w:rPr>
        <w:t>Rationale:</w:t>
      </w:r>
      <w:r w:rsidRPr="0068798B">
        <w:t xml:space="preserve">  </w:t>
      </w:r>
    </w:p>
    <w:p w14:paraId="087E6B69" w14:textId="73EC9E91" w:rsidR="002C3185" w:rsidRPr="0068798B" w:rsidRDefault="00A4002A" w:rsidP="00EE6D37">
      <w:pPr>
        <w:ind w:left="360"/>
      </w:pPr>
      <w:r>
        <w:t>Continuous s</w:t>
      </w:r>
      <w:r w:rsidR="002C3185" w:rsidRPr="0068798B">
        <w:t>treamflow</w:t>
      </w:r>
      <w:r w:rsidR="00DC66F4">
        <w:t xml:space="preserve"> measurements</w:t>
      </w:r>
      <w:r w:rsidR="002C3185" w:rsidRPr="0068798B">
        <w:t xml:space="preserve"> (</w:t>
      </w:r>
      <w:r w:rsidR="00DF2FA2" w:rsidRPr="0068798B">
        <w:t xml:space="preserve">Q, </w:t>
      </w:r>
      <w:r w:rsidR="002C3185" w:rsidRPr="0068798B">
        <w:t xml:space="preserve">also called </w:t>
      </w:r>
      <w:commentRangeStart w:id="69"/>
      <w:commentRangeStart w:id="70"/>
      <w:r w:rsidR="002C3185" w:rsidRPr="0068798B">
        <w:t>discharge</w:t>
      </w:r>
      <w:commentRangeEnd w:id="69"/>
      <w:commentRangeEnd w:id="70"/>
      <w:r w:rsidR="00546299">
        <w:rPr>
          <w:rStyle w:val="CommentReference"/>
        </w:rPr>
        <w:commentReference w:id="69"/>
      </w:r>
      <w:r w:rsidR="00DD3B02">
        <w:rPr>
          <w:rStyle w:val="CommentReference"/>
        </w:rPr>
        <w:commentReference w:id="70"/>
      </w:r>
      <w:r w:rsidR="00DF2FA2" w:rsidRPr="0068798B">
        <w:t>, units in volume per time</w:t>
      </w:r>
      <w:r w:rsidR="002C3185" w:rsidRPr="0068798B">
        <w:t xml:space="preserve">) </w:t>
      </w:r>
      <w:r w:rsidR="00DC66F4">
        <w:t>are</w:t>
      </w:r>
      <w:r w:rsidR="00DC66F4" w:rsidRPr="0068798B">
        <w:t xml:space="preserve"> </w:t>
      </w:r>
      <w:r w:rsidR="00DD3B02">
        <w:t>necessary</w:t>
      </w:r>
      <w:r w:rsidR="00DD3B02" w:rsidRPr="0068798B">
        <w:t xml:space="preserve"> </w:t>
      </w:r>
      <w:r w:rsidR="002C3185" w:rsidRPr="0068798B">
        <w:t>for quantifying the</w:t>
      </w:r>
      <w:r w:rsidR="00DD3B02">
        <w:t xml:space="preserve"> sediment</w:t>
      </w:r>
      <w:r w:rsidR="002C3185" w:rsidRPr="0068798B">
        <w:t xml:space="preserve"> load </w:t>
      </w:r>
      <w:r w:rsidR="00AB05DF" w:rsidRPr="0068798B">
        <w:t>(Eq</w:t>
      </w:r>
      <w:r w:rsidR="00BE58C5">
        <w:t>uation</w:t>
      </w:r>
      <w:r w:rsidR="00AB05DF" w:rsidRPr="0068798B">
        <w:t xml:space="preserve"> 1)</w:t>
      </w:r>
      <w:r w:rsidR="002C3185" w:rsidRPr="0068798B">
        <w:t xml:space="preserve">.  </w:t>
      </w:r>
      <w:moveFromRangeStart w:id="71" w:author="Alex Messina" w:date="2015-05-25T04:35:00Z" w:name="move420291852"/>
      <w:moveFrom w:id="72" w:author="Alex Messina" w:date="2015-05-25T04:35:00Z">
        <w:r w:rsidR="002C3185" w:rsidRPr="0068798B" w:rsidDel="00DC66F4">
          <w:t xml:space="preserve">Peak </w:t>
        </w:r>
        <w:r w:rsidR="00DF2FA2" w:rsidRPr="0068798B" w:rsidDel="00DC66F4">
          <w:t>Q</w:t>
        </w:r>
        <w:r w:rsidR="002C3185" w:rsidRPr="0068798B" w:rsidDel="00DC66F4">
          <w:t xml:space="preserve"> during storm events was a very good predictor of sediment loading from both the forest watershed and from the village watershed, so is a good way to measure the impact of mitigation</w:t>
        </w:r>
        <w:r w:rsidR="005C3066" w:rsidDel="00DC66F4">
          <w:t xml:space="preserve"> by predicting the pre-mitigation SSY and observing the difference</w:t>
        </w:r>
        <w:r w:rsidR="002C3185" w:rsidRPr="0068798B" w:rsidDel="00DC66F4">
          <w:t>.</w:t>
        </w:r>
        <w:r w:rsidR="00DF2FA2" w:rsidRPr="0068798B" w:rsidDel="00DC66F4">
          <w:t xml:space="preserve">  </w:t>
        </w:r>
      </w:moveFrom>
      <w:moveFromRangeEnd w:id="71"/>
      <w:r w:rsidR="00DF2FA2" w:rsidRPr="0068798B">
        <w:t>Q is the product of the cross-sectional area of flow and the flow velocity.  Since velocity</w:t>
      </w:r>
      <w:r w:rsidR="00294421">
        <w:t xml:space="preserve"> </w:t>
      </w:r>
      <w:r w:rsidR="00DD3B02">
        <w:t xml:space="preserve">varies </w:t>
      </w:r>
      <w:r w:rsidR="00DC66F4">
        <w:t xml:space="preserve">within </w:t>
      </w:r>
      <w:r w:rsidR="00294421">
        <w:t>the stream</w:t>
      </w:r>
      <w:r w:rsidR="00DC66F4">
        <w:t xml:space="preserve"> and</w:t>
      </w:r>
      <w:r w:rsidR="00DF2FA2" w:rsidRPr="0068798B">
        <w:t xml:space="preserve"> can be expensive to measure, Q is often </w:t>
      </w:r>
      <w:r w:rsidR="00991330">
        <w:t>estimated</w:t>
      </w:r>
      <w:r w:rsidR="00DF2FA2" w:rsidRPr="0068798B">
        <w:t xml:space="preserve"> using </w:t>
      </w:r>
      <w:r w:rsidR="00991330">
        <w:lastRenderedPageBreak/>
        <w:t xml:space="preserve">measured </w:t>
      </w:r>
      <w:r w:rsidR="00DF2FA2" w:rsidRPr="0068798B">
        <w:t>water depth</w:t>
      </w:r>
      <w:r w:rsidR="00DC66F4">
        <w:t xml:space="preserve"> (stream stage)</w:t>
      </w:r>
      <w:r w:rsidR="00991330">
        <w:t xml:space="preserve"> and a mathematical </w:t>
      </w:r>
      <w:r w:rsidR="00F131D0" w:rsidRPr="0068798B">
        <w:t>relationship</w:t>
      </w:r>
      <w:r w:rsidR="00991330">
        <w:t xml:space="preserve"> between the water depth and</w:t>
      </w:r>
      <w:r w:rsidR="005C3066">
        <w:t xml:space="preserve"> a few manual measurements of</w:t>
      </w:r>
      <w:r w:rsidR="00991330">
        <w:t xml:space="preserve"> the discharge</w:t>
      </w:r>
      <w:r w:rsidR="00294421">
        <w:t xml:space="preserve"> (a</w:t>
      </w:r>
      <w:r w:rsidR="00991330">
        <w:t xml:space="preserve"> stage-discharge relationship</w:t>
      </w:r>
      <w:r w:rsidR="00294421">
        <w:t>)</w:t>
      </w:r>
      <w:r w:rsidR="00DF2FA2" w:rsidRPr="0068798B">
        <w:t xml:space="preserve">. </w:t>
      </w:r>
      <w:r w:rsidR="00DC66F4">
        <w:t xml:space="preserve"> To measure stream stage</w:t>
      </w:r>
      <w:r>
        <w:t xml:space="preserve"> continuously</w:t>
      </w:r>
      <w:r w:rsidR="00DC66F4">
        <w:t>, p</w:t>
      </w:r>
      <w:r w:rsidR="00DF2FA2" w:rsidRPr="0068798B">
        <w:t xml:space="preserve">ressure transducers (PTs) submerged at the bottom of the stream measure pressure due to both atmospheric pressure and the depth of water </w:t>
      </w:r>
      <w:r w:rsidR="00991330">
        <w:t>over</w:t>
      </w:r>
      <w:r w:rsidR="00DF2FA2" w:rsidRPr="0068798B">
        <w:t xml:space="preserve"> the PT.  The pressure due to the atmosphere is </w:t>
      </w:r>
      <w:r w:rsidR="00991330">
        <w:t>measured by</w:t>
      </w:r>
      <w:r w:rsidR="00DF2FA2" w:rsidRPr="0068798B">
        <w:t xml:space="preserve"> a nearby barometer and subtracted from the total pressure to give the </w:t>
      </w:r>
      <w:r w:rsidR="00DC66F4">
        <w:t>stream stage</w:t>
      </w:r>
      <w:r>
        <w:t xml:space="preserve"> at 15 min intervals</w:t>
      </w:r>
      <w:r w:rsidR="00DF2FA2" w:rsidRPr="0068798B">
        <w:t xml:space="preserve">.  PTs are very rugged and have </w:t>
      </w:r>
      <w:r w:rsidR="00991330">
        <w:t>provid</w:t>
      </w:r>
      <w:r w:rsidR="00DF2FA2" w:rsidRPr="0068798B">
        <w:t>ed some of the most reliable data on watershed behavior at Faga’alu.</w:t>
      </w:r>
      <w:r w:rsidR="005C3066">
        <w:t xml:space="preserve"> Q is measured in the field with a hand-held flowmeter, by taking velocity and depth readings at intervals across the stream and calculating Q for the stream stage at that point in time. A </w:t>
      </w:r>
      <w:r>
        <w:t xml:space="preserve">single </w:t>
      </w:r>
      <w:r w:rsidR="005C3066">
        <w:t>Q measurement</w:t>
      </w:r>
      <w:r>
        <w:t xml:space="preserve"> typically</w:t>
      </w:r>
      <w:r w:rsidR="005C3066">
        <w:t xml:space="preserve"> takes approximately 15-30 min and several are needed at various stream stages to develop a robust stage-discharge relationship.</w:t>
      </w:r>
      <w:ins w:id="73" w:author="Alex Messina" w:date="2015-05-25T04:35:00Z">
        <w:r w:rsidR="00DC66F4">
          <w:t xml:space="preserve"> </w:t>
        </w:r>
      </w:ins>
      <w:moveToRangeStart w:id="74" w:author="Alex Messina" w:date="2015-05-25T04:35:00Z" w:name="move420291852"/>
      <w:moveTo w:id="75" w:author="Alex Messina" w:date="2015-05-25T04:35:00Z">
        <w:r w:rsidR="00DC66F4" w:rsidRPr="0068798B">
          <w:t xml:space="preserve">Peak Q during storm events was a very good predictor of </w:t>
        </w:r>
        <w:del w:id="76" w:author="Alex Messina" w:date="2015-05-25T04:37:00Z">
          <w:r w:rsidR="00DC66F4" w:rsidRPr="0068798B" w:rsidDel="00DC66F4">
            <w:delText>sediment loading</w:delText>
          </w:r>
        </w:del>
      </w:moveTo>
      <w:ins w:id="77" w:author="Alex Messina" w:date="2015-05-25T04:37:00Z">
        <w:r w:rsidR="00DC66F4">
          <w:t>SSY</w:t>
        </w:r>
        <w:r w:rsidR="00DC66F4" w:rsidRPr="00DC66F4">
          <w:rPr>
            <w:vertAlign w:val="subscript"/>
            <w:rPrChange w:id="78" w:author="Alex Messina" w:date="2015-05-25T04:37:00Z">
              <w:rPr/>
            </w:rPrChange>
          </w:rPr>
          <w:t>EV</w:t>
        </w:r>
      </w:ins>
      <w:moveTo w:id="79" w:author="Alex Messina" w:date="2015-05-25T04:35:00Z">
        <w:r w:rsidR="00DC66F4" w:rsidRPr="0068798B">
          <w:t xml:space="preserve"> from both the forest watershed and from the village watershed, so is a good way to measure the impact of mitigation</w:t>
        </w:r>
        <w:r w:rsidR="00DC66F4">
          <w:t xml:space="preserve"> by predicting the pre-mitigation SSY</w:t>
        </w:r>
      </w:moveTo>
      <w:ins w:id="80" w:author="Alex Messina" w:date="2015-05-25T04:38:00Z">
        <w:r w:rsidR="00DC66F4" w:rsidRPr="00DC66F4">
          <w:rPr>
            <w:vertAlign w:val="subscript"/>
            <w:rPrChange w:id="81" w:author="Alex Messina" w:date="2015-05-25T04:38:00Z">
              <w:rPr/>
            </w:rPrChange>
          </w:rPr>
          <w:t>EV</w:t>
        </w:r>
      </w:ins>
      <w:moveTo w:id="82" w:author="Alex Messina" w:date="2015-05-25T04:35:00Z">
        <w:r w:rsidR="00DC66F4">
          <w:t xml:space="preserve"> and observing the difference</w:t>
        </w:r>
      </w:moveTo>
      <w:ins w:id="83" w:author="Alex Messina" w:date="2015-05-25T05:47:00Z">
        <w:r w:rsidR="00C66260">
          <w:t xml:space="preserve"> </w:t>
        </w:r>
        <w:commentRangeStart w:id="84"/>
        <w:r w:rsidR="00C66260">
          <w:t>(see</w:t>
        </w:r>
      </w:ins>
      <w:ins w:id="85" w:author="Alex Messina" w:date="2015-05-25T05:48:00Z">
        <w:r w:rsidR="00C66260">
          <w:t xml:space="preserve"> section</w:t>
        </w:r>
      </w:ins>
      <w:ins w:id="86" w:author="Alex Messina" w:date="2015-05-25T05:47:00Z">
        <w:r w:rsidR="00C66260">
          <w:t xml:space="preserve"> </w:t>
        </w:r>
        <w:commentRangeStart w:id="87"/>
        <w:r w:rsidR="00C66260">
          <w:t>below</w:t>
        </w:r>
      </w:ins>
      <w:commentRangeEnd w:id="87"/>
      <w:r w:rsidR="00FE38D0">
        <w:rPr>
          <w:rStyle w:val="CommentReference"/>
        </w:rPr>
        <w:commentReference w:id="87"/>
      </w:r>
      <w:ins w:id="88" w:author="Alex Messina" w:date="2015-05-25T05:48:00Z">
        <w:r w:rsidR="00C66260">
          <w:t>?)</w:t>
        </w:r>
      </w:ins>
      <w:moveTo w:id="89" w:author="Alex Messina" w:date="2015-05-25T04:35:00Z">
        <w:r w:rsidR="00DC66F4" w:rsidRPr="0068798B">
          <w:t xml:space="preserve">.  </w:t>
        </w:r>
      </w:moveTo>
      <w:moveToRangeEnd w:id="74"/>
      <w:commentRangeEnd w:id="84"/>
      <w:r w:rsidR="008644EE">
        <w:rPr>
          <w:rStyle w:val="CommentReference"/>
        </w:rPr>
        <w:commentReference w:id="84"/>
      </w:r>
    </w:p>
    <w:p w14:paraId="74EB4F37" w14:textId="77777777" w:rsidR="002C3185" w:rsidRPr="0068798B" w:rsidRDefault="002C3185" w:rsidP="00EE6D37">
      <w:pPr>
        <w:ind w:left="360"/>
      </w:pPr>
    </w:p>
    <w:p w14:paraId="024AFA67" w14:textId="77777777" w:rsidR="005759AA" w:rsidRDefault="002C3185" w:rsidP="00EE6D37">
      <w:pPr>
        <w:ind w:left="360"/>
      </w:pPr>
      <w:r w:rsidRPr="000F28A8">
        <w:rPr>
          <w:rStyle w:val="Heading5Char"/>
        </w:rPr>
        <w:t>Method at Faga’alu:</w:t>
      </w:r>
      <w:r w:rsidRPr="0068798B">
        <w:t xml:space="preserve">  </w:t>
      </w:r>
    </w:p>
    <w:p w14:paraId="1174F9FE" w14:textId="7328325F" w:rsidR="00EE6D37" w:rsidRDefault="002C3185" w:rsidP="005759AA">
      <w:pPr>
        <w:ind w:left="360"/>
      </w:pPr>
      <w:r w:rsidRPr="0068798B">
        <w:t xml:space="preserve">PVC or metal tube housings were installed </w:t>
      </w:r>
      <w:r w:rsidR="00991330">
        <w:t>in</w:t>
      </w:r>
      <w:r w:rsidR="00991330" w:rsidRPr="0068798B">
        <w:t xml:space="preserve"> </w:t>
      </w:r>
      <w:r w:rsidRPr="0068798B">
        <w:t xml:space="preserve">Faga’alu </w:t>
      </w:r>
      <w:r w:rsidR="00991330">
        <w:t xml:space="preserve">Stream </w:t>
      </w:r>
      <w:r w:rsidRPr="0068798B">
        <w:t xml:space="preserve">at </w:t>
      </w:r>
      <w:r w:rsidR="00A4002A">
        <w:t>FG1</w:t>
      </w:r>
      <w:r w:rsidR="00A4002A" w:rsidRPr="0068798B">
        <w:t xml:space="preserve"> </w:t>
      </w:r>
      <w:r w:rsidRPr="0068798B">
        <w:t>(upstream of the quarry) and near the hospital</w:t>
      </w:r>
      <w:r w:rsidR="00294421">
        <w:t xml:space="preserve"> (</w:t>
      </w:r>
      <w:r w:rsidR="00A4002A">
        <w:t>FG3</w:t>
      </w:r>
      <w:r w:rsidR="00294421">
        <w:t>)</w:t>
      </w:r>
      <w:r w:rsidRPr="0068798B">
        <w:t xml:space="preserve">.  A staff gage was installed on the concrete pillar of the bridge near the hospital </w:t>
      </w:r>
      <w:r w:rsidR="006A21A7" w:rsidRPr="0068798B">
        <w:t>(</w:t>
      </w:r>
      <w:r w:rsidR="00A4002A">
        <w:t xml:space="preserve">FG3, </w:t>
      </w:r>
      <w:r w:rsidR="00A86E55">
        <w:fldChar w:fldCharType="begin"/>
      </w:r>
      <w:r w:rsidR="00A86E55">
        <w:instrText xml:space="preserve"> REF _Ref423526829 \h </w:instrText>
      </w:r>
      <w:r w:rsidR="00A86E55">
        <w:fldChar w:fldCharType="separate"/>
      </w:r>
      <w:r w:rsidR="00A86E55">
        <w:t xml:space="preserve">Figure </w:t>
      </w:r>
      <w:r w:rsidR="00A86E55">
        <w:rPr>
          <w:noProof/>
        </w:rPr>
        <w:t>4</w:t>
      </w:r>
      <w:r w:rsidR="00A86E55">
        <w:fldChar w:fldCharType="end"/>
      </w:r>
      <w:r w:rsidR="00DF2FA2" w:rsidRPr="0068798B">
        <w:t xml:space="preserve">).  The water level on the staff gage </w:t>
      </w:r>
      <w:r w:rsidR="00991330">
        <w:t xml:space="preserve">is </w:t>
      </w:r>
      <w:r w:rsidR="00DF2FA2" w:rsidRPr="0068798B">
        <w:t xml:space="preserve">observed and written down in a notebook at least at the deployment and retrieval of the PT to correct for any changes in the depth of the PT when deployed.  Ideally, several readings of water depth on the staff gage are taken during the PT deployment period.  </w:t>
      </w:r>
    </w:p>
    <w:p w14:paraId="4FA73E12" w14:textId="77777777" w:rsidR="005759AA" w:rsidRDefault="005759AA" w:rsidP="00EE6D37">
      <w:pPr>
        <w:ind w:left="360"/>
      </w:pPr>
    </w:p>
    <w:p w14:paraId="5E051D3E" w14:textId="77777777" w:rsidR="002C3185" w:rsidRPr="0068798B" w:rsidRDefault="00DF2FA2" w:rsidP="00EE6D37">
      <w:pPr>
        <w:ind w:left="360"/>
      </w:pPr>
      <w:r w:rsidRPr="0068798B">
        <w:t xml:space="preserve">A </w:t>
      </w:r>
      <w:r w:rsidR="00B05C45">
        <w:t>stage-discharge relationship</w:t>
      </w:r>
      <w:r w:rsidRPr="0068798B">
        <w:t xml:space="preserve"> was developed using a combination of hydraulic equations and </w:t>
      </w:r>
      <w:r w:rsidR="00B05C45">
        <w:t>discharge</w:t>
      </w:r>
      <w:r w:rsidR="00B05C45" w:rsidRPr="0068798B">
        <w:t xml:space="preserve"> </w:t>
      </w:r>
      <w:r w:rsidRPr="0068798B">
        <w:t xml:space="preserve">measurements to calibrate the equations.  See </w:t>
      </w:r>
      <w:commentRangeStart w:id="90"/>
      <w:r w:rsidRPr="0068798B">
        <w:t xml:space="preserve">Messina </w:t>
      </w:r>
      <w:r w:rsidR="009A13E4">
        <w:t xml:space="preserve">and Biggs (in preparation) </w:t>
      </w:r>
      <w:commentRangeEnd w:id="90"/>
      <w:r w:rsidR="00A4002A">
        <w:rPr>
          <w:rStyle w:val="CommentReference"/>
        </w:rPr>
        <w:commentReference w:id="90"/>
      </w:r>
      <w:r w:rsidR="009A13E4">
        <w:t>f</w:t>
      </w:r>
      <w:r w:rsidRPr="0068798B">
        <w:t>or more detail</w:t>
      </w:r>
      <w:r w:rsidR="005532E1">
        <w:t xml:space="preserve">. </w:t>
      </w:r>
      <w:r w:rsidRPr="0068798B">
        <w:t xml:space="preserve">The </w:t>
      </w:r>
      <w:r w:rsidR="00B05C45">
        <w:t>stage-discharge relationship</w:t>
      </w:r>
      <w:r w:rsidR="00B05C45" w:rsidRPr="0068798B">
        <w:t xml:space="preserve"> </w:t>
      </w:r>
      <w:r w:rsidRPr="0068798B">
        <w:t>may need updating with measurements of the cross sectional area and flow velocity if vegetation grows in the channel or if sediment deposi</w:t>
      </w:r>
      <w:r w:rsidR="00492B2E">
        <w:t>ts</w:t>
      </w:r>
      <w:r w:rsidRPr="0068798B">
        <w:t xml:space="preserve"> in the channel during storm event</w:t>
      </w:r>
      <w:r w:rsidR="00492B2E">
        <w:t>s</w:t>
      </w:r>
      <w:r w:rsidRPr="0068798B">
        <w:t>.</w:t>
      </w:r>
    </w:p>
    <w:p w14:paraId="053FB229" w14:textId="77777777" w:rsidR="00DF2FA2" w:rsidRPr="0068798B" w:rsidRDefault="00DF2FA2" w:rsidP="00EE6D37">
      <w:pPr>
        <w:ind w:left="360"/>
      </w:pPr>
    </w:p>
    <w:p w14:paraId="77A2922D" w14:textId="77777777" w:rsidR="00DF2FA2" w:rsidRPr="00996076" w:rsidRDefault="00DF2FA2" w:rsidP="000F28A8">
      <w:pPr>
        <w:pStyle w:val="Heading4"/>
      </w:pPr>
      <w:r w:rsidRPr="00996076">
        <w:t xml:space="preserve"> Suspended sediment monitoring</w:t>
      </w:r>
    </w:p>
    <w:p w14:paraId="32CECCE6" w14:textId="77777777" w:rsidR="005759AA" w:rsidRDefault="00837715" w:rsidP="00996076">
      <w:pPr>
        <w:ind w:left="360"/>
      </w:pPr>
      <w:r w:rsidRPr="000F28A8">
        <w:rPr>
          <w:rStyle w:val="Heading5Char"/>
        </w:rPr>
        <w:t>Rationale:</w:t>
      </w:r>
      <w:r w:rsidRPr="0068798B">
        <w:t xml:space="preserve">  </w:t>
      </w:r>
    </w:p>
    <w:p w14:paraId="42975378" w14:textId="77777777" w:rsidR="00837715" w:rsidRPr="0068798B" w:rsidRDefault="00837715" w:rsidP="00996076">
      <w:pPr>
        <w:ind w:left="360"/>
      </w:pPr>
      <w:r w:rsidRPr="0068798B">
        <w:t xml:space="preserve">Suspended sediment concentration (SSC) </w:t>
      </w:r>
      <w:r w:rsidR="00652D69">
        <w:t>was</w:t>
      </w:r>
      <w:r w:rsidRPr="0068798B">
        <w:t xml:space="preserve"> </w:t>
      </w:r>
      <w:r w:rsidR="00991330">
        <w:t>measured</w:t>
      </w:r>
      <w:r w:rsidR="00991330" w:rsidRPr="0068798B">
        <w:t xml:space="preserve"> </w:t>
      </w:r>
      <w:r w:rsidR="00652D69">
        <w:t xml:space="preserve">both </w:t>
      </w:r>
      <w:r w:rsidRPr="0068798B">
        <w:t xml:space="preserve">directly from </w:t>
      </w:r>
      <w:r w:rsidR="00991330">
        <w:t>water</w:t>
      </w:r>
      <w:r w:rsidR="00991330" w:rsidRPr="0068798B">
        <w:t xml:space="preserve"> </w:t>
      </w:r>
      <w:r w:rsidRPr="0068798B">
        <w:t>sample</w:t>
      </w:r>
      <w:r w:rsidR="00455C8D">
        <w:t>s</w:t>
      </w:r>
      <w:r w:rsidRPr="0068798B">
        <w:t xml:space="preserve"> </w:t>
      </w:r>
      <w:r w:rsidR="00652D69">
        <w:t>and</w:t>
      </w:r>
      <w:r w:rsidRPr="0068798B">
        <w:t xml:space="preserve"> indirectly using turbidity measurements.  Grab samples are water samples taken</w:t>
      </w:r>
      <w:r w:rsidR="00A06B31">
        <w:t xml:space="preserve"> </w:t>
      </w:r>
      <w:r w:rsidRPr="0068798B">
        <w:t xml:space="preserve">from the stream </w:t>
      </w:r>
      <w:r w:rsidR="00A06B31">
        <w:t>manually using a wide-mouth bottle or with an</w:t>
      </w:r>
      <w:r w:rsidR="00455C8D">
        <w:t xml:space="preserve"> ISCO</w:t>
      </w:r>
      <w:r w:rsidR="00A06B31">
        <w:t xml:space="preserve"> autosampler</w:t>
      </w:r>
      <w:r w:rsidRPr="0068798B">
        <w:t>.</w:t>
      </w:r>
      <w:r w:rsidR="00B05C45">
        <w:t xml:space="preserve"> </w:t>
      </w:r>
      <w:r w:rsidR="00A06B31">
        <w:t xml:space="preserve"> In the laboratory, the water sample is</w:t>
      </w:r>
      <w:r w:rsidR="00B05C45">
        <w:t xml:space="preserve"> vacuum-filter</w:t>
      </w:r>
      <w:r w:rsidR="00A06B31">
        <w:t xml:space="preserve">ed and the sediments are collected </w:t>
      </w:r>
      <w:r w:rsidR="00B05C45">
        <w:t>onto a pre-weighed filter, dr</w:t>
      </w:r>
      <w:r w:rsidR="00A06B31">
        <w:t>ied</w:t>
      </w:r>
      <w:r w:rsidR="00B05C45">
        <w:t xml:space="preserve"> in an oven, and the dried filter and sediment</w:t>
      </w:r>
      <w:r w:rsidR="00A06B31">
        <w:t xml:space="preserve"> are weighed</w:t>
      </w:r>
      <w:r w:rsidR="00B05C45">
        <w:t>.</w:t>
      </w:r>
      <w:r w:rsidRPr="0068798B">
        <w:t xml:space="preserve"> </w:t>
      </w:r>
      <w:r w:rsidR="00B05C45">
        <w:t>While SSC at different depths may be variable in large rivers, i</w:t>
      </w:r>
      <w:r w:rsidRPr="0068798B">
        <w:t xml:space="preserve">n small streams during storm events it is usually assumed that </w:t>
      </w:r>
      <w:r w:rsidR="00991330">
        <w:t>SSC</w:t>
      </w:r>
      <w:r w:rsidRPr="0068798B">
        <w:t xml:space="preserve"> is uniform with depth, so a grab sample provides a good measure of the average</w:t>
      </w:r>
      <w:r w:rsidR="00B05C45">
        <w:t xml:space="preserve"> SSC</w:t>
      </w:r>
      <w:r w:rsidRPr="0068798B">
        <w:t>.  Autosamplers require regular maintenance like charging the battery, and the sampling tube can get clogged</w:t>
      </w:r>
      <w:r w:rsidR="00B05C45">
        <w:t xml:space="preserve">, but they can be automatically triggered by a water level sensor and collect critical storm measurements when field staff are unavailable. </w:t>
      </w:r>
      <w:r w:rsidR="00A06B31">
        <w:t>F</w:t>
      </w:r>
      <w:r w:rsidR="00B05C45">
        <w:t>ield staff are still needed to retrieve the samples and perform the lab analysis</w:t>
      </w:r>
      <w:r w:rsidRPr="0068798B">
        <w:t xml:space="preserve">.  As an alternative, turbidity measurements can be used to </w:t>
      </w:r>
      <w:r w:rsidR="00991330">
        <w:t>estimate</w:t>
      </w:r>
      <w:r w:rsidR="00991330" w:rsidRPr="0068798B">
        <w:t xml:space="preserve"> </w:t>
      </w:r>
      <w:r w:rsidRPr="0068798B">
        <w:t>SSC</w:t>
      </w:r>
      <w:r w:rsidR="00991330">
        <w:t xml:space="preserve"> by developing a mathematical relationship between SSC measured in </w:t>
      </w:r>
      <w:r w:rsidR="00B05C45">
        <w:t>a few</w:t>
      </w:r>
      <w:r w:rsidR="00991330">
        <w:t xml:space="preserve"> grab samples and a simultaneous turbidity measurement</w:t>
      </w:r>
      <w:r w:rsidR="00B05C45">
        <w:t xml:space="preserve"> recorded by the turbidimeter</w:t>
      </w:r>
      <w:r w:rsidRPr="0068798B">
        <w:t>.</w:t>
      </w:r>
      <w:r w:rsidR="005C3066">
        <w:t xml:space="preserve"> </w:t>
      </w:r>
    </w:p>
    <w:p w14:paraId="4269FA1C" w14:textId="77777777" w:rsidR="00837715" w:rsidRPr="0068798B" w:rsidRDefault="00837715" w:rsidP="00996076">
      <w:pPr>
        <w:ind w:left="360"/>
      </w:pPr>
    </w:p>
    <w:p w14:paraId="76ACE401" w14:textId="77777777" w:rsidR="005759AA" w:rsidRDefault="00837715" w:rsidP="000F28A8">
      <w:pPr>
        <w:ind w:left="360"/>
      </w:pPr>
      <w:r w:rsidRPr="000F28A8">
        <w:rPr>
          <w:rStyle w:val="Heading5Char"/>
        </w:rPr>
        <w:t>Method at Faga’alu:</w:t>
      </w:r>
      <w:r w:rsidRPr="0068798B">
        <w:t xml:space="preserve">  </w:t>
      </w:r>
    </w:p>
    <w:p w14:paraId="61B3E06A" w14:textId="1355194B" w:rsidR="00E5114F" w:rsidRDefault="005C3066" w:rsidP="005759AA">
      <w:pPr>
        <w:ind w:left="360"/>
      </w:pPr>
      <w:r>
        <w:t xml:space="preserve">Using a combination of grab-sampling, autosampling, and turbidimeters, SSC was measured </w:t>
      </w:r>
      <w:r w:rsidR="00837715" w:rsidRPr="0068798B">
        <w:t>during ~60 storm events at Faga’</w:t>
      </w:r>
      <w:r w:rsidR="005E58B7">
        <w:t>a</w:t>
      </w:r>
      <w:r w:rsidR="00837715" w:rsidRPr="0068798B">
        <w:t>lu above the quarry</w:t>
      </w:r>
      <w:r w:rsidR="000A22E5">
        <w:t xml:space="preserve"> (FG1)</w:t>
      </w:r>
      <w:r w:rsidR="00837715" w:rsidRPr="0068798B">
        <w:t>, just below the quarry</w:t>
      </w:r>
      <w:r w:rsidR="000A22E5">
        <w:t xml:space="preserve"> (FG2)</w:t>
      </w:r>
      <w:r w:rsidR="006A21A7" w:rsidRPr="0068798B">
        <w:t xml:space="preserve">, and at the </w:t>
      </w:r>
      <w:r w:rsidR="006A21A7" w:rsidRPr="0068798B">
        <w:lastRenderedPageBreak/>
        <w:t>hospital</w:t>
      </w:r>
      <w:r w:rsidR="000A22E5">
        <w:t xml:space="preserve"> (FG3)</w:t>
      </w:r>
      <w:r w:rsidR="006A21A7" w:rsidRPr="0068798B">
        <w:t xml:space="preserve"> (</w:t>
      </w:r>
      <w:r w:rsidR="00A86E55">
        <w:fldChar w:fldCharType="begin"/>
      </w:r>
      <w:r w:rsidR="00A86E55">
        <w:instrText xml:space="preserve"> REF _Ref423526829 \h </w:instrText>
      </w:r>
      <w:r w:rsidR="00A86E55">
        <w:fldChar w:fldCharType="separate"/>
      </w:r>
      <w:r w:rsidR="00A86E55">
        <w:t xml:space="preserve">Figure </w:t>
      </w:r>
      <w:r w:rsidR="00A86E55">
        <w:rPr>
          <w:noProof/>
        </w:rPr>
        <w:t>4</w:t>
      </w:r>
      <w:r w:rsidR="00A86E55">
        <w:fldChar w:fldCharType="end"/>
      </w:r>
      <w:r w:rsidR="00837715" w:rsidRPr="0068798B">
        <w:t xml:space="preserve">).  </w:t>
      </w:r>
      <w:r w:rsidR="00F82309" w:rsidRPr="0068798B">
        <w:t>An autosampler was installed</w:t>
      </w:r>
      <w:r w:rsidR="00455C8D">
        <w:t xml:space="preserve"> at </w:t>
      </w:r>
      <w:r w:rsidR="000A22E5">
        <w:t>FG2</w:t>
      </w:r>
      <w:r w:rsidR="00455C8D">
        <w:t xml:space="preserve"> </w:t>
      </w:r>
      <w:r w:rsidR="00F82309" w:rsidRPr="0068798B">
        <w:t xml:space="preserve">and turbidimeters were installed at </w:t>
      </w:r>
      <w:r w:rsidR="000A22E5">
        <w:t>FG1</w:t>
      </w:r>
      <w:r w:rsidR="00F82309" w:rsidRPr="0068798B">
        <w:t xml:space="preserve">and at </w:t>
      </w:r>
      <w:r w:rsidR="000A22E5">
        <w:t xml:space="preserve">FG3 </w:t>
      </w:r>
      <w:r w:rsidR="00017DA0" w:rsidRPr="0068798B">
        <w:t xml:space="preserve">(see </w:t>
      </w:r>
      <w:commentRangeStart w:id="91"/>
      <w:r w:rsidR="00017DA0" w:rsidRPr="0068798B">
        <w:t xml:space="preserve">Messina and Biggs in prep </w:t>
      </w:r>
      <w:commentRangeEnd w:id="91"/>
      <w:r w:rsidR="000A22E5">
        <w:rPr>
          <w:rStyle w:val="CommentReference"/>
        </w:rPr>
        <w:commentReference w:id="91"/>
      </w:r>
      <w:r w:rsidR="00017DA0" w:rsidRPr="0068798B">
        <w:t>for details)</w:t>
      </w:r>
      <w:r w:rsidR="00F82309" w:rsidRPr="0068798B">
        <w:t xml:space="preserve">.  </w:t>
      </w:r>
    </w:p>
    <w:p w14:paraId="4CB52BA2" w14:textId="77777777" w:rsidR="005759AA" w:rsidRPr="00E5114F" w:rsidRDefault="005759AA" w:rsidP="000F28A8">
      <w:pPr>
        <w:ind w:left="360"/>
      </w:pPr>
    </w:p>
    <w:p w14:paraId="5D57B99F" w14:textId="77777777" w:rsidR="003B1FEA" w:rsidRPr="006645DC" w:rsidRDefault="00F5136B" w:rsidP="000F28A8">
      <w:pPr>
        <w:pStyle w:val="Heading4"/>
      </w:pPr>
      <w:r w:rsidRPr="006645DC">
        <w:t xml:space="preserve">Analysis for </w:t>
      </w:r>
      <w:r w:rsidR="007C0167" w:rsidRPr="006645DC">
        <w:t>impact assessment</w:t>
      </w:r>
      <w:r w:rsidR="003B1FEA" w:rsidRPr="006645DC">
        <w:t>:  Relationship between peak stormflow and sediment loading</w:t>
      </w:r>
    </w:p>
    <w:p w14:paraId="0978E574" w14:textId="54CA935D" w:rsidR="008C67AF" w:rsidRPr="0068798B" w:rsidRDefault="00D07D40" w:rsidP="005759AA">
      <w:pPr>
        <w:ind w:firstLine="720"/>
      </w:pPr>
      <w:r>
        <w:t>Annual total</w:t>
      </w:r>
      <w:r w:rsidR="00DB77F2">
        <w:t xml:space="preserve"> </w:t>
      </w:r>
      <w:r>
        <w:t>sediment load</w:t>
      </w:r>
      <w:r w:rsidR="00DB77F2">
        <w:t xml:space="preserve"> is</w:t>
      </w:r>
      <w:r w:rsidR="00690E9D">
        <w:t xml:space="preserve"> often</w:t>
      </w:r>
      <w:r>
        <w:t xml:space="preserve"> used to compare </w:t>
      </w:r>
      <w:r w:rsidR="00690E9D">
        <w:t xml:space="preserve">among </w:t>
      </w:r>
      <w:r>
        <w:t xml:space="preserve">watersheds or </w:t>
      </w:r>
      <w:r w:rsidR="00690E9D">
        <w:t xml:space="preserve">to </w:t>
      </w:r>
      <w:r>
        <w:t xml:space="preserve">assess the effectiveness of management activities. However, annual totals are influenced by the natural variability in number and intensity of storm events. The relationship between streamflow and suspended sediment concentration </w:t>
      </w:r>
      <w:r w:rsidR="00DB77F2">
        <w:t xml:space="preserve">(Q-SSC relationship) </w:t>
      </w:r>
      <w:r>
        <w:t xml:space="preserve">can be used to </w:t>
      </w:r>
      <w:r w:rsidR="00DB77F2">
        <w:t>test for</w:t>
      </w:r>
      <w:r>
        <w:t xml:space="preserve"> a decrease in sediment at the same streamflow</w:t>
      </w:r>
      <w:r w:rsidR="00DB77F2">
        <w:t>.  At F</w:t>
      </w:r>
      <w:r w:rsidR="00690E9D">
        <w:t>aga’alu, the Q-SSC relationship</w:t>
      </w:r>
      <w:r w:rsidR="00DB77F2">
        <w:t xml:space="preserve"> shows higher SSC downstream of the quarry</w:t>
      </w:r>
      <w:r w:rsidR="00690E9D">
        <w:t xml:space="preserve"> (FG2) and village (FG3)</w:t>
      </w:r>
      <w:r w:rsidR="00DB77F2">
        <w:t>, including during relatively low discharge (</w:t>
      </w:r>
      <w:r w:rsidR="00A86E55">
        <w:fldChar w:fldCharType="begin"/>
      </w:r>
      <w:r w:rsidR="00A86E55">
        <w:instrText xml:space="preserve"> REF _Ref423527000 \h </w:instrText>
      </w:r>
      <w:r w:rsidR="00A86E55">
        <w:fldChar w:fldCharType="separate"/>
      </w:r>
      <w:r w:rsidR="00A86E55">
        <w:t xml:space="preserve">Figure </w:t>
      </w:r>
      <w:r w:rsidR="00A86E55">
        <w:rPr>
          <w:noProof/>
        </w:rPr>
        <w:t>5</w:t>
      </w:r>
      <w:r w:rsidR="00A86E55">
        <w:fldChar w:fldCharType="end"/>
      </w:r>
      <w:r w:rsidR="00DB77F2">
        <w:t>).  The Q-SSC</w:t>
      </w:r>
      <w:r>
        <w:t xml:space="preserve"> relationship is highly variable</w:t>
      </w:r>
      <w:r w:rsidR="00690E9D">
        <w:t>, due in large part to high</w:t>
      </w:r>
      <w:r w:rsidR="00DB77F2">
        <w:t xml:space="preserve"> SSC on the rising limb of the storm hydrograph, so a simple Q-SSC relationship</w:t>
      </w:r>
      <w:r>
        <w:t xml:space="preserve"> could not be used </w:t>
      </w:r>
      <w:r w:rsidR="00DB77F2">
        <w:t xml:space="preserve">to separate the effects of stream discharge from the effects of land use or management activities </w:t>
      </w:r>
      <w:r>
        <w:t>in Faga’alu</w:t>
      </w:r>
      <w:r w:rsidR="00DB77F2">
        <w:t xml:space="preserve"> (</w:t>
      </w:r>
      <w:r w:rsidR="00A86E55">
        <w:fldChar w:fldCharType="begin"/>
      </w:r>
      <w:r w:rsidR="00A86E55">
        <w:instrText xml:space="preserve"> REF _Ref423527000 \h </w:instrText>
      </w:r>
      <w:r w:rsidR="00A86E55">
        <w:fldChar w:fldCharType="separate"/>
      </w:r>
      <w:r w:rsidR="00A86E55">
        <w:t xml:space="preserve">Figure </w:t>
      </w:r>
      <w:r w:rsidR="00A86E55">
        <w:rPr>
          <w:noProof/>
        </w:rPr>
        <w:t>5</w:t>
      </w:r>
      <w:r w:rsidR="00A86E55">
        <w:fldChar w:fldCharType="end"/>
      </w:r>
      <w:r w:rsidR="00DB77F2">
        <w:t>)</w:t>
      </w:r>
      <w:r>
        <w:t>.</w:t>
      </w:r>
    </w:p>
    <w:p w14:paraId="7E073AB3" w14:textId="40B0E24C" w:rsidR="003B1FEA" w:rsidRDefault="00DB77F2" w:rsidP="005759AA">
      <w:pPr>
        <w:ind w:firstLine="720"/>
      </w:pPr>
      <w:r>
        <w:t>Given the large variability in the Q-SSC relationship</w:t>
      </w:r>
      <w:r w:rsidR="00690E9D">
        <w:t xml:space="preserve"> (</w:t>
      </w:r>
      <w:r w:rsidR="00A86E55">
        <w:fldChar w:fldCharType="begin"/>
      </w:r>
      <w:r w:rsidR="00A86E55">
        <w:instrText xml:space="preserve"> REF _Ref423527000 \h </w:instrText>
      </w:r>
      <w:r w:rsidR="00A86E55">
        <w:fldChar w:fldCharType="separate"/>
      </w:r>
      <w:r w:rsidR="00A86E55">
        <w:t xml:space="preserve">Figure </w:t>
      </w:r>
      <w:r w:rsidR="00A86E55">
        <w:rPr>
          <w:noProof/>
        </w:rPr>
        <w:t>5</w:t>
      </w:r>
      <w:r w:rsidR="00A86E55">
        <w:fldChar w:fldCharType="end"/>
      </w:r>
      <w:r w:rsidR="00690E9D">
        <w:t>)</w:t>
      </w:r>
      <w:r>
        <w:t xml:space="preserve">, </w:t>
      </w:r>
      <w:r w:rsidR="003B1FEA" w:rsidRPr="0068798B">
        <w:t>total storm loading of sediment (tons per event</w:t>
      </w:r>
      <w:r>
        <w:t>, SSY</w:t>
      </w:r>
      <w:r>
        <w:rPr>
          <w:vertAlign w:val="subscript"/>
        </w:rPr>
        <w:t>EV</w:t>
      </w:r>
      <w:r w:rsidR="003B1FEA" w:rsidRPr="0068798B">
        <w:t xml:space="preserve">) </w:t>
      </w:r>
      <w:r>
        <w:t>was used to quantify sediment load</w:t>
      </w:r>
      <w:r w:rsidR="00302EB3">
        <w:t xml:space="preserve"> and provides the baseline for detection of human activities</w:t>
      </w:r>
      <w:r>
        <w:t xml:space="preserve">.   </w:t>
      </w:r>
      <w:r w:rsidR="00690E9D">
        <w:t>S</w:t>
      </w:r>
      <w:r w:rsidR="00302EB3">
        <w:t xml:space="preserve">torm size </w:t>
      </w:r>
      <w:r w:rsidR="00690E9D">
        <w:t>also controls SSY</w:t>
      </w:r>
      <w:r w:rsidR="00690E9D">
        <w:rPr>
          <w:vertAlign w:val="subscript"/>
        </w:rPr>
        <w:t>EV</w:t>
      </w:r>
      <w:r w:rsidR="00690E9D">
        <w:t xml:space="preserve"> </w:t>
      </w:r>
      <w:r w:rsidR="00302EB3">
        <w:t>and needs to be accounted for in order to compare SSY</w:t>
      </w:r>
      <w:r w:rsidR="00302EB3">
        <w:rPr>
          <w:vertAlign w:val="subscript"/>
        </w:rPr>
        <w:t>EV</w:t>
      </w:r>
      <w:r w:rsidR="00302EB3">
        <w:t xml:space="preserve"> before and after a management activity.  In order to control for storm size, d</w:t>
      </w:r>
      <w:r>
        <w:t xml:space="preserve">ifferent storm metrics, including </w:t>
      </w:r>
      <w:r w:rsidR="00263915">
        <w:t xml:space="preserve">total storm precipitation, an </w:t>
      </w:r>
      <w:commentRangeStart w:id="92"/>
      <w:r>
        <w:t>erosion</w:t>
      </w:r>
      <w:commentRangeEnd w:id="92"/>
      <w:r w:rsidR="000A22E5">
        <w:rPr>
          <w:rStyle w:val="CommentReference"/>
        </w:rPr>
        <w:commentReference w:id="92"/>
      </w:r>
      <w:r>
        <w:t xml:space="preserve"> index, peak </w:t>
      </w:r>
      <w:r w:rsidR="00632883">
        <w:t>discharge</w:t>
      </w:r>
      <w:r>
        <w:t xml:space="preserve">, and total </w:t>
      </w:r>
      <w:commentRangeStart w:id="93"/>
      <w:r w:rsidR="00632883">
        <w:t>discharge</w:t>
      </w:r>
      <w:r>
        <w:t xml:space="preserve">, </w:t>
      </w:r>
      <w:commentRangeEnd w:id="93"/>
      <w:r w:rsidR="000A22E5">
        <w:rPr>
          <w:rStyle w:val="CommentReference"/>
        </w:rPr>
        <w:commentReference w:id="93"/>
      </w:r>
      <w:r>
        <w:t xml:space="preserve">were </w:t>
      </w:r>
      <w:r w:rsidR="00632883">
        <w:t xml:space="preserve">measured using a tipping bucket rain gauge and </w:t>
      </w:r>
      <w:r>
        <w:t>tested for ability to explain variability in SSY</w:t>
      </w:r>
      <w:r>
        <w:rPr>
          <w:vertAlign w:val="subscript"/>
        </w:rPr>
        <w:t>EV</w:t>
      </w:r>
      <w:r w:rsidR="00302EB3">
        <w:t xml:space="preserve"> (</w:t>
      </w:r>
      <w:r w:rsidR="00A86E55">
        <w:fldChar w:fldCharType="begin"/>
      </w:r>
      <w:r w:rsidR="00A86E55">
        <w:instrText xml:space="preserve"> REF _Ref423526784 \h </w:instrText>
      </w:r>
      <w:r w:rsidR="00A86E55">
        <w:fldChar w:fldCharType="separate"/>
      </w:r>
      <w:r w:rsidR="00A86E55">
        <w:t xml:space="preserve">Figure </w:t>
      </w:r>
      <w:r w:rsidR="00A86E55">
        <w:rPr>
          <w:noProof/>
        </w:rPr>
        <w:t>6</w:t>
      </w:r>
      <w:r w:rsidR="00A86E55">
        <w:fldChar w:fldCharType="end"/>
      </w:r>
      <w:r w:rsidR="00302EB3">
        <w:t xml:space="preserve">).  </w:t>
      </w:r>
      <w:r>
        <w:t>Peak discharge for a given storm (Qp</w:t>
      </w:r>
      <w:r w:rsidR="00263915">
        <w:t>eak) explained the most variability in SSY</w:t>
      </w:r>
      <w:r w:rsidR="00263915">
        <w:rPr>
          <w:vertAlign w:val="subscript"/>
        </w:rPr>
        <w:t>EV</w:t>
      </w:r>
      <w:r w:rsidR="00584B47">
        <w:t xml:space="preserve"> and highlights the</w:t>
      </w:r>
      <w:r>
        <w:t xml:space="preserve"> difference in SSY</w:t>
      </w:r>
      <w:r>
        <w:rPr>
          <w:vertAlign w:val="subscript"/>
        </w:rPr>
        <w:t>EV</w:t>
      </w:r>
      <w:r>
        <w:t xml:space="preserve"> between the upstream, forested watershed (FG1) and</w:t>
      </w:r>
      <w:r w:rsidR="00302EB3">
        <w:t xml:space="preserve"> the watershed that includes</w:t>
      </w:r>
      <w:r>
        <w:t xml:space="preserve"> the village and quarry (FG3) </w:t>
      </w:r>
      <w:r w:rsidR="00584B47">
        <w:t xml:space="preserve">for a given storm size </w:t>
      </w:r>
      <w:r>
        <w:t>(</w:t>
      </w:r>
      <w:r w:rsidR="00A86E55">
        <w:fldChar w:fldCharType="begin"/>
      </w:r>
      <w:r w:rsidR="00A86E55">
        <w:instrText xml:space="preserve"> REF _Ref423526784 \h </w:instrText>
      </w:r>
      <w:r w:rsidR="00A86E55">
        <w:fldChar w:fldCharType="separate"/>
      </w:r>
      <w:r w:rsidR="00A86E55">
        <w:t xml:space="preserve">Figure </w:t>
      </w:r>
      <w:r w:rsidR="00A86E55">
        <w:rPr>
          <w:noProof/>
        </w:rPr>
        <w:t>6</w:t>
      </w:r>
      <w:r w:rsidR="00A86E55">
        <w:fldChar w:fldCharType="end"/>
      </w:r>
      <w:r>
        <w:t xml:space="preserve">). </w:t>
      </w:r>
      <w:r w:rsidR="003B1FEA" w:rsidRPr="0068798B">
        <w:t xml:space="preserve"> </w:t>
      </w:r>
      <w:r w:rsidR="00302EB3">
        <w:t>M</w:t>
      </w:r>
      <w:r w:rsidR="003B1FEA" w:rsidRPr="0068798B">
        <w:t>anagement impact would be demonstrated by a change in the Qpeak-</w:t>
      </w:r>
      <w:r w:rsidR="00584B47">
        <w:t>SSY</w:t>
      </w:r>
      <w:r w:rsidR="00584B47">
        <w:rPr>
          <w:vertAlign w:val="subscript"/>
        </w:rPr>
        <w:t>EV</w:t>
      </w:r>
      <w:r w:rsidR="00584B47">
        <w:t xml:space="preserve"> </w:t>
      </w:r>
      <w:r w:rsidR="003B1FEA" w:rsidRPr="0068798B">
        <w:t>relationship.</w:t>
      </w:r>
    </w:p>
    <w:p w14:paraId="7663E1A1" w14:textId="77777777" w:rsidR="000F28A8" w:rsidRDefault="000F28A8" w:rsidP="005E58B7"/>
    <w:p w14:paraId="70D3E063" w14:textId="77777777" w:rsidR="007C0167" w:rsidRDefault="000F28A8" w:rsidP="000F28A8">
      <w:pPr>
        <w:pBdr>
          <w:top w:val="single" w:sz="4" w:space="1" w:color="auto"/>
          <w:left w:val="single" w:sz="4" w:space="4" w:color="auto"/>
          <w:bottom w:val="single" w:sz="4" w:space="1" w:color="auto"/>
          <w:right w:val="single" w:sz="4" w:space="4" w:color="auto"/>
          <w:between w:val="single" w:sz="4" w:space="1" w:color="auto"/>
          <w:bar w:val="single" w:sz="4" w:color="auto"/>
        </w:pBdr>
        <w:rPr>
          <w:i/>
        </w:rPr>
      </w:pPr>
      <w:r w:rsidRPr="000F28A8">
        <w:rPr>
          <w:i/>
        </w:rPr>
        <w:t>Key Metric: Difference in Slope/intercept of Qmax-SSY relationship between impacted and natural sub-watershed</w:t>
      </w:r>
    </w:p>
    <w:p w14:paraId="0B541C65" w14:textId="77777777" w:rsidR="000F28A8" w:rsidRPr="000F28A8" w:rsidRDefault="000F28A8">
      <w:pPr>
        <w:rPr>
          <w:i/>
        </w:rPr>
      </w:pPr>
    </w:p>
    <w:p w14:paraId="34D20DDB" w14:textId="77777777" w:rsidR="009A214F" w:rsidRPr="0068798B" w:rsidRDefault="009A214F" w:rsidP="000F28A8">
      <w:pPr>
        <w:pStyle w:val="Heading4"/>
      </w:pPr>
      <w:commentRangeStart w:id="94"/>
      <w:r w:rsidRPr="00C92113">
        <w:t>Continued monitoring recommendations</w:t>
      </w:r>
      <w:commentRangeEnd w:id="94"/>
      <w:r w:rsidR="0001693E">
        <w:rPr>
          <w:rStyle w:val="CommentReference"/>
        </w:rPr>
        <w:commentReference w:id="94"/>
      </w:r>
    </w:p>
    <w:p w14:paraId="796A691D" w14:textId="53E67E08" w:rsidR="009A214F" w:rsidRPr="0068798B" w:rsidRDefault="00302EB3">
      <w:r>
        <w:t>Based on the amount of scatter in the Qpeak-SSY</w:t>
      </w:r>
      <w:r>
        <w:rPr>
          <w:vertAlign w:val="subscript"/>
        </w:rPr>
        <w:t>EV</w:t>
      </w:r>
      <w:r>
        <w:t xml:space="preserve"> relationship (</w:t>
      </w:r>
      <w:r w:rsidR="00A86E55">
        <w:fldChar w:fldCharType="begin"/>
      </w:r>
      <w:r w:rsidR="00A86E55">
        <w:instrText xml:space="preserve"> REF _Ref423526784 \h </w:instrText>
      </w:r>
      <w:r w:rsidR="00A86E55">
        <w:fldChar w:fldCharType="separate"/>
      </w:r>
      <w:r w:rsidR="00A86E55">
        <w:t xml:space="preserve">Figure </w:t>
      </w:r>
      <w:r w:rsidR="00A86E55">
        <w:rPr>
          <w:noProof/>
        </w:rPr>
        <w:t>6</w:t>
      </w:r>
      <w:r w:rsidR="00A86E55">
        <w:fldChar w:fldCharType="end"/>
      </w:r>
      <w:r>
        <w:t>), w</w:t>
      </w:r>
      <w:r w:rsidR="009A214F" w:rsidRPr="0068798B">
        <w:t xml:space="preserve">e anticipate that </w:t>
      </w:r>
      <w:r>
        <w:t>SSY</w:t>
      </w:r>
      <w:r>
        <w:rPr>
          <w:vertAlign w:val="subscript"/>
        </w:rPr>
        <w:t>EV</w:t>
      </w:r>
      <w:r>
        <w:t xml:space="preserve"> will need to be quantified for </w:t>
      </w:r>
      <w:r w:rsidR="009A214F" w:rsidRPr="0068798B">
        <w:t>at least 10 storms in order to establish any change in the Qpeak</w:t>
      </w:r>
      <w:r>
        <w:t>-SSY</w:t>
      </w:r>
      <w:r>
        <w:rPr>
          <w:vertAlign w:val="subscript"/>
        </w:rPr>
        <w:t>EV</w:t>
      </w:r>
      <w:r w:rsidR="009A214F" w:rsidRPr="0068798B">
        <w:t xml:space="preserve"> relationship.  Storm samp</w:t>
      </w:r>
      <w:r w:rsidR="00054B9E" w:rsidRPr="0068798B">
        <w:t xml:space="preserve">ling includes taking at least 5 </w:t>
      </w:r>
      <w:r w:rsidR="000A22E5">
        <w:t xml:space="preserve">stream </w:t>
      </w:r>
      <w:r w:rsidR="00054B9E" w:rsidRPr="0068798B">
        <w:t>samples per storm</w:t>
      </w:r>
      <w:r w:rsidR="00C66260">
        <w:t xml:space="preserve"> at each monitoring location</w:t>
      </w:r>
      <w:r w:rsidR="00054B9E" w:rsidRPr="0068798B">
        <w:t>, at 5-30</w:t>
      </w:r>
      <w:r w:rsidR="009A214F" w:rsidRPr="0068798B">
        <w:t xml:space="preserve"> minute intervals</w:t>
      </w:r>
      <w:r w:rsidR="00FF6EAF">
        <w:t>, or deployment of a continuous recording turbidimeter</w:t>
      </w:r>
      <w:r w:rsidR="009A214F" w:rsidRPr="0068798B">
        <w:t>.</w:t>
      </w:r>
      <w:r w:rsidR="00054B9E" w:rsidRPr="0068798B">
        <w:t xml:space="preserve">  </w:t>
      </w:r>
      <w:r w:rsidR="00FF6EAF">
        <w:t>If manual sampling is used, c</w:t>
      </w:r>
      <w:r w:rsidR="00054B9E" w:rsidRPr="0068798B">
        <w:t>are should be taken to sample on</w:t>
      </w:r>
      <w:r w:rsidR="00FF6EAF">
        <w:t xml:space="preserve"> </w:t>
      </w:r>
      <w:r w:rsidR="00054B9E" w:rsidRPr="0068798B">
        <w:t>the rising lim</w:t>
      </w:r>
      <w:r w:rsidR="00FF6EAF">
        <w:t xml:space="preserve">b, </w:t>
      </w:r>
      <w:r w:rsidR="00054B9E" w:rsidRPr="0068798B">
        <w:t>peak</w:t>
      </w:r>
      <w:r w:rsidR="00FF6EAF">
        <w:t>, and falling limb of the hydrograph.</w:t>
      </w:r>
    </w:p>
    <w:p w14:paraId="024F8695" w14:textId="77777777" w:rsidR="007C0167" w:rsidRPr="0068798B" w:rsidRDefault="007C0167"/>
    <w:p w14:paraId="3FEABE26" w14:textId="7986C20B" w:rsidR="007C0167" w:rsidRPr="0068798B" w:rsidRDefault="007C0167" w:rsidP="008318A7">
      <w:pPr>
        <w:pStyle w:val="Heading3"/>
      </w:pPr>
      <w:r w:rsidRPr="0068798B">
        <w:t xml:space="preserve"> </w:t>
      </w:r>
      <w:r w:rsidR="000F28A8">
        <w:t xml:space="preserve">SEDIMENTATION </w:t>
      </w:r>
      <w:r w:rsidR="00CC271F">
        <w:t>ON THE REEF</w:t>
      </w:r>
    </w:p>
    <w:p w14:paraId="2B8D7E3E" w14:textId="77777777" w:rsidR="005759AA" w:rsidRPr="008318A7" w:rsidRDefault="005759AA" w:rsidP="008318A7">
      <w:pPr>
        <w:pStyle w:val="Heading4"/>
        <w:rPr>
          <w:rStyle w:val="Heading4Char"/>
          <w:i/>
          <w:iCs/>
        </w:rPr>
      </w:pPr>
      <w:r w:rsidRPr="008318A7">
        <w:rPr>
          <w:rStyle w:val="Heading4Char"/>
          <w:i/>
          <w:iCs/>
        </w:rPr>
        <w:t>Sediment accumulation</w:t>
      </w:r>
    </w:p>
    <w:p w14:paraId="6E30D11C" w14:textId="77777777" w:rsidR="005759AA" w:rsidRDefault="00F5136B" w:rsidP="008318A7">
      <w:pPr>
        <w:pStyle w:val="Heading5"/>
        <w:rPr>
          <w:i/>
        </w:rPr>
      </w:pPr>
      <w:r w:rsidRPr="005759AA">
        <w:rPr>
          <w:rStyle w:val="Heading5Char"/>
        </w:rPr>
        <w:t>Rationale</w:t>
      </w:r>
      <w:r w:rsidR="008C67AF" w:rsidRPr="005759AA">
        <w:rPr>
          <w:rStyle w:val="Heading5Char"/>
        </w:rPr>
        <w:t>:</w:t>
      </w:r>
      <w:r w:rsidRPr="0068798B">
        <w:rPr>
          <w:i/>
        </w:rPr>
        <w:t xml:space="preserve"> </w:t>
      </w:r>
    </w:p>
    <w:p w14:paraId="61D30F0A" w14:textId="77777777" w:rsidR="007C0167" w:rsidRPr="0068798B" w:rsidRDefault="007C0167">
      <w:r w:rsidRPr="0068798B">
        <w:t xml:space="preserve">Sediment </w:t>
      </w:r>
      <w:r w:rsidR="00D07D40">
        <w:t>discharg</w:t>
      </w:r>
      <w:r w:rsidR="00D07D40" w:rsidRPr="0068798B">
        <w:t xml:space="preserve">ed </w:t>
      </w:r>
      <w:r w:rsidRPr="0068798B">
        <w:t xml:space="preserve">from the watershed may or may not affect </w:t>
      </w:r>
      <w:r w:rsidR="00D32D36">
        <w:t xml:space="preserve">coral health on </w:t>
      </w:r>
      <w:r w:rsidRPr="0068798B">
        <w:t xml:space="preserve">the reef depending on ocean conditions.  If </w:t>
      </w:r>
      <w:r w:rsidR="00D07D40">
        <w:t>sediment discharge</w:t>
      </w:r>
      <w:r w:rsidR="00D07D40" w:rsidRPr="0068798B">
        <w:t xml:space="preserve"> </w:t>
      </w:r>
      <w:r w:rsidRPr="0068798B">
        <w:t xml:space="preserve">happens during a time of intense ocean circulation, deposition may be much lower than during times of quiescent ocean conditions. Therefore, monitoring sedimentation rates on the reef itself is important to determine the ultimate impact of management activities on a reef.  </w:t>
      </w:r>
    </w:p>
    <w:p w14:paraId="78F4D3D0" w14:textId="77777777" w:rsidR="003B1FEA" w:rsidRPr="0068798B" w:rsidRDefault="003B1FEA"/>
    <w:p w14:paraId="636EC2F4" w14:textId="77777777" w:rsidR="007C0167" w:rsidRPr="0068798B" w:rsidRDefault="00F5136B" w:rsidP="0001693E">
      <w:pPr>
        <w:pBdr>
          <w:top w:val="single" w:sz="4" w:space="1" w:color="auto"/>
          <w:left w:val="single" w:sz="4" w:space="4" w:color="auto"/>
          <w:bottom w:val="single" w:sz="4" w:space="1" w:color="auto"/>
          <w:right w:val="single" w:sz="4" w:space="4" w:color="auto"/>
        </w:pBdr>
        <w:rPr>
          <w:i/>
        </w:rPr>
      </w:pPr>
      <w:r w:rsidRPr="0068798B">
        <w:rPr>
          <w:i/>
        </w:rPr>
        <w:t>Key metric:  Sedimentation rates in tubes and on SedPods</w:t>
      </w:r>
    </w:p>
    <w:p w14:paraId="2B39F62A" w14:textId="77777777" w:rsidR="00F5136B" w:rsidRPr="0068798B" w:rsidRDefault="00F5136B"/>
    <w:p w14:paraId="69A575D5" w14:textId="77777777" w:rsidR="005759AA" w:rsidRPr="008318A7" w:rsidRDefault="005759AA" w:rsidP="008318A7">
      <w:pPr>
        <w:pStyle w:val="Heading5"/>
      </w:pPr>
      <w:r w:rsidRPr="008318A7">
        <w:t xml:space="preserve">Method in Faga’alu: </w:t>
      </w:r>
    </w:p>
    <w:p w14:paraId="0BA65EA6" w14:textId="77777777" w:rsidR="00F5136B" w:rsidRPr="0068798B" w:rsidRDefault="000D5F90">
      <w:r>
        <w:t>We quantified two metrics of sediment deposition, both of which may be important for coral health:</w:t>
      </w:r>
    </w:p>
    <w:p w14:paraId="0889B9DC" w14:textId="77777777" w:rsidR="00F5136B" w:rsidRPr="0068798B" w:rsidRDefault="00F5136B" w:rsidP="00F5136B">
      <w:pPr>
        <w:pStyle w:val="ListParagraph"/>
        <w:numPr>
          <w:ilvl w:val="0"/>
          <w:numId w:val="5"/>
        </w:numPr>
      </w:pPr>
      <w:r w:rsidRPr="0068798B">
        <w:t>Gross accumulated sediment deposition</w:t>
      </w:r>
      <w:r w:rsidR="000D5F90">
        <w:t xml:space="preserve"> is all sediment that accumulates on a surface with no resuspension</w:t>
      </w:r>
      <w:r w:rsidRPr="0068798B">
        <w:t xml:space="preserve">.  </w:t>
      </w:r>
      <w:r w:rsidR="000D5F90">
        <w:t>This may be important if even temporary sediment accumulation negatively affects coral organisms.  Gross deposition</w:t>
      </w:r>
      <w:r w:rsidRPr="0068798B">
        <w:t xml:space="preserve"> is measured </w:t>
      </w:r>
      <w:r w:rsidR="000D5F90">
        <w:t>using</w:t>
      </w:r>
      <w:r w:rsidRPr="0068798B">
        <w:t xml:space="preserve"> PVC tubes, which capture all sediment that enters them and prevents </w:t>
      </w:r>
      <w:r w:rsidR="000D5F90">
        <w:t>resuspension</w:t>
      </w:r>
      <w:r w:rsidRPr="0068798B">
        <w:t>.</w:t>
      </w:r>
    </w:p>
    <w:p w14:paraId="26ABDF33" w14:textId="77777777" w:rsidR="00F5136B" w:rsidRPr="0068798B" w:rsidRDefault="00F5136B" w:rsidP="00F5136B">
      <w:pPr>
        <w:pStyle w:val="ListParagraph"/>
        <w:numPr>
          <w:ilvl w:val="0"/>
          <w:numId w:val="5"/>
        </w:numPr>
      </w:pPr>
      <w:r w:rsidRPr="0068798B">
        <w:t>Net sediment deposition</w:t>
      </w:r>
      <w:r w:rsidR="000D5F90">
        <w:t xml:space="preserve"> is the amount of sediment that accumulates on a surface, minus what is resuspended and removed from the surface by currents induced by waves or wind.</w:t>
      </w:r>
      <w:r w:rsidRPr="0068798B">
        <w:t xml:space="preserve"> </w:t>
      </w:r>
      <w:r w:rsidR="000D5F90">
        <w:t xml:space="preserve"> Net deposition may be important if coral</w:t>
      </w:r>
      <w:r w:rsidR="00632883">
        <w:t>s</w:t>
      </w:r>
      <w:r w:rsidR="000D5F90">
        <w:t xml:space="preserve"> are sensitive to prolonged sediment accumulation.  Net deposition</w:t>
      </w:r>
      <w:r w:rsidRPr="0068798B">
        <w:t xml:space="preserve"> is measured using </w:t>
      </w:r>
      <w:r w:rsidR="00D32D36">
        <w:t xml:space="preserve">a flat </w:t>
      </w:r>
      <w:r w:rsidRPr="0068798B">
        <w:t xml:space="preserve">concrete </w:t>
      </w:r>
      <w:r w:rsidR="00D32D36">
        <w:t>surface</w:t>
      </w:r>
      <w:r w:rsidR="000D5F90">
        <w:t xml:space="preserve"> (</w:t>
      </w:r>
      <w:r w:rsidRPr="0068798B">
        <w:t>SedPods</w:t>
      </w:r>
      <w:r w:rsidR="000D5F90">
        <w:t>)</w:t>
      </w:r>
      <w:r w:rsidRPr="0068798B">
        <w:t xml:space="preserve">, which are exposed to waves and currents, allowing sediment to get </w:t>
      </w:r>
      <w:r w:rsidR="000D5F90">
        <w:t>deposited and then resuspended and removed</w:t>
      </w:r>
      <w:r w:rsidRPr="0068798B">
        <w:t xml:space="preserve">.  </w:t>
      </w:r>
    </w:p>
    <w:p w14:paraId="2A9E7CCC" w14:textId="77777777" w:rsidR="00F5136B" w:rsidRPr="0068798B" w:rsidRDefault="00F5136B" w:rsidP="00F5136B"/>
    <w:p w14:paraId="1D266CB6" w14:textId="77777777" w:rsidR="00F5136B" w:rsidRPr="0068798B" w:rsidRDefault="00F5136B" w:rsidP="00F5136B">
      <w:r w:rsidRPr="0068798B">
        <w:t xml:space="preserve">The tubes </w:t>
      </w:r>
      <w:r w:rsidR="000D5F90">
        <w:t xml:space="preserve">for measuring gross deposition </w:t>
      </w:r>
      <w:r w:rsidRPr="0068798B">
        <w:t xml:space="preserve">are constructed from </w:t>
      </w:r>
      <w:r w:rsidR="000D33A1" w:rsidRPr="0068798B">
        <w:t xml:space="preserve">2” </w:t>
      </w:r>
      <w:r w:rsidR="002377BC" w:rsidRPr="0068798B">
        <w:t>PVC pipe</w:t>
      </w:r>
      <w:r w:rsidR="005F07A8">
        <w:t xml:space="preserve"> with an end cap</w:t>
      </w:r>
      <w:r w:rsidR="002377BC" w:rsidRPr="0068798B">
        <w:t xml:space="preserve">.  </w:t>
      </w:r>
      <w:r w:rsidRPr="0068798B">
        <w:t xml:space="preserve">SedPods </w:t>
      </w:r>
      <w:r w:rsidR="000D5F90">
        <w:t xml:space="preserve">for measuring net deposition </w:t>
      </w:r>
      <w:r w:rsidR="002377BC" w:rsidRPr="0068798B">
        <w:t>are constructed from</w:t>
      </w:r>
      <w:r w:rsidR="005F07A8">
        <w:t xml:space="preserve"> 6-inch diameter PVC pipe filled with</w:t>
      </w:r>
      <w:r w:rsidR="002377BC" w:rsidRPr="0068798B">
        <w:t xml:space="preserve"> concrete</w:t>
      </w:r>
      <w:r w:rsidRPr="0068798B">
        <w:t>.</w:t>
      </w:r>
      <w:r w:rsidR="002377BC" w:rsidRPr="0068798B">
        <w:t xml:space="preserve"> </w:t>
      </w:r>
      <w:r w:rsidR="005F07A8">
        <w:t>The concrete is poured on rough plywood to give it</w:t>
      </w:r>
      <w:r w:rsidR="002377BC" w:rsidRPr="0068798B">
        <w:t xml:space="preserve"> </w:t>
      </w:r>
      <w:r w:rsidR="005F07A8">
        <w:t>t</w:t>
      </w:r>
      <w:r w:rsidR="005F07A8" w:rsidRPr="0068798B">
        <w:t xml:space="preserve">exture </w:t>
      </w:r>
      <w:r w:rsidR="005F07A8">
        <w:t>t</w:t>
      </w:r>
      <w:r w:rsidR="000D5F90">
        <w:t>hat</w:t>
      </w:r>
      <w:r w:rsidR="005F07A8" w:rsidRPr="0068798B">
        <w:t xml:space="preserve"> </w:t>
      </w:r>
      <w:r w:rsidR="005F07A8">
        <w:t>approximate</w:t>
      </w:r>
      <w:r w:rsidR="000D5F90">
        <w:t>s</w:t>
      </w:r>
      <w:r w:rsidR="005F07A8" w:rsidRPr="0068798B">
        <w:t xml:space="preserve"> the</w:t>
      </w:r>
      <w:r w:rsidR="005F07A8">
        <w:t xml:space="preserve"> rough</w:t>
      </w:r>
      <w:r w:rsidR="005F07A8" w:rsidRPr="0068798B">
        <w:t xml:space="preserve"> texture of </w:t>
      </w:r>
      <w:r w:rsidR="008C67AF">
        <w:t xml:space="preserve">a </w:t>
      </w:r>
      <w:r w:rsidR="005F07A8" w:rsidRPr="0068798B">
        <w:t xml:space="preserve">coral </w:t>
      </w:r>
      <w:r w:rsidR="008C67AF">
        <w:t>colony</w:t>
      </w:r>
      <w:r w:rsidR="005F07A8" w:rsidRPr="0068798B">
        <w:t>.</w:t>
      </w:r>
      <w:r w:rsidR="005F07A8">
        <w:t xml:space="preserve"> </w:t>
      </w:r>
      <w:r w:rsidRPr="0068798B">
        <w:t>S</w:t>
      </w:r>
      <w:r w:rsidR="002377BC" w:rsidRPr="0068798B">
        <w:t>ediment is collected monthly by trained SCUBA divers</w:t>
      </w:r>
      <w:r w:rsidR="005F07A8">
        <w:t>, and analyzed in the laboratory for sediment weight, grain size, and composition</w:t>
      </w:r>
      <w:r w:rsidR="002377BC" w:rsidRPr="0068798B">
        <w:t xml:space="preserve">.  Details on sediment collection are in the </w:t>
      </w:r>
      <w:commentRangeStart w:id="95"/>
      <w:commentRangeStart w:id="96"/>
      <w:r w:rsidR="002377BC" w:rsidRPr="0068798B">
        <w:t>QAPP.</w:t>
      </w:r>
      <w:commentRangeEnd w:id="95"/>
      <w:r w:rsidR="008C67AF">
        <w:rPr>
          <w:rStyle w:val="CommentReference"/>
        </w:rPr>
        <w:commentReference w:id="95"/>
      </w:r>
      <w:commentRangeEnd w:id="96"/>
      <w:r w:rsidR="000D5F90">
        <w:rPr>
          <w:rStyle w:val="CommentReference"/>
        </w:rPr>
        <w:commentReference w:id="96"/>
      </w:r>
    </w:p>
    <w:p w14:paraId="66254A59" w14:textId="77777777" w:rsidR="00F5136B" w:rsidRPr="0068798B" w:rsidRDefault="00F5136B" w:rsidP="00F5136B"/>
    <w:p w14:paraId="3FA21611" w14:textId="77777777" w:rsidR="00F5136B" w:rsidRPr="0068798B" w:rsidRDefault="00F5136B" w:rsidP="0001693E">
      <w:pPr>
        <w:pBdr>
          <w:top w:val="single" w:sz="4" w:space="1" w:color="auto"/>
          <w:left w:val="single" w:sz="4" w:space="4" w:color="auto"/>
          <w:bottom w:val="single" w:sz="4" w:space="1" w:color="auto"/>
          <w:right w:val="single" w:sz="4" w:space="4" w:color="auto"/>
        </w:pBdr>
        <w:rPr>
          <w:i/>
        </w:rPr>
      </w:pPr>
      <w:r w:rsidRPr="0068798B">
        <w:rPr>
          <w:i/>
        </w:rPr>
        <w:t>Key metric:  Sediment characteristics:  Fine/coarse fractions and terrestrial</w:t>
      </w:r>
      <w:r w:rsidR="00465816">
        <w:rPr>
          <w:i/>
        </w:rPr>
        <w:t xml:space="preserve"> vs carbonate</w:t>
      </w:r>
      <w:r w:rsidRPr="0068798B">
        <w:rPr>
          <w:i/>
        </w:rPr>
        <w:t xml:space="preserve"> fraction</w:t>
      </w:r>
    </w:p>
    <w:p w14:paraId="48356CEE" w14:textId="77777777" w:rsidR="00F5136B" w:rsidRPr="0068798B" w:rsidRDefault="00F5136B" w:rsidP="00F5136B">
      <w:pPr>
        <w:ind w:left="720"/>
      </w:pPr>
    </w:p>
    <w:p w14:paraId="44A0CFBC" w14:textId="77777777" w:rsidR="005759AA" w:rsidRDefault="005759AA" w:rsidP="005759AA">
      <w:pPr>
        <w:pStyle w:val="Heading4"/>
      </w:pPr>
      <w:r w:rsidRPr="006645DC">
        <w:t xml:space="preserve">Analysis for impact assessment:  </w:t>
      </w:r>
    </w:p>
    <w:p w14:paraId="684E4100" w14:textId="77777777" w:rsidR="00E254CC" w:rsidRDefault="00F5136B" w:rsidP="008C67AF">
      <w:r w:rsidRPr="0068798B">
        <w:t>The impact of sediment on coral may depend on the sediment size, and the fraction of the sediment that is terrestrial v</w:t>
      </w:r>
      <w:r w:rsidR="002D7D3F">
        <w:t>ersus</w:t>
      </w:r>
      <w:r w:rsidRPr="0068798B">
        <w:t xml:space="preserve"> marine in origin</w:t>
      </w:r>
      <w:r w:rsidR="000A22E5">
        <w:t xml:space="preserve"> </w:t>
      </w:r>
      <w:r w:rsidR="000A22E5">
        <w:fldChar w:fldCharType="begin" w:fldLock="1"/>
      </w:r>
      <w:r w:rsidR="00F6038F">
        <w:instrText>ADDIN CSL_CITATION { "citationItems" : [ { "id" : "ITEM-1",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"ITEM-1",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"(Erftemeijer et al., 2012)", "plainTextFormattedCitation" : "(Erftemeijer et al., 2012)", "previouslyFormattedCitation" : "(Erftemeijer et al., 2012)" }, "properties" : { "noteIndex" : 0 }, "schema" : "https://github.com/citation-style-language/schema/raw/master/csl-citation.json" }</w:instrText>
      </w:r>
      <w:r w:rsidR="000A22E5">
        <w:fldChar w:fldCharType="separate"/>
      </w:r>
      <w:r w:rsidR="000A22E5" w:rsidRPr="000A22E5">
        <w:rPr>
          <w:noProof/>
        </w:rPr>
        <w:t>(Erftemeijer et al., 2012)</w:t>
      </w:r>
      <w:r w:rsidR="000A22E5">
        <w:fldChar w:fldCharType="end"/>
      </w:r>
      <w:r w:rsidRPr="0068798B">
        <w:t xml:space="preserve">. </w:t>
      </w:r>
      <w:r w:rsidR="002D7D3F">
        <w:t>T</w:t>
      </w:r>
      <w:r w:rsidRPr="0068798B">
        <w:t xml:space="preserve">he fine fraction and terrestrial fractions </w:t>
      </w:r>
      <w:r w:rsidR="002D7D3F">
        <w:t>may also</w:t>
      </w:r>
      <w:r w:rsidRPr="0068798B">
        <w:t xml:space="preserve"> decrease with reduced loading from the watershed</w:t>
      </w:r>
      <w:r w:rsidR="00BE7996">
        <w:t xml:space="preserve">.  </w:t>
      </w:r>
      <w:r w:rsidR="00E254CC" w:rsidRPr="0068798B">
        <w:t>The fine f</w:t>
      </w:r>
      <w:r w:rsidR="00C92113">
        <w:t>r</w:t>
      </w:r>
      <w:r w:rsidR="00E254CC" w:rsidRPr="0068798B">
        <w:t>action can be determined with simple laboratory equipment, but the methods must be followed very carefully to be consistent with other results.</w:t>
      </w:r>
      <w:r w:rsidR="003827EB" w:rsidRPr="0068798B">
        <w:t xml:space="preserve">  The terrestrial fraction is determined using combustion of the calcium carbonate in an oven (see QAPP for details).</w:t>
      </w:r>
    </w:p>
    <w:p w14:paraId="1D2097CF" w14:textId="77777777" w:rsidR="005759AA" w:rsidRDefault="005759AA" w:rsidP="008C67AF"/>
    <w:p w14:paraId="066CAEE1" w14:textId="77777777" w:rsidR="005759AA" w:rsidRPr="0068798B" w:rsidRDefault="005759AA" w:rsidP="005759AA">
      <w:pPr>
        <w:pStyle w:val="Heading4"/>
      </w:pPr>
      <w:commentRangeStart w:id="97"/>
      <w:r w:rsidRPr="00C92113">
        <w:t>Continued monitoring recommendations</w:t>
      </w:r>
      <w:commentRangeEnd w:id="97"/>
      <w:r>
        <w:rPr>
          <w:rStyle w:val="CommentReference"/>
        </w:rPr>
        <w:commentReference w:id="97"/>
      </w:r>
    </w:p>
    <w:p w14:paraId="127D9694" w14:textId="77777777" w:rsidR="005759AA" w:rsidRPr="0068798B" w:rsidRDefault="005759AA" w:rsidP="008C67AF"/>
    <w:p w14:paraId="77065F03" w14:textId="77777777" w:rsidR="007C0167" w:rsidRPr="0068798B" w:rsidRDefault="007C0167"/>
    <w:p w14:paraId="4A77FF95" w14:textId="77777777" w:rsidR="0027042B" w:rsidRPr="0068798B" w:rsidRDefault="0027042B" w:rsidP="000F28A8">
      <w:pPr>
        <w:pStyle w:val="Heading2"/>
      </w:pPr>
      <w:r w:rsidRPr="0068798B">
        <w:t xml:space="preserve">Baseline </w:t>
      </w:r>
      <w:commentRangeStart w:id="98"/>
      <w:commentRangeStart w:id="99"/>
      <w:commentRangeStart w:id="100"/>
      <w:r w:rsidRPr="0068798B">
        <w:t>values</w:t>
      </w:r>
      <w:commentRangeEnd w:id="98"/>
      <w:r w:rsidR="00681D86">
        <w:rPr>
          <w:rStyle w:val="CommentReference"/>
        </w:rPr>
        <w:commentReference w:id="98"/>
      </w:r>
      <w:commentRangeEnd w:id="99"/>
      <w:r w:rsidR="00E34CAB">
        <w:rPr>
          <w:rStyle w:val="CommentReference"/>
        </w:rPr>
        <w:commentReference w:id="99"/>
      </w:r>
      <w:commentRangeEnd w:id="100"/>
      <w:r w:rsidR="00C85DF5">
        <w:rPr>
          <w:rStyle w:val="CommentReference"/>
        </w:rPr>
        <w:commentReference w:id="100"/>
      </w:r>
    </w:p>
    <w:p w14:paraId="7894DCF4" w14:textId="77777777" w:rsidR="00A33AC3" w:rsidRPr="0068798B" w:rsidRDefault="00A33AC3" w:rsidP="000F28A8">
      <w:pPr>
        <w:pStyle w:val="Heading3"/>
      </w:pPr>
      <w:r w:rsidRPr="0068798B">
        <w:t>Stream sediment concentrations and loads:</w:t>
      </w:r>
    </w:p>
    <w:p w14:paraId="01ED7714" w14:textId="78F9B010" w:rsidR="00A15390" w:rsidRPr="0068798B" w:rsidRDefault="006A21A7">
      <w:r w:rsidRPr="0068798B">
        <w:t>High concentrations of sediment were observed in 2012 during baseflow conditions (</w:t>
      </w:r>
      <w:r w:rsidR="00A86E55">
        <w:fldChar w:fldCharType="begin"/>
      </w:r>
      <w:r w:rsidR="00A86E55">
        <w:instrText xml:space="preserve"> REF _Ref423527000 \h </w:instrText>
      </w:r>
      <w:r w:rsidR="00A86E55">
        <w:fldChar w:fldCharType="separate"/>
      </w:r>
      <w:r w:rsidR="00A86E55">
        <w:t xml:space="preserve">Figure </w:t>
      </w:r>
      <w:r w:rsidR="00A86E55">
        <w:rPr>
          <w:noProof/>
        </w:rPr>
        <w:t>5</w:t>
      </w:r>
      <w:r w:rsidR="00A86E55">
        <w:fldChar w:fldCharType="end"/>
      </w:r>
      <w:r w:rsidRPr="0068798B">
        <w:t xml:space="preserve">), which we believe was due to </w:t>
      </w:r>
      <w:r w:rsidR="002D7D3F">
        <w:t xml:space="preserve">1) small rain events that generated runoff from the quarry but did not increase stream discharge significantly 2) </w:t>
      </w:r>
      <w:r w:rsidRPr="0068798B">
        <w:t>in</w:t>
      </w:r>
      <w:r w:rsidR="00BE7996">
        <w:t>-</w:t>
      </w:r>
      <w:r w:rsidRPr="0068798B">
        <w:t xml:space="preserve">stream construction activity (bridge) and </w:t>
      </w:r>
      <w:r w:rsidR="00E34CAB">
        <w:t>3)</w:t>
      </w:r>
      <w:r w:rsidRPr="0068798B">
        <w:t xml:space="preserve"> mining operations between storms</w:t>
      </w:r>
      <w:r w:rsidR="00E34CAB">
        <w:t>, in particular washing</w:t>
      </w:r>
      <w:r w:rsidR="008C6E9D">
        <w:t xml:space="preserve"> aggregate at</w:t>
      </w:r>
      <w:r w:rsidR="00E34CAB">
        <w:t xml:space="preserve"> the quarry</w:t>
      </w:r>
      <w:r w:rsidRPr="0068798B">
        <w:t xml:space="preserve">.  Both </w:t>
      </w:r>
      <w:r w:rsidR="00E34CAB">
        <w:t xml:space="preserve">construction and washing </w:t>
      </w:r>
      <w:r w:rsidRPr="0068798B">
        <w:t xml:space="preserve">activities have since stopped, and high concentrations are no longer observed between storms, with some exceptions (see </w:t>
      </w:r>
      <w:r w:rsidR="00E34CAB">
        <w:t>FG2</w:t>
      </w:r>
      <w:r w:rsidRPr="0068798B">
        <w:t xml:space="preserve"> </w:t>
      </w:r>
      <w:r w:rsidR="00E34CAB">
        <w:t xml:space="preserve">in </w:t>
      </w:r>
      <w:r w:rsidRPr="0068798B">
        <w:t>2014</w:t>
      </w:r>
      <w:r w:rsidR="00E34CAB">
        <w:t xml:space="preserve"> in </w:t>
      </w:r>
      <w:r w:rsidR="00A86E55">
        <w:fldChar w:fldCharType="begin"/>
      </w:r>
      <w:r w:rsidR="00A86E55">
        <w:instrText xml:space="preserve"> REF _Ref423527000 \h </w:instrText>
      </w:r>
      <w:r w:rsidR="00A86E55">
        <w:fldChar w:fldCharType="separate"/>
      </w:r>
      <w:r w:rsidR="00A86E55">
        <w:t xml:space="preserve">Figure </w:t>
      </w:r>
      <w:r w:rsidR="00A86E55">
        <w:rPr>
          <w:noProof/>
        </w:rPr>
        <w:t>5</w:t>
      </w:r>
      <w:r w:rsidR="00A86E55">
        <w:fldChar w:fldCharType="end"/>
      </w:r>
      <w:r w:rsidRPr="0068798B">
        <w:t>).</w:t>
      </w:r>
    </w:p>
    <w:p w14:paraId="0DFDE640" w14:textId="77777777" w:rsidR="00681D86" w:rsidRDefault="00681D86" w:rsidP="00E96754">
      <w:pPr>
        <w:ind w:firstLine="720"/>
      </w:pPr>
    </w:p>
    <w:p w14:paraId="6076F0A1" w14:textId="4ECC76D3" w:rsidR="00A15390" w:rsidRPr="0068798B" w:rsidRDefault="00A15390" w:rsidP="00681D86">
      <w:r w:rsidRPr="0068798B">
        <w:t>The scatter in the Q-SSC relationship (</w:t>
      </w:r>
      <w:r w:rsidR="00A86E55">
        <w:fldChar w:fldCharType="begin"/>
      </w:r>
      <w:r w:rsidR="00A86E55">
        <w:instrText xml:space="preserve"> REF _Ref423527000 \h </w:instrText>
      </w:r>
      <w:r w:rsidR="00A86E55">
        <w:fldChar w:fldCharType="separate"/>
      </w:r>
      <w:r w:rsidR="00A86E55">
        <w:t xml:space="preserve">Figure </w:t>
      </w:r>
      <w:r w:rsidR="00A86E55">
        <w:rPr>
          <w:noProof/>
        </w:rPr>
        <w:t>5</w:t>
      </w:r>
      <w:r w:rsidR="00A86E55">
        <w:fldChar w:fldCharType="end"/>
      </w:r>
      <w:r w:rsidRPr="0068798B">
        <w:t>) means that it is not a good way to determine the success of management activities.  Instead, there was a regular relationship between total storm sediment load and total storm rainfall, total stormflow, and peak storm flow (Qpeak) (</w:t>
      </w:r>
      <w:r w:rsidR="00A86E55">
        <w:fldChar w:fldCharType="begin"/>
      </w:r>
      <w:r w:rsidR="00A86E55">
        <w:instrText xml:space="preserve"> REF _Ref423526784 \h </w:instrText>
      </w:r>
      <w:r w:rsidR="00A86E55">
        <w:fldChar w:fldCharType="separate"/>
      </w:r>
      <w:r w:rsidR="00A86E55">
        <w:t xml:space="preserve">Figure </w:t>
      </w:r>
      <w:r w:rsidR="00A86E55">
        <w:rPr>
          <w:noProof/>
        </w:rPr>
        <w:t>6</w:t>
      </w:r>
      <w:r w:rsidR="00A86E55">
        <w:fldChar w:fldCharType="end"/>
      </w:r>
      <w:r w:rsidR="00A86E55">
        <w:t>).</w:t>
      </w:r>
      <w:r w:rsidRPr="0068798B">
        <w:rPr>
          <w:i/>
        </w:rPr>
        <w:t xml:space="preserve"> We believe that Qpeak </w:t>
      </w:r>
      <w:r w:rsidRPr="0068798B">
        <w:rPr>
          <w:i/>
        </w:rPr>
        <w:lastRenderedPageBreak/>
        <w:t>can be used to estimate the pre-mitigation sediment load, and compared to future measurements to quantify the impact of management on sediment mitigation.</w:t>
      </w:r>
    </w:p>
    <w:p w14:paraId="1EF2F576" w14:textId="77777777" w:rsidR="00BE58C5" w:rsidRDefault="005F07A8" w:rsidP="00BE58C5">
      <w:pPr>
        <w:keepNext/>
      </w:pPr>
      <w:r>
        <w:rPr>
          <w:rFonts w:ascii="Times New Roman" w:hAnsi="Times New Roman"/>
          <w:noProof/>
        </w:rPr>
        <w:drawing>
          <wp:inline distT="0" distB="0" distL="0" distR="0" wp14:anchorId="0882223A" wp14:editId="0367B8B5">
            <wp:extent cx="5943600" cy="2228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ater discharge vs Sediment concentra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228850"/>
                    </a:xfrm>
                    <a:prstGeom prst="rect">
                      <a:avLst/>
                    </a:prstGeom>
                  </pic:spPr>
                </pic:pic>
              </a:graphicData>
            </a:graphic>
          </wp:inline>
        </w:drawing>
      </w:r>
    </w:p>
    <w:p w14:paraId="65BFD684" w14:textId="2F2966A4" w:rsidR="00BE58C5" w:rsidRPr="000E709A" w:rsidRDefault="00BE58C5" w:rsidP="000E709A">
      <w:pPr>
        <w:pStyle w:val="Caption"/>
        <w:rPr>
          <w:rFonts w:ascii="Times New Roman" w:hAnsi="Times New Roman"/>
        </w:rPr>
      </w:pPr>
      <w:bookmarkStart w:id="101" w:name="_Ref423527000"/>
      <w:bookmarkStart w:id="102" w:name="_Toc423528344"/>
      <w:bookmarkStart w:id="103" w:name="_Toc423530138"/>
      <w:r>
        <w:t xml:space="preserve">Figure </w:t>
      </w:r>
      <w:r w:rsidR="00242D87">
        <w:fldChar w:fldCharType="begin"/>
      </w:r>
      <w:r w:rsidR="00242D87">
        <w:instrText xml:space="preserve"> SEQ Figure \* ARABIC </w:instrText>
      </w:r>
      <w:r w:rsidR="00242D87">
        <w:fldChar w:fldCharType="separate"/>
      </w:r>
      <w:r w:rsidR="002E0F58">
        <w:rPr>
          <w:noProof/>
        </w:rPr>
        <w:t>6</w:t>
      </w:r>
      <w:r w:rsidR="00242D87">
        <w:rPr>
          <w:noProof/>
        </w:rPr>
        <w:fldChar w:fldCharType="end"/>
      </w:r>
      <w:bookmarkEnd w:id="101"/>
      <w:r>
        <w:t xml:space="preserve">. </w:t>
      </w:r>
      <w:r w:rsidRPr="00CC52AB">
        <w:t>Discharge (Q) versus suspended sediment concentration (SSC, mg/L) at the (a) forest, (b) quarry, and (c) village sites. The box in (b) highlights where SSC was high during low streamflow, downstream of the quarry, and then slightly diluted downstream n</w:t>
      </w:r>
      <w:r w:rsidR="000E709A">
        <w:t>ear the hospital (c). These were notably absent from the forest site (a), and are hypothesized to be caused by activities at the quarry that ceased after 2012, i.e. washing sediment from the crushed aggregate during non-storm periods, and remediation of groundwater flow eroding sediment from haul surfaces.</w:t>
      </w:r>
      <w:bookmarkEnd w:id="102"/>
      <w:bookmarkEnd w:id="103"/>
    </w:p>
    <w:p w14:paraId="4DBEA182" w14:textId="77777777" w:rsidR="00550A10" w:rsidRDefault="00550A10">
      <w:pPr>
        <w:rPr>
          <w:rFonts w:ascii="Times New Roman" w:hAnsi="Times New Roman"/>
        </w:rPr>
      </w:pPr>
    </w:p>
    <w:p w14:paraId="32BB51E5" w14:textId="77777777" w:rsidR="000E709A" w:rsidRDefault="005F07A8" w:rsidP="000E709A">
      <w:pPr>
        <w:keepNext/>
      </w:pPr>
      <w:r>
        <w:rPr>
          <w:rFonts w:ascii="Times New Roman" w:hAnsi="Times New Roman"/>
          <w:noProof/>
        </w:rPr>
        <w:lastRenderedPageBreak/>
        <w:drawing>
          <wp:inline distT="0" distB="0" distL="0" distR="0" wp14:anchorId="3D259C9E" wp14:editId="66F64152">
            <wp:extent cx="5943600" cy="4457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SY Models ALL.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DDEBA4E" w14:textId="35FB0802" w:rsidR="000F28A8" w:rsidRPr="000E709A" w:rsidRDefault="000E709A" w:rsidP="000E709A">
      <w:pPr>
        <w:pStyle w:val="Caption"/>
        <w:rPr>
          <w:rFonts w:ascii="Times New Roman" w:hAnsi="Times New Roman"/>
        </w:rPr>
      </w:pPr>
      <w:bookmarkStart w:id="104" w:name="_Ref423526784"/>
      <w:bookmarkStart w:id="105" w:name="_Toc423528345"/>
      <w:bookmarkStart w:id="106" w:name="_Toc423530139"/>
      <w:r>
        <w:t xml:space="preserve">Figure </w:t>
      </w:r>
      <w:r w:rsidR="00242D87">
        <w:fldChar w:fldCharType="begin"/>
      </w:r>
      <w:r w:rsidR="00242D87">
        <w:instrText xml:space="preserve"> SEQ Figure \* ARABIC </w:instrText>
      </w:r>
      <w:r w:rsidR="00242D87">
        <w:fldChar w:fldCharType="separate"/>
      </w:r>
      <w:r w:rsidR="002E0F58">
        <w:rPr>
          <w:noProof/>
        </w:rPr>
        <w:t>7</w:t>
      </w:r>
      <w:r w:rsidR="00242D87">
        <w:rPr>
          <w:noProof/>
        </w:rPr>
        <w:fldChar w:fldCharType="end"/>
      </w:r>
      <w:bookmarkEnd w:id="104"/>
      <w:r>
        <w:t xml:space="preserve">. </w:t>
      </w:r>
      <w:r w:rsidRPr="009570C8">
        <w:t xml:space="preserve">Storm event sediment yield (tons/km2) from the upper watershed (undisturbed forest, FG1 in </w:t>
      </w:r>
      <w:r w:rsidR="00A86E55">
        <w:fldChar w:fldCharType="begin"/>
      </w:r>
      <w:r w:rsidR="00A86E55">
        <w:instrText xml:space="preserve"> REF _Ref423526829 \h </w:instrText>
      </w:r>
      <w:r w:rsidR="00A86E55">
        <w:fldChar w:fldCharType="separate"/>
      </w:r>
      <w:r w:rsidR="00A86E55">
        <w:t xml:space="preserve">Figure </w:t>
      </w:r>
      <w:r w:rsidR="00A86E55">
        <w:rPr>
          <w:noProof/>
        </w:rPr>
        <w:t>4</w:t>
      </w:r>
      <w:r w:rsidR="00A86E55">
        <w:fldChar w:fldCharType="end"/>
      </w:r>
      <w:r w:rsidRPr="009570C8">
        <w:t xml:space="preserve">), and from the total watershed (including the quarry and village, FG3 in </w:t>
      </w:r>
      <w:r w:rsidR="00A86E55">
        <w:fldChar w:fldCharType="begin"/>
      </w:r>
      <w:r w:rsidR="00A86E55">
        <w:instrText xml:space="preserve"> REF _Ref423526829 \h </w:instrText>
      </w:r>
      <w:r w:rsidR="00A86E55">
        <w:fldChar w:fldCharType="separate"/>
      </w:r>
      <w:r w:rsidR="00A86E55">
        <w:t xml:space="preserve">Figure </w:t>
      </w:r>
      <w:r w:rsidR="00A86E55">
        <w:rPr>
          <w:noProof/>
        </w:rPr>
        <w:t>4</w:t>
      </w:r>
      <w:r w:rsidR="00A86E55">
        <w:fldChar w:fldCharType="end"/>
      </w:r>
      <w:r w:rsidRPr="009570C8">
        <w:t>), versus (a) rainfall, (b) rainfall erosivity, (c) event discharge, an</w:t>
      </w:r>
      <w:r>
        <w:t xml:space="preserve">d (d) event </w:t>
      </w:r>
      <w:r w:rsidRPr="00311CDB">
        <w:rPr>
          <w:sz w:val="20"/>
        </w:rPr>
        <w:t xml:space="preserve">peak discharge. </w:t>
      </w:r>
      <w:r>
        <w:rPr>
          <w:sz w:val="20"/>
        </w:rPr>
        <w:t>Each point represents the SSY for a single storm event.  SSY for</w:t>
      </w:r>
      <w:r w:rsidRPr="00311CDB">
        <w:rPr>
          <w:sz w:val="20"/>
        </w:rPr>
        <w:t xml:space="preserve"> the disturbed watershed is higher than for undisturbed </w:t>
      </w:r>
      <w:r>
        <w:rPr>
          <w:sz w:val="20"/>
        </w:rPr>
        <w:t>u</w:t>
      </w:r>
      <w:r w:rsidRPr="00311CDB">
        <w:rPr>
          <w:sz w:val="20"/>
        </w:rPr>
        <w:t>pper watershed, indicating human disturbance in the quarry and village has increased SSY</w:t>
      </w:r>
      <w:r>
        <w:rPr>
          <w:sz w:val="20"/>
          <w:vertAlign w:val="subscript"/>
        </w:rPr>
        <w:t>EV</w:t>
      </w:r>
      <w:r w:rsidRPr="00311CDB">
        <w:rPr>
          <w:sz w:val="20"/>
        </w:rPr>
        <w:t xml:space="preserve"> above natural levels. Qpeak (d) showed the best model fit (r</w:t>
      </w:r>
      <w:r w:rsidRPr="00311CDB">
        <w:rPr>
          <w:sz w:val="20"/>
          <w:vertAlign w:val="superscript"/>
        </w:rPr>
        <w:t>2</w:t>
      </w:r>
      <w:r w:rsidRPr="00311CDB">
        <w:rPr>
          <w:sz w:val="20"/>
        </w:rPr>
        <w:t xml:space="preserve"> = 0.79) for both the Upper and Total watersheds. This model can be used to predict pre-mitigation SSY and compare to post-mitigation SSY, illustrating the effectiveness of mitigation. By reducing SSY through mitigation at the quarry, SSY measured during storms post-mitigation should plot on the model for the </w:t>
      </w:r>
      <w:r>
        <w:rPr>
          <w:sz w:val="20"/>
        </w:rPr>
        <w:t>u</w:t>
      </w:r>
      <w:r w:rsidRPr="00311CDB">
        <w:rPr>
          <w:sz w:val="20"/>
        </w:rPr>
        <w:t>pper watershed, indicating SSY from the watershed is back to the natural baseline SSY</w:t>
      </w:r>
      <w:bookmarkEnd w:id="105"/>
      <w:bookmarkEnd w:id="106"/>
    </w:p>
    <w:p w14:paraId="049DF717" w14:textId="76C055D4" w:rsidR="000F28A8" w:rsidRPr="00311CDB" w:rsidRDefault="000F28A8" w:rsidP="000F28A8">
      <w:pPr>
        <w:pStyle w:val="Heading3"/>
      </w:pPr>
      <w:r>
        <w:t xml:space="preserve">Sedimentation </w:t>
      </w:r>
      <w:r w:rsidR="00CC271F">
        <w:t>on the reef</w:t>
      </w:r>
    </w:p>
    <w:p w14:paraId="3B1CDC09" w14:textId="77777777" w:rsidR="00550A10" w:rsidRDefault="00550A10">
      <w:pPr>
        <w:rPr>
          <w:rFonts w:ascii="Times New Roman" w:hAnsi="Times New Roman"/>
        </w:rPr>
      </w:pPr>
    </w:p>
    <w:p w14:paraId="1A821FA9" w14:textId="77777777" w:rsidR="000E709A" w:rsidRDefault="009A214F" w:rsidP="000E709A">
      <w:pPr>
        <w:keepNext/>
      </w:pPr>
      <w:r>
        <w:rPr>
          <w:rFonts w:ascii="Times New Roman" w:hAnsi="Times New Roman"/>
          <w:noProof/>
        </w:rPr>
        <w:lastRenderedPageBreak/>
        <w:drawing>
          <wp:inline distT="0" distB="0" distL="0" distR="0" wp14:anchorId="1034E486" wp14:editId="582F9436">
            <wp:extent cx="5943600" cy="4112207"/>
            <wp:effectExtent l="0" t="0" r="0" b="3175"/>
            <wp:docPr id="2" name="Picture 2" descr="C:\Users\tbiggs\AppData\Local\Microsoft\Windows\Temporary Internet Files\Content.Outlook\63E67MGQ\SedPods_Mar2014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biggs\AppData\Local\Microsoft\Windows\Temporary Internet Files\Content.Outlook\63E67MGQ\SedPods_Mar2014 (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112207"/>
                    </a:xfrm>
                    <a:prstGeom prst="rect">
                      <a:avLst/>
                    </a:prstGeom>
                    <a:noFill/>
                    <a:ln>
                      <a:noFill/>
                    </a:ln>
                  </pic:spPr>
                </pic:pic>
              </a:graphicData>
            </a:graphic>
          </wp:inline>
        </w:drawing>
      </w:r>
    </w:p>
    <w:p w14:paraId="5647B7FA" w14:textId="6227DABC" w:rsidR="009A214F" w:rsidRDefault="000E709A" w:rsidP="000E709A">
      <w:pPr>
        <w:pStyle w:val="Caption"/>
        <w:rPr>
          <w:rFonts w:ascii="Times New Roman" w:hAnsi="Times New Roman"/>
        </w:rPr>
      </w:pPr>
      <w:bookmarkStart w:id="107" w:name="_Toc423528346"/>
      <w:bookmarkStart w:id="108" w:name="_Toc423530140"/>
      <w:r>
        <w:t xml:space="preserve">Figure </w:t>
      </w:r>
      <w:r w:rsidR="00242D87">
        <w:fldChar w:fldCharType="begin"/>
      </w:r>
      <w:r w:rsidR="00242D87">
        <w:instrText xml:space="preserve"> SEQ Figure \* ARABIC </w:instrText>
      </w:r>
      <w:r w:rsidR="00242D87">
        <w:fldChar w:fldCharType="separate"/>
      </w:r>
      <w:r w:rsidR="002E0F58">
        <w:rPr>
          <w:noProof/>
        </w:rPr>
        <w:t>8</w:t>
      </w:r>
      <w:r w:rsidR="00242D87">
        <w:rPr>
          <w:noProof/>
        </w:rPr>
        <w:fldChar w:fldCharType="end"/>
      </w:r>
      <w:r>
        <w:t xml:space="preserve">. </w:t>
      </w:r>
      <w:r w:rsidRPr="0085694B">
        <w:t>Map showing locations of co-located SedPods and tubes, and sample plots with amounts (circle size) and the organic, carbonate and terrestrial fractions, for one month of sedimentation in April 2014.</w:t>
      </w:r>
      <w:bookmarkEnd w:id="107"/>
      <w:bookmarkEnd w:id="108"/>
    </w:p>
    <w:p w14:paraId="24B7A9AD" w14:textId="77777777" w:rsidR="000E709A" w:rsidRDefault="009A214F" w:rsidP="000E709A">
      <w:pPr>
        <w:keepNext/>
      </w:pPr>
      <w:r>
        <w:rPr>
          <w:rFonts w:ascii="Times New Roman" w:hAnsi="Times New Roman"/>
          <w:noProof/>
        </w:rPr>
        <w:drawing>
          <wp:inline distT="0" distB="0" distL="0" distR="0" wp14:anchorId="3455C9EA" wp14:editId="5A2FD7DE">
            <wp:extent cx="5543550" cy="33261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biggs\AppData\Local\Microsoft\Windows\Temporary Internet Files\Content.Outlook\63E67MGQ\SedTubes_over_time-coral stress thresholds (2).pn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544080" cy="3326448"/>
                    </a:xfrm>
                    <a:prstGeom prst="rect">
                      <a:avLst/>
                    </a:prstGeom>
                    <a:noFill/>
                    <a:ln>
                      <a:noFill/>
                    </a:ln>
                  </pic:spPr>
                </pic:pic>
              </a:graphicData>
            </a:graphic>
          </wp:inline>
        </w:drawing>
      </w:r>
    </w:p>
    <w:p w14:paraId="6FAA7640" w14:textId="62ED3648" w:rsidR="00550A10" w:rsidRPr="000E709A" w:rsidRDefault="000E709A" w:rsidP="000E709A">
      <w:pPr>
        <w:pStyle w:val="Caption"/>
        <w:rPr>
          <w:rFonts w:ascii="Times New Roman" w:hAnsi="Times New Roman"/>
        </w:rPr>
      </w:pPr>
      <w:bookmarkStart w:id="109" w:name="_Toc423528347"/>
      <w:bookmarkStart w:id="110" w:name="_Toc423530141"/>
      <w:r>
        <w:t xml:space="preserve">Figure </w:t>
      </w:r>
      <w:r w:rsidR="00242D87">
        <w:fldChar w:fldCharType="begin"/>
      </w:r>
      <w:r w:rsidR="00242D87">
        <w:instrText xml:space="preserve"> SEQ Figure \* ARABIC </w:instrText>
      </w:r>
      <w:r w:rsidR="00242D87">
        <w:fldChar w:fldCharType="separate"/>
      </w:r>
      <w:r w:rsidR="002E0F58">
        <w:rPr>
          <w:noProof/>
        </w:rPr>
        <w:t>9</w:t>
      </w:r>
      <w:r w:rsidR="00242D87">
        <w:rPr>
          <w:noProof/>
        </w:rPr>
        <w:fldChar w:fldCharType="end"/>
      </w:r>
      <w:r>
        <w:t xml:space="preserve">. </w:t>
      </w:r>
      <w:r w:rsidRPr="00634E84">
        <w:t>Time series of sediment accumulation in the tubes, March 2014-March 2015</w:t>
      </w:r>
      <w:commentRangeStart w:id="111"/>
      <w:r w:rsidRPr="00634E84">
        <w:t xml:space="preserve">. Health thresholds </w:t>
      </w:r>
      <w:commentRangeEnd w:id="111"/>
      <w:r>
        <w:rPr>
          <w:rStyle w:val="CommentReference"/>
          <w:rFonts w:eastAsia="Times New Roman" w:cs="Times New Roman"/>
          <w:b w:val="0"/>
          <w:bCs w:val="0"/>
          <w:color w:val="auto"/>
        </w:rPr>
        <w:commentReference w:id="111"/>
      </w:r>
      <w:r w:rsidRPr="00634E84">
        <w:t>vary by coral species but most sources agree sedimentation rates over 500 g/m2/day are usually lethal (Erftemeijer et al., 2012; Fabricius, 2005).</w:t>
      </w:r>
      <w:bookmarkEnd w:id="109"/>
      <w:bookmarkEnd w:id="110"/>
    </w:p>
    <w:p w14:paraId="798770CE" w14:textId="77777777" w:rsidR="007C0167" w:rsidRDefault="007C0167">
      <w:pPr>
        <w:rPr>
          <w:rFonts w:ascii="Times New Roman" w:hAnsi="Times New Roman"/>
        </w:rPr>
      </w:pPr>
    </w:p>
    <w:p w14:paraId="5BFF7CE7" w14:textId="77777777" w:rsidR="00A07CB6" w:rsidRPr="000F60C1" w:rsidRDefault="003F0049" w:rsidP="000F28A8">
      <w:pPr>
        <w:pStyle w:val="Heading2"/>
        <w:rPr>
          <w:rFonts w:eastAsiaTheme="minorEastAsia"/>
        </w:rPr>
      </w:pPr>
      <w:r w:rsidRPr="000F60C1">
        <w:rPr>
          <w:rFonts w:eastAsiaTheme="minorEastAsia"/>
        </w:rPr>
        <w:t xml:space="preserve">Outlook:  </w:t>
      </w:r>
      <w:r w:rsidR="00A07CB6" w:rsidRPr="000F60C1">
        <w:rPr>
          <w:rFonts w:eastAsiaTheme="minorEastAsia"/>
        </w:rPr>
        <w:t>Anticipated changes due to mitigation activities</w:t>
      </w:r>
    </w:p>
    <w:p w14:paraId="7367A3AC" w14:textId="77777777" w:rsidR="00A07CB6" w:rsidRPr="00BB44C8" w:rsidRDefault="00A07CB6" w:rsidP="002922FA">
      <w:pPr>
        <w:rPr>
          <w:rFonts w:eastAsiaTheme="minorEastAsia"/>
          <w:b/>
          <w:szCs w:val="22"/>
        </w:rPr>
      </w:pPr>
    </w:p>
    <w:p w14:paraId="69FF040E" w14:textId="26B2D2AB" w:rsidR="00A07CB6" w:rsidRPr="00C571CA" w:rsidRDefault="00A07CB6" w:rsidP="00CC271F">
      <w:pPr>
        <w:ind w:firstLine="720"/>
        <w:rPr>
          <w:rFonts w:eastAsiaTheme="minorEastAsia"/>
          <w:szCs w:val="24"/>
        </w:rPr>
      </w:pPr>
      <w:r w:rsidRPr="00BB44C8">
        <w:rPr>
          <w:rFonts w:eastAsiaTheme="minorEastAsia"/>
          <w:szCs w:val="24"/>
        </w:rPr>
        <w:t>We expect that the mitigation activities at the quarry will have immediate impacts on sediment</w:t>
      </w:r>
      <w:r w:rsidR="003F0049" w:rsidRPr="00BB44C8">
        <w:rPr>
          <w:rFonts w:eastAsiaTheme="minorEastAsia"/>
          <w:szCs w:val="24"/>
        </w:rPr>
        <w:t xml:space="preserve"> loading</w:t>
      </w:r>
      <w:r w:rsidR="00C44C2E">
        <w:rPr>
          <w:rFonts w:eastAsiaTheme="minorEastAsia"/>
          <w:szCs w:val="24"/>
        </w:rPr>
        <w:t xml:space="preserve"> in the stream</w:t>
      </w:r>
      <w:r w:rsidRPr="00BB44C8">
        <w:rPr>
          <w:rFonts w:eastAsiaTheme="minorEastAsia"/>
          <w:szCs w:val="24"/>
        </w:rPr>
        <w:t xml:space="preserve">.  Prior to the installation of the </w:t>
      </w:r>
      <w:r w:rsidR="00F44B94">
        <w:rPr>
          <w:rFonts w:eastAsiaTheme="minorEastAsia"/>
          <w:szCs w:val="24"/>
        </w:rPr>
        <w:t xml:space="preserve">two </w:t>
      </w:r>
      <w:r w:rsidR="007C1DFE">
        <w:rPr>
          <w:rFonts w:eastAsiaTheme="minorEastAsia"/>
          <w:szCs w:val="24"/>
        </w:rPr>
        <w:t xml:space="preserve">large </w:t>
      </w:r>
      <w:commentRangeStart w:id="112"/>
      <w:r w:rsidRPr="00BB44C8">
        <w:rPr>
          <w:rFonts w:eastAsiaTheme="minorEastAsia"/>
          <w:szCs w:val="24"/>
        </w:rPr>
        <w:t>sediment retention basins</w:t>
      </w:r>
      <w:r w:rsidR="007C1DFE">
        <w:rPr>
          <w:rFonts w:eastAsiaTheme="minorEastAsia"/>
          <w:szCs w:val="24"/>
        </w:rPr>
        <w:t xml:space="preserve"> in 2014</w:t>
      </w:r>
      <w:r w:rsidRPr="00BB44C8">
        <w:rPr>
          <w:rFonts w:eastAsiaTheme="minorEastAsia"/>
          <w:szCs w:val="24"/>
        </w:rPr>
        <w:t xml:space="preserve">, </w:t>
      </w:r>
      <w:commentRangeStart w:id="113"/>
      <w:r w:rsidR="00C44C2E">
        <w:rPr>
          <w:rFonts w:eastAsiaTheme="minorEastAsia"/>
          <w:szCs w:val="24"/>
        </w:rPr>
        <w:t xml:space="preserve">in ca. August 2012 </w:t>
      </w:r>
      <w:commentRangeEnd w:id="113"/>
      <w:r w:rsidR="00B83C88">
        <w:rPr>
          <w:rStyle w:val="CommentReference"/>
        </w:rPr>
        <w:commentReference w:id="113"/>
      </w:r>
      <w:r w:rsidR="00C44C2E">
        <w:rPr>
          <w:rFonts w:eastAsiaTheme="minorEastAsia"/>
          <w:szCs w:val="24"/>
        </w:rPr>
        <w:t>several mitigation measures were implemented at the quarry including: 1) cessation of manually washing fine sediment from crushed rock, 2) covering the haul roads and platforms in crushed rock</w:t>
      </w:r>
      <w:r w:rsidR="007C0DFE">
        <w:rPr>
          <w:rFonts w:eastAsiaTheme="minorEastAsia"/>
          <w:szCs w:val="24"/>
        </w:rPr>
        <w:t xml:space="preserve"> to decrease the amount of exposed soil, and 3) diverting</w:t>
      </w:r>
      <w:r w:rsidR="00C44C2E">
        <w:rPr>
          <w:rFonts w:eastAsiaTheme="minorEastAsia"/>
          <w:szCs w:val="24"/>
        </w:rPr>
        <w:t xml:space="preserve"> </w:t>
      </w:r>
      <w:r w:rsidR="007C1DFE">
        <w:rPr>
          <w:rFonts w:eastAsiaTheme="minorEastAsia"/>
          <w:szCs w:val="24"/>
        </w:rPr>
        <w:t>groundwater</w:t>
      </w:r>
      <w:r w:rsidR="007C1DFE" w:rsidRPr="00BB44C8">
        <w:rPr>
          <w:rFonts w:eastAsiaTheme="minorEastAsia"/>
          <w:szCs w:val="24"/>
        </w:rPr>
        <w:t xml:space="preserve"> </w:t>
      </w:r>
      <w:r w:rsidR="007C1DFE">
        <w:rPr>
          <w:rFonts w:eastAsiaTheme="minorEastAsia"/>
          <w:szCs w:val="24"/>
        </w:rPr>
        <w:t>run-on</w:t>
      </w:r>
      <w:r w:rsidR="007C1DFE" w:rsidRPr="00BB44C8">
        <w:rPr>
          <w:rFonts w:eastAsiaTheme="minorEastAsia"/>
          <w:szCs w:val="24"/>
        </w:rPr>
        <w:t xml:space="preserve"> </w:t>
      </w:r>
      <w:r w:rsidR="007C1DFE">
        <w:rPr>
          <w:rFonts w:eastAsiaTheme="minorEastAsia"/>
          <w:szCs w:val="24"/>
        </w:rPr>
        <w:t>from the quarry blast face through a gravel drain to the stream before it could flow over the quarry premises</w:t>
      </w:r>
      <w:commentRangeEnd w:id="112"/>
      <w:r w:rsidR="0024065E">
        <w:rPr>
          <w:rStyle w:val="CommentReference"/>
        </w:rPr>
        <w:commentReference w:id="112"/>
      </w:r>
      <w:r w:rsidRPr="00C571CA">
        <w:rPr>
          <w:rFonts w:eastAsiaTheme="minorEastAsia"/>
          <w:szCs w:val="24"/>
        </w:rPr>
        <w:t xml:space="preserve">.  </w:t>
      </w:r>
      <w:r w:rsidR="007C1DFE">
        <w:rPr>
          <w:rFonts w:eastAsiaTheme="minorEastAsia"/>
          <w:szCs w:val="24"/>
        </w:rPr>
        <w:t>After</w:t>
      </w:r>
      <w:r w:rsidRPr="00C571CA">
        <w:rPr>
          <w:rFonts w:eastAsiaTheme="minorEastAsia"/>
          <w:szCs w:val="24"/>
        </w:rPr>
        <w:t xml:space="preserve"> </w:t>
      </w:r>
      <w:r w:rsidR="007C1DFE">
        <w:rPr>
          <w:rFonts w:eastAsiaTheme="minorEastAsia"/>
          <w:szCs w:val="24"/>
        </w:rPr>
        <w:t>groundwater run-on was diverted</w:t>
      </w:r>
      <w:r w:rsidRPr="00C571CA">
        <w:rPr>
          <w:rFonts w:eastAsiaTheme="minorEastAsia"/>
          <w:szCs w:val="24"/>
        </w:rPr>
        <w:t xml:space="preserve">, </w:t>
      </w:r>
      <w:r w:rsidR="00C44C2E">
        <w:rPr>
          <w:rFonts w:eastAsiaTheme="minorEastAsia"/>
          <w:szCs w:val="24"/>
        </w:rPr>
        <w:t xml:space="preserve">chronically </w:t>
      </w:r>
      <w:r w:rsidR="007C0DFE">
        <w:rPr>
          <w:rFonts w:eastAsiaTheme="minorEastAsia"/>
          <w:szCs w:val="24"/>
        </w:rPr>
        <w:t>above-natural</w:t>
      </w:r>
      <w:r w:rsidR="00C44C2E">
        <w:rPr>
          <w:rFonts w:eastAsiaTheme="minorEastAsia"/>
          <w:szCs w:val="24"/>
        </w:rPr>
        <w:t xml:space="preserve"> </w:t>
      </w:r>
      <w:r w:rsidR="007C1DFE">
        <w:rPr>
          <w:rFonts w:eastAsiaTheme="minorEastAsia"/>
          <w:szCs w:val="24"/>
        </w:rPr>
        <w:t xml:space="preserve">SSC </w:t>
      </w:r>
      <w:r w:rsidRPr="00C571CA">
        <w:rPr>
          <w:rFonts w:eastAsiaTheme="minorEastAsia"/>
          <w:szCs w:val="24"/>
        </w:rPr>
        <w:t xml:space="preserve">during baseflow </w:t>
      </w:r>
      <w:r w:rsidR="000A22E5">
        <w:rPr>
          <w:rFonts w:eastAsiaTheme="minorEastAsia"/>
          <w:szCs w:val="24"/>
        </w:rPr>
        <w:t>was reduced</w:t>
      </w:r>
      <w:r w:rsidR="000A22E5" w:rsidRPr="000A22E5">
        <w:rPr>
          <w:rFonts w:eastAsiaTheme="minorEastAsia"/>
          <w:szCs w:val="24"/>
        </w:rPr>
        <w:t xml:space="preserve"> </w:t>
      </w:r>
      <w:r w:rsidRPr="00C571CA">
        <w:rPr>
          <w:rFonts w:eastAsiaTheme="minorEastAsia"/>
          <w:szCs w:val="24"/>
        </w:rPr>
        <w:t>downstream of the quarry</w:t>
      </w:r>
      <w:r w:rsidR="00C44C2E">
        <w:rPr>
          <w:rFonts w:eastAsiaTheme="minorEastAsia"/>
          <w:szCs w:val="24"/>
        </w:rPr>
        <w:t>.</w:t>
      </w:r>
      <w:r w:rsidR="007C0DFE">
        <w:rPr>
          <w:rFonts w:eastAsiaTheme="minorEastAsia"/>
          <w:szCs w:val="24"/>
        </w:rPr>
        <w:t xml:space="preserve"> T</w:t>
      </w:r>
      <w:commentRangeStart w:id="114"/>
      <w:r w:rsidRPr="00C571CA">
        <w:rPr>
          <w:rFonts w:eastAsiaTheme="minorEastAsia"/>
          <w:szCs w:val="24"/>
        </w:rPr>
        <w:t>he extremely high S</w:t>
      </w:r>
      <w:r w:rsidR="00340928" w:rsidRPr="00C571CA">
        <w:rPr>
          <w:rFonts w:eastAsiaTheme="minorEastAsia"/>
          <w:szCs w:val="24"/>
        </w:rPr>
        <w:t xml:space="preserve">SC values observed in </w:t>
      </w:r>
      <w:r w:rsidR="007C1DFE">
        <w:rPr>
          <w:rFonts w:eastAsiaTheme="minorEastAsia"/>
          <w:szCs w:val="24"/>
        </w:rPr>
        <w:t xml:space="preserve">early </w:t>
      </w:r>
      <w:r w:rsidR="00340928" w:rsidRPr="00C571CA">
        <w:rPr>
          <w:rFonts w:eastAsiaTheme="minorEastAsia"/>
          <w:szCs w:val="24"/>
        </w:rPr>
        <w:t>2012</w:t>
      </w:r>
      <w:r w:rsidRPr="00C571CA">
        <w:rPr>
          <w:rFonts w:eastAsiaTheme="minorEastAsia"/>
          <w:szCs w:val="24"/>
        </w:rPr>
        <w:t xml:space="preserve"> </w:t>
      </w:r>
      <w:commentRangeEnd w:id="114"/>
      <w:r w:rsidR="00C44C2E">
        <w:rPr>
          <w:rStyle w:val="CommentReference"/>
        </w:rPr>
        <w:commentReference w:id="114"/>
      </w:r>
      <w:r w:rsidRPr="00C571CA">
        <w:rPr>
          <w:rFonts w:eastAsiaTheme="minorEastAsia"/>
          <w:szCs w:val="24"/>
        </w:rPr>
        <w:t xml:space="preserve">were not observed following the </w:t>
      </w:r>
      <w:r w:rsidR="007C0DFE">
        <w:rPr>
          <w:rFonts w:eastAsiaTheme="minorEastAsia"/>
          <w:szCs w:val="24"/>
        </w:rPr>
        <w:t>cessation of rinsing the crushed rock and covering the roads in gravel</w:t>
      </w:r>
      <w:r w:rsidR="007C0DFE" w:rsidRPr="007C0DFE">
        <w:rPr>
          <w:rFonts w:eastAsiaTheme="minorEastAsia"/>
          <w:szCs w:val="24"/>
        </w:rPr>
        <w:t xml:space="preserve"> </w:t>
      </w:r>
      <w:r w:rsidR="00DC1087">
        <w:rPr>
          <w:rFonts w:eastAsiaTheme="minorEastAsia"/>
          <w:szCs w:val="24"/>
        </w:rPr>
        <w:t>(</w:t>
      </w:r>
      <w:r w:rsidR="00A86E55">
        <w:rPr>
          <w:rFonts w:eastAsiaTheme="minorEastAsia"/>
          <w:szCs w:val="24"/>
        </w:rPr>
        <w:fldChar w:fldCharType="begin"/>
      </w:r>
      <w:r w:rsidR="00A86E55">
        <w:rPr>
          <w:rFonts w:eastAsiaTheme="minorEastAsia"/>
          <w:szCs w:val="24"/>
        </w:rPr>
        <w:instrText xml:space="preserve"> REF _Ref423527000 \h </w:instrText>
      </w:r>
      <w:r w:rsidR="00A86E55">
        <w:rPr>
          <w:rFonts w:eastAsiaTheme="minorEastAsia"/>
          <w:szCs w:val="24"/>
        </w:rPr>
      </w:r>
      <w:r w:rsidR="00A86E55">
        <w:rPr>
          <w:rFonts w:eastAsiaTheme="minorEastAsia"/>
          <w:szCs w:val="24"/>
        </w:rPr>
        <w:fldChar w:fldCharType="separate"/>
      </w:r>
      <w:r w:rsidR="00A86E55">
        <w:t xml:space="preserve">Figure </w:t>
      </w:r>
      <w:r w:rsidR="00A86E55">
        <w:rPr>
          <w:noProof/>
        </w:rPr>
        <w:t>5</w:t>
      </w:r>
      <w:r w:rsidR="00A86E55">
        <w:rPr>
          <w:rFonts w:eastAsiaTheme="minorEastAsia"/>
          <w:szCs w:val="24"/>
        </w:rPr>
        <w:fldChar w:fldCharType="end"/>
      </w:r>
      <w:r w:rsidR="00DC1087">
        <w:rPr>
          <w:rFonts w:eastAsiaTheme="minorEastAsia"/>
          <w:szCs w:val="24"/>
        </w:rPr>
        <w:t>)</w:t>
      </w:r>
      <w:r w:rsidRPr="00C571CA">
        <w:rPr>
          <w:rFonts w:eastAsiaTheme="minorEastAsia"/>
          <w:szCs w:val="24"/>
        </w:rPr>
        <w:t>.  Preliminary observations suggest that the</w:t>
      </w:r>
      <w:r w:rsidR="007C1DFE">
        <w:rPr>
          <w:rFonts w:eastAsiaTheme="minorEastAsia"/>
          <w:szCs w:val="24"/>
        </w:rPr>
        <w:t xml:space="preserve"> large</w:t>
      </w:r>
      <w:r w:rsidRPr="00C571CA">
        <w:rPr>
          <w:rFonts w:eastAsiaTheme="minorEastAsia"/>
          <w:szCs w:val="24"/>
        </w:rPr>
        <w:t xml:space="preserve"> retention basins</w:t>
      </w:r>
      <w:r w:rsidR="00B83C88">
        <w:rPr>
          <w:rFonts w:eastAsiaTheme="minorEastAsia"/>
          <w:szCs w:val="24"/>
        </w:rPr>
        <w:t xml:space="preserve"> are</w:t>
      </w:r>
      <w:r w:rsidRPr="00C571CA">
        <w:rPr>
          <w:rFonts w:eastAsiaTheme="minorEastAsia"/>
          <w:szCs w:val="24"/>
        </w:rPr>
        <w:t xml:space="preserve"> successfully </w:t>
      </w:r>
      <w:r w:rsidR="000A22E5" w:rsidRPr="00C571CA">
        <w:rPr>
          <w:rFonts w:eastAsiaTheme="minorEastAsia"/>
          <w:szCs w:val="24"/>
        </w:rPr>
        <w:t>retain</w:t>
      </w:r>
      <w:r w:rsidR="000A22E5">
        <w:rPr>
          <w:rFonts w:eastAsiaTheme="minorEastAsia"/>
          <w:szCs w:val="24"/>
        </w:rPr>
        <w:t>ing</w:t>
      </w:r>
      <w:r w:rsidR="00B83C88">
        <w:rPr>
          <w:rFonts w:eastAsiaTheme="minorEastAsia"/>
          <w:szCs w:val="24"/>
        </w:rPr>
        <w:t xml:space="preserve"> </w:t>
      </w:r>
      <w:r w:rsidRPr="00C571CA">
        <w:rPr>
          <w:rFonts w:eastAsiaTheme="minorEastAsia"/>
          <w:szCs w:val="24"/>
        </w:rPr>
        <w:t>runoff and sediment generated at the quarry</w:t>
      </w:r>
      <w:r w:rsidR="007C0DFE">
        <w:rPr>
          <w:rFonts w:eastAsiaTheme="minorEastAsia"/>
          <w:szCs w:val="24"/>
        </w:rPr>
        <w:t xml:space="preserve"> during storms</w:t>
      </w:r>
      <w:r w:rsidRPr="00C571CA">
        <w:rPr>
          <w:rFonts w:eastAsiaTheme="minorEastAsia"/>
          <w:szCs w:val="24"/>
        </w:rPr>
        <w:t xml:space="preserve">, resulting in immediate qualitative improvement of stream </w:t>
      </w:r>
      <w:r w:rsidR="007C0DFE">
        <w:rPr>
          <w:rFonts w:eastAsiaTheme="minorEastAsia"/>
          <w:szCs w:val="24"/>
        </w:rPr>
        <w:t>SSC</w:t>
      </w:r>
      <w:r w:rsidRPr="00C571CA">
        <w:rPr>
          <w:rFonts w:eastAsiaTheme="minorEastAsia"/>
          <w:szCs w:val="24"/>
        </w:rPr>
        <w:t xml:space="preserve">.  </w:t>
      </w:r>
      <w:commentRangeStart w:id="115"/>
      <w:r w:rsidRPr="00C571CA">
        <w:rPr>
          <w:rFonts w:eastAsiaTheme="minorEastAsia"/>
          <w:szCs w:val="24"/>
        </w:rPr>
        <w:t>Results from sampling in 2014</w:t>
      </w:r>
      <w:r w:rsidR="00C44C2E">
        <w:rPr>
          <w:rFonts w:eastAsiaTheme="minorEastAsia"/>
          <w:szCs w:val="24"/>
        </w:rPr>
        <w:t>-2015</w:t>
      </w:r>
      <w:r w:rsidRPr="00C571CA">
        <w:rPr>
          <w:rFonts w:eastAsiaTheme="minorEastAsia"/>
          <w:szCs w:val="24"/>
        </w:rPr>
        <w:t xml:space="preserve"> will provide quantitative estimates of those impacts for several storms.</w:t>
      </w:r>
      <w:commentRangeEnd w:id="115"/>
      <w:r w:rsidR="000A22E5">
        <w:rPr>
          <w:rStyle w:val="CommentReference"/>
        </w:rPr>
        <w:commentReference w:id="115"/>
      </w:r>
    </w:p>
    <w:p w14:paraId="774B6F9D" w14:textId="77777777" w:rsidR="00A07CB6" w:rsidRPr="00C571CA" w:rsidRDefault="00A07CB6" w:rsidP="002922FA">
      <w:pPr>
        <w:rPr>
          <w:rFonts w:eastAsiaTheme="minorEastAsia"/>
          <w:szCs w:val="24"/>
        </w:rPr>
      </w:pPr>
    </w:p>
    <w:p w14:paraId="2405D4C5" w14:textId="77777777" w:rsidR="00A07CB6" w:rsidRPr="00C571CA" w:rsidRDefault="00A07CB6" w:rsidP="00CC271F">
      <w:pPr>
        <w:ind w:firstLine="720"/>
        <w:rPr>
          <w:rFonts w:eastAsiaTheme="minorEastAsia"/>
          <w:szCs w:val="24"/>
        </w:rPr>
      </w:pPr>
      <w:r w:rsidRPr="00C571CA">
        <w:rPr>
          <w:rFonts w:eastAsiaTheme="minorEastAsia"/>
          <w:szCs w:val="24"/>
        </w:rPr>
        <w:t xml:space="preserve">The main long term challenge will be to maintain the retention capacity of the ponds.  Ponds fill up with both water and sediment, and their effectiveness will </w:t>
      </w:r>
      <w:r w:rsidR="0024065E">
        <w:rPr>
          <w:rFonts w:eastAsiaTheme="minorEastAsia"/>
          <w:szCs w:val="24"/>
        </w:rPr>
        <w:t xml:space="preserve">likely </w:t>
      </w:r>
      <w:r w:rsidRPr="00C571CA">
        <w:rPr>
          <w:rFonts w:eastAsiaTheme="minorEastAsia"/>
          <w:szCs w:val="24"/>
        </w:rPr>
        <w:t>deteriorate between cleanings.  There may be reduced retention capacity</w:t>
      </w:r>
      <w:r w:rsidR="0024065E">
        <w:rPr>
          <w:rFonts w:eastAsiaTheme="minorEastAsia"/>
          <w:szCs w:val="24"/>
        </w:rPr>
        <w:t>,</w:t>
      </w:r>
      <w:r w:rsidRPr="00C571CA">
        <w:rPr>
          <w:rFonts w:eastAsiaTheme="minorEastAsia"/>
          <w:szCs w:val="24"/>
        </w:rPr>
        <w:t xml:space="preserve"> particularly after large events</w:t>
      </w:r>
      <w:commentRangeStart w:id="116"/>
      <w:r w:rsidRPr="00C571CA">
        <w:rPr>
          <w:rFonts w:eastAsiaTheme="minorEastAsia"/>
          <w:szCs w:val="24"/>
        </w:rPr>
        <w:t>.  Proper maintenance of the ponds is essential for continued effectiveness of the ponds as tools for sediment mitigation.</w:t>
      </w:r>
      <w:r w:rsidR="00A95B5C">
        <w:rPr>
          <w:rFonts w:eastAsiaTheme="minorEastAsia"/>
          <w:szCs w:val="24"/>
        </w:rPr>
        <w:t xml:space="preserve"> </w:t>
      </w:r>
      <w:commentRangeEnd w:id="116"/>
      <w:r w:rsidR="00821994">
        <w:rPr>
          <w:rStyle w:val="CommentReference"/>
        </w:rPr>
        <w:commentReference w:id="116"/>
      </w:r>
      <w:r w:rsidR="00A95B5C">
        <w:rPr>
          <w:rFonts w:eastAsiaTheme="minorEastAsia"/>
          <w:szCs w:val="24"/>
        </w:rPr>
        <w:t xml:space="preserve">See </w:t>
      </w:r>
      <w:r w:rsidR="007D7023">
        <w:rPr>
          <w:rFonts w:eastAsiaTheme="minorEastAsia"/>
          <w:szCs w:val="24"/>
        </w:rPr>
        <w:t>Appendix A.</w:t>
      </w:r>
      <w:r w:rsidR="00A95B5C">
        <w:rPr>
          <w:rFonts w:eastAsiaTheme="minorEastAsia"/>
          <w:szCs w:val="24"/>
        </w:rPr>
        <w:t xml:space="preserve"> </w:t>
      </w:r>
    </w:p>
    <w:p w14:paraId="0EC0516D" w14:textId="77777777" w:rsidR="00A07CB6" w:rsidRPr="00C571CA" w:rsidRDefault="00A07CB6" w:rsidP="002922FA">
      <w:pPr>
        <w:rPr>
          <w:rFonts w:eastAsiaTheme="minorEastAsia"/>
          <w:szCs w:val="24"/>
        </w:rPr>
      </w:pPr>
    </w:p>
    <w:p w14:paraId="03007D7F" w14:textId="77777777" w:rsidR="00A07CB6" w:rsidRPr="00B83C88" w:rsidRDefault="00A07CB6" w:rsidP="00CC271F">
      <w:pPr>
        <w:ind w:firstLine="720"/>
        <w:rPr>
          <w:rFonts w:eastAsiaTheme="minorEastAsia"/>
          <w:szCs w:val="22"/>
        </w:rPr>
      </w:pPr>
      <w:r w:rsidRPr="00C571CA">
        <w:rPr>
          <w:rFonts w:eastAsiaTheme="minorEastAsia"/>
          <w:szCs w:val="24"/>
        </w:rPr>
        <w:t xml:space="preserve">The impact of reduced sediment loading on </w:t>
      </w:r>
      <w:r w:rsidR="003F0049" w:rsidRPr="00C571CA">
        <w:rPr>
          <w:rFonts w:eastAsiaTheme="minorEastAsia"/>
          <w:szCs w:val="24"/>
        </w:rPr>
        <w:t xml:space="preserve">sedimentation rates observed in the bay is more uncertain and may have a temporal lag of several years to a decade.  </w:t>
      </w:r>
      <w:commentRangeStart w:id="117"/>
      <w:r w:rsidR="003F0049" w:rsidRPr="00C571CA">
        <w:rPr>
          <w:rFonts w:eastAsiaTheme="minorEastAsia"/>
          <w:szCs w:val="24"/>
        </w:rPr>
        <w:t xml:space="preserve">Sediment in reefs systems can have residence times of years to decades or more, and resuspension of those sediments can result in continued turbidity and deposition on the SedPods and </w:t>
      </w:r>
      <w:r w:rsidR="00264114">
        <w:rPr>
          <w:rFonts w:eastAsiaTheme="minorEastAsia"/>
          <w:szCs w:val="24"/>
        </w:rPr>
        <w:t xml:space="preserve">the </w:t>
      </w:r>
      <w:r w:rsidR="003F0049" w:rsidRPr="00C571CA">
        <w:rPr>
          <w:rFonts w:eastAsiaTheme="minorEastAsia"/>
          <w:szCs w:val="24"/>
        </w:rPr>
        <w:t>reef</w:t>
      </w:r>
      <w:r w:rsidR="00C44C2E">
        <w:rPr>
          <w:rFonts w:eastAsiaTheme="minorEastAsia"/>
          <w:szCs w:val="24"/>
        </w:rPr>
        <w:t xml:space="preserve"> </w:t>
      </w:r>
      <w:r w:rsidR="00C44C2E">
        <w:rPr>
          <w:rFonts w:eastAsiaTheme="minorEastAsia"/>
          <w:szCs w:val="24"/>
        </w:rPr>
        <w:fldChar w:fldCharType="begin" w:fldLock="1"/>
      </w:r>
      <w:r w:rsidR="000A22E5">
        <w:rPr>
          <w:rFonts w:eastAsiaTheme="minorEastAsia"/>
          <w:szCs w:val="24"/>
        </w:rPr>
        <w:instrText>ADDIN CSL_CITATION { "citationItems" : [ { "id" : "ITEM-1", "itemData" : { "DOI" : "10.1016/j.marpolbul.2011.12.011", "ISSN" : "1879-3363", "PMID" : "22284702", "abstract" : "We argue that the residence times of key pollutants exported to the Great Barrier Reef (GBR) are greater in the GBR lagoon than those of the water itself, in contradiction to some previous assumptions. Adverse effects of the pollutant discharge will be greater and longer lasting than previously considered, in turn requiring stronger or more urgent action to remediate land practices. Residence times of fine sediments, nitrogen and phosphorus, pesticides and trace metals are suggested to be from years to decades in the GBR lagoon and highly likely to be greater than the residence time of water, estimated at around 15-365days. The recovery of corals and seagrass in the central region of the GBR following current land-use remediation in the catchment depends on the residence time of these contaminants. Ecohydrological modeling suggests that this recovery may take decades even with adequate levels of improved land management practices.", "author" : [ { "dropping-particle" : "", "family" : "Brodie", "given" : "Jon", "non-dropping-particle" : "", "parse-names" : false, "suffix" : "" }, { "dropping-particle" : "", "family" : "Wolanski", "given" : "Eric", "non-dropping-particle" : "", "parse-names" : false, "suffix" : "" }, { "dropping-particle" : "", "family" : "Lewis", "given" : "Stephen", "non-dropping-particle" : "", "parse-names" : false, "suffix" : "" }, { "dropping-particle" : "", "family" : "Bainbridge", "given" : "Zoe", "non-dropping-particle" : "", "parse-names" : false, "suffix" : "" } ], "container-title" : "Marine pollution bulletin", "id" : "ITEM-1", "issue" : "4-9", "issued" : { "date-parts" : [ [ "2012", "1" ] ] }, "page" : "267-79", "publisher" : "Elsevier Ltd", "title" : "An assessment of residence times of land-sourced contaminants in the Great Barrier Reef lagoon and the implications for management and reef recovery.", "type" : "article-journal", "volume" : "65" }, "uris" : [ "http://www.mendeley.com/documents/?uuid=45c83af7-646e-4853-8374-8ac1e4b05c61" ] } ], "mendeley" : { "formattedCitation" : "(Brodie et al., 2012)", "plainTextFormattedCitation" : "(Brodie et al., 2012)", "previouslyFormattedCitation" : "(Brodie et al., 2012)" }, "properties" : { "noteIndex" : 0 }, "schema" : "https://github.com/citation-style-language/schema/raw/master/csl-citation.json" }</w:instrText>
      </w:r>
      <w:r w:rsidR="00C44C2E">
        <w:rPr>
          <w:rFonts w:eastAsiaTheme="minorEastAsia"/>
          <w:szCs w:val="24"/>
        </w:rPr>
        <w:fldChar w:fldCharType="separate"/>
      </w:r>
      <w:r w:rsidR="00A80F17" w:rsidRPr="00A80F17">
        <w:rPr>
          <w:rFonts w:eastAsiaTheme="minorEastAsia"/>
          <w:noProof/>
          <w:szCs w:val="24"/>
        </w:rPr>
        <w:t>(Brodie et al., 2012)</w:t>
      </w:r>
      <w:r w:rsidR="00C44C2E">
        <w:rPr>
          <w:rFonts w:eastAsiaTheme="minorEastAsia"/>
          <w:szCs w:val="24"/>
        </w:rPr>
        <w:fldChar w:fldCharType="end"/>
      </w:r>
      <w:r w:rsidR="003F0049" w:rsidRPr="00B83C88">
        <w:rPr>
          <w:rFonts w:eastAsiaTheme="minorEastAsia"/>
          <w:szCs w:val="24"/>
        </w:rPr>
        <w:t xml:space="preserve">.  </w:t>
      </w:r>
      <w:commentRangeEnd w:id="117"/>
      <w:r w:rsidR="00821994">
        <w:rPr>
          <w:rStyle w:val="CommentReference"/>
        </w:rPr>
        <w:commentReference w:id="117"/>
      </w:r>
      <w:commentRangeStart w:id="118"/>
      <w:r w:rsidR="003F0049" w:rsidRPr="00B83C88">
        <w:rPr>
          <w:rFonts w:eastAsiaTheme="minorEastAsia"/>
          <w:szCs w:val="24"/>
        </w:rPr>
        <w:t xml:space="preserve">We do anticipate that the </w:t>
      </w:r>
      <w:r w:rsidR="000A22E5">
        <w:rPr>
          <w:rFonts w:eastAsiaTheme="minorEastAsia"/>
          <w:szCs w:val="24"/>
        </w:rPr>
        <w:t xml:space="preserve">accumulation of </w:t>
      </w:r>
      <w:r w:rsidR="00DC1087" w:rsidRPr="000F60C1">
        <w:rPr>
          <w:rFonts w:eastAsiaTheme="minorEastAsia"/>
          <w:szCs w:val="24"/>
        </w:rPr>
        <w:t>terrigenous</w:t>
      </w:r>
      <w:r w:rsidR="000A22E5">
        <w:rPr>
          <w:rFonts w:eastAsiaTheme="minorEastAsia"/>
          <w:szCs w:val="24"/>
        </w:rPr>
        <w:t xml:space="preserve"> sediment</w:t>
      </w:r>
      <w:r w:rsidR="003F0049" w:rsidRPr="00B83C88">
        <w:rPr>
          <w:rFonts w:eastAsiaTheme="minorEastAsia"/>
          <w:szCs w:val="24"/>
        </w:rPr>
        <w:t xml:space="preserve"> will decrease after the mitigation activities, </w:t>
      </w:r>
      <w:commentRangeStart w:id="119"/>
      <w:r w:rsidR="003F0049" w:rsidRPr="00B83C88">
        <w:rPr>
          <w:rFonts w:eastAsiaTheme="minorEastAsia"/>
          <w:szCs w:val="24"/>
        </w:rPr>
        <w:t xml:space="preserve">possibly more quickly </w:t>
      </w:r>
      <w:commentRangeEnd w:id="119"/>
      <w:r w:rsidR="00264114">
        <w:rPr>
          <w:rStyle w:val="CommentReference"/>
        </w:rPr>
        <w:commentReference w:id="119"/>
      </w:r>
      <w:r w:rsidR="003F0049" w:rsidRPr="00B83C88">
        <w:rPr>
          <w:rFonts w:eastAsiaTheme="minorEastAsia"/>
          <w:szCs w:val="24"/>
        </w:rPr>
        <w:t>than the reduction in sedimentation rates.</w:t>
      </w:r>
      <w:r w:rsidR="003F0049" w:rsidRPr="00B83C88">
        <w:rPr>
          <w:rFonts w:eastAsiaTheme="minorEastAsia"/>
          <w:szCs w:val="22"/>
        </w:rPr>
        <w:t xml:space="preserve">   </w:t>
      </w:r>
      <w:commentRangeEnd w:id="118"/>
      <w:r w:rsidR="000A22E5">
        <w:rPr>
          <w:rStyle w:val="CommentReference"/>
        </w:rPr>
        <w:commentReference w:id="118"/>
      </w:r>
    </w:p>
    <w:p w14:paraId="44DB1BC5" w14:textId="77777777" w:rsidR="00A07CB6" w:rsidRDefault="00A07CB6" w:rsidP="002922FA">
      <w:pPr>
        <w:rPr>
          <w:rFonts w:eastAsiaTheme="minorEastAsia"/>
          <w:b/>
          <w:sz w:val="28"/>
          <w:szCs w:val="28"/>
        </w:rPr>
      </w:pPr>
    </w:p>
    <w:p w14:paraId="24C53BF9" w14:textId="77777777" w:rsidR="00A07CB6" w:rsidRDefault="00A07CB6" w:rsidP="002922FA">
      <w:pPr>
        <w:rPr>
          <w:rFonts w:eastAsiaTheme="minorEastAsia"/>
          <w:b/>
          <w:sz w:val="28"/>
          <w:szCs w:val="28"/>
        </w:rPr>
      </w:pPr>
    </w:p>
    <w:p w14:paraId="3D9A7D0C" w14:textId="77777777" w:rsidR="00EC5F2B" w:rsidRDefault="00EC5F2B">
      <w:pPr>
        <w:spacing w:after="200" w:line="276" w:lineRule="auto"/>
        <w:rPr>
          <w:rFonts w:eastAsiaTheme="minorEastAsia"/>
          <w:b/>
          <w:sz w:val="32"/>
          <w:szCs w:val="32"/>
        </w:rPr>
      </w:pPr>
      <w:r>
        <w:rPr>
          <w:rFonts w:eastAsiaTheme="minorEastAsia"/>
          <w:b/>
          <w:sz w:val="32"/>
          <w:szCs w:val="32"/>
        </w:rPr>
        <w:br w:type="page"/>
      </w:r>
    </w:p>
    <w:p w14:paraId="6ABC1B09" w14:textId="77777777" w:rsidR="002922FA" w:rsidRPr="00366E77" w:rsidRDefault="00BE48E6" w:rsidP="00CC271F">
      <w:pPr>
        <w:pStyle w:val="Heading1"/>
        <w:rPr>
          <w:rFonts w:eastAsiaTheme="minorEastAsia"/>
        </w:rPr>
      </w:pPr>
      <w:r w:rsidRPr="00366E77">
        <w:rPr>
          <w:rFonts w:eastAsiaTheme="minorEastAsia"/>
        </w:rPr>
        <w:lastRenderedPageBreak/>
        <w:t xml:space="preserve">Section 2. </w:t>
      </w:r>
      <w:r w:rsidR="002922FA" w:rsidRPr="00366E77">
        <w:rPr>
          <w:rFonts w:eastAsiaTheme="minorEastAsia"/>
        </w:rPr>
        <w:t>Comprehensive baseline assessment of coral reef community structure and demographics in Faga`alu Bay, American Samoa</w:t>
      </w:r>
    </w:p>
    <w:p w14:paraId="4D6614C4" w14:textId="77777777" w:rsidR="002922FA" w:rsidRPr="002922FA" w:rsidRDefault="002922FA" w:rsidP="002922FA">
      <w:pPr>
        <w:rPr>
          <w:rFonts w:eastAsiaTheme="minorEastAsia"/>
          <w:i/>
          <w:szCs w:val="24"/>
        </w:rPr>
      </w:pPr>
    </w:p>
    <w:p w14:paraId="60377DA4" w14:textId="77777777" w:rsidR="002922FA" w:rsidRDefault="002922FA" w:rsidP="002922FA">
      <w:pPr>
        <w:rPr>
          <w:rFonts w:eastAsiaTheme="minorEastAsia"/>
          <w:szCs w:val="24"/>
        </w:rPr>
      </w:pPr>
      <w:r w:rsidRPr="00366E77">
        <w:rPr>
          <w:rFonts w:eastAsiaTheme="minorEastAsia"/>
          <w:szCs w:val="24"/>
        </w:rPr>
        <w:t>Bernardo Vargas-Ángel</w:t>
      </w:r>
    </w:p>
    <w:p w14:paraId="4BDBDFA2" w14:textId="77777777" w:rsidR="00FB660B" w:rsidRPr="00B06881" w:rsidRDefault="00FB660B" w:rsidP="002922FA">
      <w:pPr>
        <w:rPr>
          <w:rFonts w:eastAsiaTheme="minorEastAsia"/>
          <w:i/>
          <w:szCs w:val="24"/>
        </w:rPr>
      </w:pPr>
      <w:r>
        <w:rPr>
          <w:rFonts w:eastAsiaTheme="minorEastAsia"/>
          <w:i/>
          <w:szCs w:val="24"/>
        </w:rPr>
        <w:t>NOAA Pacific Islands Fisheries Science Center, Coral Reef Ecosystem Division</w:t>
      </w:r>
    </w:p>
    <w:p w14:paraId="4D1F28A3" w14:textId="77777777" w:rsidR="002922FA" w:rsidRPr="002922FA" w:rsidRDefault="002922FA" w:rsidP="002922FA">
      <w:pPr>
        <w:rPr>
          <w:rFonts w:eastAsiaTheme="minorEastAsia"/>
          <w:szCs w:val="22"/>
        </w:rPr>
      </w:pPr>
    </w:p>
    <w:p w14:paraId="3F66C670" w14:textId="77777777" w:rsidR="00EF4B07" w:rsidRDefault="00EF4B07" w:rsidP="00CC271F">
      <w:pPr>
        <w:pStyle w:val="Heading2"/>
      </w:pPr>
      <w:r w:rsidRPr="0068798B">
        <w:t>Significance</w:t>
      </w:r>
    </w:p>
    <w:p w14:paraId="64D78CA1" w14:textId="77777777" w:rsidR="002922FA" w:rsidRPr="00EC5F2B" w:rsidRDefault="002922FA" w:rsidP="002922FA">
      <w:pPr>
        <w:rPr>
          <w:rFonts w:eastAsiaTheme="minorEastAsia"/>
          <w:szCs w:val="24"/>
        </w:rPr>
      </w:pPr>
      <w:r w:rsidRPr="00EC5F2B">
        <w:rPr>
          <w:rFonts w:eastAsiaTheme="minorEastAsia"/>
          <w:szCs w:val="24"/>
        </w:rPr>
        <w:t>The reef at Faga’alu Bay, American Samoa, is severely affected by siltation stress, due to excessive terrigenous r</w:t>
      </w:r>
      <w:r w:rsidR="00EF4B07" w:rsidRPr="00EC5F2B">
        <w:rPr>
          <w:rFonts w:eastAsiaTheme="minorEastAsia"/>
          <w:szCs w:val="24"/>
        </w:rPr>
        <w:t xml:space="preserve">unoff resulting from prolonged and </w:t>
      </w:r>
      <w:r w:rsidRPr="00EC5F2B">
        <w:rPr>
          <w:rFonts w:eastAsiaTheme="minorEastAsia"/>
          <w:szCs w:val="24"/>
        </w:rPr>
        <w:t>deficient land use practices within the boundaries of the adjacent watershed. Additional secondary impacts to reef corals and associated communities in the Bay include nutrient loading (nitrogen and phosphorus), lowered levels of dissolved oxygen, and elevated bacterial counts from urbanization and inadequate waste management. By documenting coral reef benthic community structure and demographic parameters in a spatially comprehensive manner, this work provides baseline information that is critical to evaluate the effectiveness of reef-to-ridge management practices aimed at reducing land-based sources of pollution threats in Faga’alu Bay, American Samoa. This information is also of use as the basis to track and improve water quality, enhance ecosystem resilience, and update coral reef protection measures.</w:t>
      </w:r>
    </w:p>
    <w:p w14:paraId="3C3AE371" w14:textId="77777777" w:rsidR="002922FA" w:rsidRPr="002922FA" w:rsidRDefault="002922FA" w:rsidP="002922FA">
      <w:pPr>
        <w:rPr>
          <w:rFonts w:eastAsiaTheme="minorEastAsia"/>
          <w:szCs w:val="22"/>
        </w:rPr>
      </w:pPr>
    </w:p>
    <w:p w14:paraId="3A342F8E" w14:textId="77777777" w:rsidR="00EF4B07" w:rsidRDefault="002922FA" w:rsidP="00CC271F">
      <w:pPr>
        <w:pStyle w:val="Heading2"/>
        <w:rPr>
          <w:rFonts w:eastAsiaTheme="minorEastAsia"/>
        </w:rPr>
      </w:pPr>
      <w:r w:rsidRPr="00EF4B07">
        <w:rPr>
          <w:rFonts w:eastAsiaTheme="minorEastAsia"/>
        </w:rPr>
        <w:t>Methods</w:t>
      </w:r>
    </w:p>
    <w:p w14:paraId="7F113BB1" w14:textId="3AAA261F" w:rsidR="002922FA" w:rsidRPr="00EC5F2B" w:rsidRDefault="002922FA" w:rsidP="002922FA">
      <w:pPr>
        <w:rPr>
          <w:rFonts w:eastAsiaTheme="minorEastAsia"/>
          <w:szCs w:val="24"/>
        </w:rPr>
      </w:pPr>
      <w:r w:rsidRPr="00EC5F2B">
        <w:rPr>
          <w:rFonts w:eastAsiaTheme="minorEastAsia" w:cstheme="minorBidi"/>
          <w:szCs w:val="24"/>
        </w:rPr>
        <w:t>A stratified random sampling design was implem</w:t>
      </w:r>
      <w:r w:rsidR="004766D7" w:rsidRPr="00EC5F2B">
        <w:rPr>
          <w:rFonts w:eastAsiaTheme="minorEastAsia" w:cstheme="minorBidi"/>
          <w:szCs w:val="24"/>
        </w:rPr>
        <w:t xml:space="preserve">ented to survey the </w:t>
      </w:r>
      <w:r w:rsidR="00215F22">
        <w:rPr>
          <w:rFonts w:eastAsiaTheme="minorEastAsia" w:cstheme="minorBidi"/>
          <w:szCs w:val="24"/>
        </w:rPr>
        <w:t>coral reef communities at Faga’alu</w:t>
      </w:r>
      <w:r w:rsidR="004766D7" w:rsidRPr="00EC5F2B">
        <w:rPr>
          <w:rFonts w:eastAsiaTheme="minorEastAsia" w:cstheme="minorBidi"/>
          <w:szCs w:val="24"/>
        </w:rPr>
        <w:t>; t</w:t>
      </w:r>
      <w:r w:rsidRPr="00EC5F2B">
        <w:rPr>
          <w:rFonts w:eastAsiaTheme="minorEastAsia" w:cstheme="minorBidi"/>
          <w:szCs w:val="24"/>
        </w:rPr>
        <w:t>he survey domain encompassed ~9</w:t>
      </w:r>
      <w:r w:rsidR="004766D7" w:rsidRPr="00EC5F2B">
        <w:rPr>
          <w:rFonts w:eastAsiaTheme="minorEastAsia" w:cstheme="minorBidi"/>
          <w:szCs w:val="24"/>
        </w:rPr>
        <w:t>0</w:t>
      </w:r>
      <w:r w:rsidRPr="00EC5F2B">
        <w:rPr>
          <w:rFonts w:eastAsiaTheme="minorEastAsia" w:cstheme="minorBidi"/>
          <w:szCs w:val="24"/>
        </w:rPr>
        <w:t xml:space="preserve">% of the mapped area of reef and hard bottom habitat, </w:t>
      </w:r>
      <w:r w:rsidR="004766D7" w:rsidRPr="00EC5F2B">
        <w:rPr>
          <w:rFonts w:eastAsiaTheme="minorEastAsia" w:cstheme="minorBidi"/>
          <w:szCs w:val="24"/>
        </w:rPr>
        <w:t xml:space="preserve">which </w:t>
      </w:r>
      <w:r w:rsidRPr="00EC5F2B">
        <w:rPr>
          <w:rFonts w:eastAsiaTheme="minorEastAsia" w:cstheme="minorBidi"/>
          <w:szCs w:val="24"/>
        </w:rPr>
        <w:t xml:space="preserve">was divided into </w:t>
      </w:r>
      <w:r w:rsidR="000433E4" w:rsidRPr="00EC5F2B">
        <w:rPr>
          <w:rFonts w:eastAsiaTheme="minorEastAsia" w:cstheme="minorBidi"/>
          <w:szCs w:val="24"/>
        </w:rPr>
        <w:t xml:space="preserve">four </w:t>
      </w:r>
      <w:r w:rsidRPr="00EC5F2B">
        <w:rPr>
          <w:rFonts w:eastAsiaTheme="minorEastAsia" w:cstheme="minorBidi"/>
          <w:szCs w:val="24"/>
        </w:rPr>
        <w:t xml:space="preserve">strata based on reef zone </w:t>
      </w:r>
      <w:r w:rsidR="000433E4" w:rsidRPr="00EC5F2B">
        <w:rPr>
          <w:rFonts w:eastAsiaTheme="minorEastAsia" w:cstheme="minorBidi"/>
          <w:szCs w:val="24"/>
        </w:rPr>
        <w:t>(</w:t>
      </w:r>
      <w:r w:rsidRPr="00EC5F2B">
        <w:rPr>
          <w:rFonts w:eastAsiaTheme="minorEastAsia" w:cstheme="minorBidi"/>
          <w:szCs w:val="24"/>
        </w:rPr>
        <w:t>backreef and forereef</w:t>
      </w:r>
      <w:r w:rsidR="000433E4" w:rsidRPr="00EC5F2B">
        <w:rPr>
          <w:rFonts w:eastAsiaTheme="minorEastAsia" w:cstheme="minorBidi"/>
          <w:szCs w:val="24"/>
        </w:rPr>
        <w:t>) and location (north and south)</w:t>
      </w:r>
      <w:r w:rsidR="00EC5F2B">
        <w:rPr>
          <w:rFonts w:eastAsiaTheme="minorEastAsia" w:cstheme="minorBidi"/>
          <w:szCs w:val="24"/>
        </w:rPr>
        <w:t>.</w:t>
      </w:r>
      <w:r w:rsidR="000433E4" w:rsidRPr="00EC5F2B">
        <w:rPr>
          <w:rFonts w:eastAsiaTheme="minorEastAsia" w:cstheme="minorBidi"/>
          <w:szCs w:val="24"/>
        </w:rPr>
        <w:t xml:space="preserve"> </w:t>
      </w:r>
      <w:r w:rsidRPr="00EC5F2B">
        <w:rPr>
          <w:rFonts w:eastAsiaTheme="minorEastAsia" w:cstheme="minorBidi"/>
          <w:szCs w:val="24"/>
        </w:rPr>
        <w:t>Allocation of sampling effort was relative to strata area and sites were randomly selected within each stratum. Rapid ecological assessments, totaling surveys at 40 sites (</w:t>
      </w:r>
      <w:r w:rsidR="00452312">
        <w:rPr>
          <w:rFonts w:eastAsiaTheme="minorEastAsia" w:cstheme="minorBidi"/>
          <w:szCs w:val="24"/>
        </w:rPr>
        <w:fldChar w:fldCharType="begin"/>
      </w:r>
      <w:r w:rsidR="00452312">
        <w:rPr>
          <w:rFonts w:eastAsiaTheme="minorEastAsia" w:cstheme="minorBidi"/>
          <w:szCs w:val="24"/>
        </w:rPr>
        <w:instrText xml:space="preserve"> REF _Ref423527289 \h </w:instrText>
      </w:r>
      <w:r w:rsidR="00452312">
        <w:rPr>
          <w:rFonts w:eastAsiaTheme="minorEastAsia" w:cstheme="minorBidi"/>
          <w:szCs w:val="24"/>
        </w:rPr>
      </w:r>
      <w:r w:rsidR="00452312">
        <w:rPr>
          <w:rFonts w:eastAsiaTheme="minorEastAsia" w:cstheme="minorBidi"/>
          <w:szCs w:val="24"/>
        </w:rPr>
        <w:fldChar w:fldCharType="separate"/>
      </w:r>
      <w:r w:rsidR="00452312" w:rsidRPr="000E709A">
        <w:t xml:space="preserve">Figure </w:t>
      </w:r>
      <w:r w:rsidR="00452312">
        <w:rPr>
          <w:noProof/>
        </w:rPr>
        <w:t>9</w:t>
      </w:r>
      <w:r w:rsidR="00452312">
        <w:rPr>
          <w:rFonts w:eastAsiaTheme="minorEastAsia" w:cstheme="minorBidi"/>
          <w:szCs w:val="24"/>
        </w:rPr>
        <w:fldChar w:fldCharType="end"/>
      </w:r>
      <w:r w:rsidRPr="00EC5F2B">
        <w:rPr>
          <w:rFonts w:eastAsiaTheme="minorEastAsia" w:cstheme="minorBidi"/>
          <w:szCs w:val="24"/>
        </w:rPr>
        <w:t xml:space="preserve">) were </w:t>
      </w:r>
      <w:r w:rsidRPr="00EC5F2B">
        <w:rPr>
          <w:rFonts w:eastAsiaTheme="minorEastAsia"/>
          <w:szCs w:val="24"/>
        </w:rPr>
        <w:t xml:space="preserve">conducted between March 2012 and </w:t>
      </w:r>
      <w:r w:rsidR="00E3661D">
        <w:rPr>
          <w:rFonts w:eastAsiaTheme="minorEastAsia"/>
          <w:szCs w:val="24"/>
        </w:rPr>
        <w:t>August</w:t>
      </w:r>
      <w:r w:rsidR="00E3661D" w:rsidRPr="00EC5F2B">
        <w:rPr>
          <w:rFonts w:eastAsiaTheme="minorEastAsia"/>
          <w:szCs w:val="24"/>
        </w:rPr>
        <w:t xml:space="preserve"> </w:t>
      </w:r>
      <w:r w:rsidRPr="00EC5F2B">
        <w:rPr>
          <w:rFonts w:eastAsiaTheme="minorEastAsia"/>
          <w:szCs w:val="24"/>
        </w:rPr>
        <w:t xml:space="preserve">2013 by staff of NOAA’s Coral </w:t>
      </w:r>
      <w:r w:rsidR="005F08F2" w:rsidRPr="00EC5F2B">
        <w:rPr>
          <w:rFonts w:eastAsiaTheme="minorEastAsia"/>
          <w:szCs w:val="24"/>
        </w:rPr>
        <w:t>Reef Ecosystem Division (CRED), with three sites</w:t>
      </w:r>
      <w:r w:rsidR="00215F22">
        <w:rPr>
          <w:rFonts w:eastAsiaTheme="minorEastAsia"/>
          <w:szCs w:val="24"/>
        </w:rPr>
        <w:t xml:space="preserve"> (north bay, south ba</w:t>
      </w:r>
      <w:r w:rsidR="00D10A9C">
        <w:rPr>
          <w:rFonts w:eastAsiaTheme="minorEastAsia"/>
          <w:szCs w:val="24"/>
        </w:rPr>
        <w:t>y</w:t>
      </w:r>
      <w:r w:rsidR="00215F22">
        <w:rPr>
          <w:rFonts w:eastAsiaTheme="minorEastAsia"/>
          <w:szCs w:val="24"/>
        </w:rPr>
        <w:t>, and ava channel)</w:t>
      </w:r>
      <w:r w:rsidR="005F08F2" w:rsidRPr="00EC5F2B">
        <w:rPr>
          <w:rFonts w:eastAsiaTheme="minorEastAsia"/>
          <w:szCs w:val="24"/>
        </w:rPr>
        <w:t xml:space="preserve"> marked permanently for future visits and reassessments.   </w:t>
      </w:r>
    </w:p>
    <w:p w14:paraId="532BDEB9" w14:textId="77777777" w:rsidR="001941B3" w:rsidRDefault="001941B3" w:rsidP="002922FA">
      <w:pPr>
        <w:rPr>
          <w:rFonts w:eastAsiaTheme="minorEastAsia"/>
          <w:szCs w:val="22"/>
        </w:rPr>
      </w:pPr>
    </w:p>
    <w:p w14:paraId="550C4EED" w14:textId="77777777" w:rsidR="001941B3" w:rsidRPr="002922FA" w:rsidRDefault="001941B3" w:rsidP="002922FA">
      <w:pPr>
        <w:rPr>
          <w:rFonts w:eastAsiaTheme="minorEastAsia"/>
          <w:szCs w:val="22"/>
        </w:rPr>
      </w:pPr>
    </w:p>
    <w:p w14:paraId="2734049B" w14:textId="77777777" w:rsidR="000E709A" w:rsidRDefault="000E709A" w:rsidP="002922FA">
      <w:pPr>
        <w:rPr>
          <w:rFonts w:eastAsiaTheme="minorEastAsia"/>
          <w:szCs w:val="22"/>
        </w:rPr>
      </w:pPr>
    </w:p>
    <w:p w14:paraId="543CAD44" w14:textId="1DB9DB3A" w:rsidR="001941B3" w:rsidDel="00467036" w:rsidRDefault="000E709A" w:rsidP="002922FA">
      <w:pPr>
        <w:rPr>
          <w:del w:id="120" w:author="Susie Holst" w:date="2015-06-24T11:56:00Z"/>
          <w:rFonts w:eastAsiaTheme="minorEastAsia"/>
          <w:szCs w:val="22"/>
        </w:rPr>
      </w:pPr>
      <w:r>
        <w:rPr>
          <w:rFonts w:eastAsiaTheme="minorEastAsia"/>
          <w:noProof/>
          <w:szCs w:val="22"/>
        </w:rPr>
        <w:lastRenderedPageBreak/>
        <w:drawing>
          <wp:anchor distT="0" distB="0" distL="114300" distR="114300" simplePos="0" relativeHeight="251676672" behindDoc="0" locked="0" layoutInCell="1" allowOverlap="1" wp14:anchorId="32C256B4" wp14:editId="7E1BF2A5">
            <wp:simplePos x="0" y="0"/>
            <wp:positionH relativeFrom="column">
              <wp:posOffset>142874</wp:posOffset>
            </wp:positionH>
            <wp:positionV relativeFrom="paragraph">
              <wp:posOffset>219075</wp:posOffset>
            </wp:positionV>
            <wp:extent cx="5622726" cy="3560538"/>
            <wp:effectExtent l="0" t="0" r="0" b="190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22726" cy="3560538"/>
                    </a:xfrm>
                    <a:prstGeom prst="rect">
                      <a:avLst/>
                    </a:prstGeom>
                    <a:noFill/>
                  </pic:spPr>
                </pic:pic>
              </a:graphicData>
            </a:graphic>
          </wp:anchor>
        </w:drawing>
      </w:r>
    </w:p>
    <w:p w14:paraId="11389516" w14:textId="77777777" w:rsidR="0060204F" w:rsidRDefault="0060204F" w:rsidP="002922FA">
      <w:pPr>
        <w:rPr>
          <w:rFonts w:eastAsiaTheme="minorEastAsia"/>
          <w:szCs w:val="24"/>
        </w:rPr>
      </w:pPr>
    </w:p>
    <w:p w14:paraId="47D45AA4" w14:textId="77777777" w:rsidR="0060204F" w:rsidRPr="000E709A" w:rsidRDefault="0060204F" w:rsidP="0060204F">
      <w:pPr>
        <w:pStyle w:val="Caption"/>
      </w:pPr>
      <w:bookmarkStart w:id="121" w:name="_Ref423527289"/>
      <w:bookmarkStart w:id="122" w:name="_Toc423528348"/>
      <w:bookmarkStart w:id="123" w:name="_Toc423530142"/>
      <w:r w:rsidRPr="000E709A">
        <w:t xml:space="preserve">Figure </w:t>
      </w:r>
      <w:r w:rsidR="00242D87">
        <w:fldChar w:fldCharType="begin"/>
      </w:r>
      <w:r w:rsidR="00242D87">
        <w:instrText xml:space="preserve"> SEQ Figure \* ARABIC </w:instrText>
      </w:r>
      <w:r w:rsidR="00242D87">
        <w:fldChar w:fldCharType="separate"/>
      </w:r>
      <w:r w:rsidR="002E0F58">
        <w:rPr>
          <w:noProof/>
        </w:rPr>
        <w:t>10</w:t>
      </w:r>
      <w:r w:rsidR="00242D87">
        <w:rPr>
          <w:noProof/>
        </w:rPr>
        <w:fldChar w:fldCharType="end"/>
      </w:r>
      <w:bookmarkEnd w:id="121"/>
      <w:r w:rsidRPr="000E709A">
        <w:t>. Location of the benthic sites surveyed at Faga’alu Bay, American Samoa, between March 2012 and August 2013. Backreef sites indicated in orange and forereef sites indicated in yellow. Red symbols indicate permanent sites; 2 backreef and 1 forereef. All sites were selected using a stratified random design.</w:t>
      </w:r>
      <w:bookmarkEnd w:id="122"/>
      <w:bookmarkEnd w:id="123"/>
    </w:p>
    <w:p w14:paraId="42BC2B42" w14:textId="77777777" w:rsidR="0060204F" w:rsidRDefault="0060204F" w:rsidP="002922FA">
      <w:pPr>
        <w:rPr>
          <w:rFonts w:eastAsiaTheme="minorEastAsia"/>
          <w:szCs w:val="24"/>
        </w:rPr>
      </w:pPr>
    </w:p>
    <w:p w14:paraId="36CFFB5F" w14:textId="77777777" w:rsidR="00EC5F2B" w:rsidRDefault="002922FA" w:rsidP="002922FA">
      <w:pPr>
        <w:rPr>
          <w:rFonts w:eastAsiaTheme="minorEastAsia"/>
          <w:szCs w:val="24"/>
        </w:rPr>
      </w:pPr>
      <w:r w:rsidRPr="00EC5F2B">
        <w:rPr>
          <w:rFonts w:eastAsiaTheme="minorEastAsia"/>
          <w:szCs w:val="24"/>
        </w:rPr>
        <w:t xml:space="preserve">At each site, the belt-transect method, with two 25-m transect lines as the focal point of the survey was implemented to quantitatively assess </w:t>
      </w:r>
      <w:r w:rsidR="003B5924" w:rsidRPr="00EC5F2B">
        <w:rPr>
          <w:rFonts w:eastAsiaTheme="minorEastAsia"/>
          <w:szCs w:val="24"/>
        </w:rPr>
        <w:t>benthic community structure</w:t>
      </w:r>
      <w:r w:rsidR="00EC5F2B">
        <w:rPr>
          <w:rFonts w:eastAsiaTheme="minorEastAsia"/>
          <w:szCs w:val="24"/>
        </w:rPr>
        <w:t xml:space="preserve"> </w:t>
      </w:r>
      <w:r w:rsidR="003B5924" w:rsidRPr="00EC5F2B">
        <w:rPr>
          <w:rFonts w:eastAsiaTheme="minorEastAsia"/>
          <w:szCs w:val="24"/>
        </w:rPr>
        <w:t xml:space="preserve">and demographics. </w:t>
      </w:r>
      <w:r w:rsidRPr="00EC5F2B">
        <w:rPr>
          <w:rFonts w:eastAsiaTheme="minorEastAsia"/>
          <w:szCs w:val="24"/>
        </w:rPr>
        <w:t xml:space="preserve"> Along each transect, five 2.5-m</w:t>
      </w:r>
      <w:r w:rsidRPr="00EC5F2B">
        <w:rPr>
          <w:rFonts w:eastAsiaTheme="minorEastAsia"/>
          <w:szCs w:val="24"/>
          <w:vertAlign w:val="superscript"/>
        </w:rPr>
        <w:t>2</w:t>
      </w:r>
      <w:r w:rsidRPr="00EC5F2B">
        <w:rPr>
          <w:rFonts w:eastAsiaTheme="minorEastAsia"/>
          <w:szCs w:val="24"/>
        </w:rPr>
        <w:t xml:space="preserve"> segments were surveyed (0–2.5 m; 5.0–7.5 m; 10–12.5 m; 15–17.5 m; 20–22.5 m), whereby all coral colonies whose center fell within 0.5 m on either side of each transect line were identified to the highest </w:t>
      </w:r>
      <w:r w:rsidR="00215F22">
        <w:rPr>
          <w:rFonts w:eastAsiaTheme="minorEastAsia"/>
          <w:szCs w:val="24"/>
        </w:rPr>
        <w:t xml:space="preserve">possible </w:t>
      </w:r>
      <w:r w:rsidRPr="00EC5F2B">
        <w:rPr>
          <w:rFonts w:eastAsiaTheme="minorEastAsia"/>
          <w:szCs w:val="24"/>
        </w:rPr>
        <w:t xml:space="preserve">level of taxonomic </w:t>
      </w:r>
      <w:r w:rsidR="00215F22">
        <w:rPr>
          <w:rFonts w:eastAsiaTheme="minorEastAsia"/>
          <w:szCs w:val="24"/>
        </w:rPr>
        <w:t xml:space="preserve">detail </w:t>
      </w:r>
      <w:r w:rsidRPr="00EC5F2B">
        <w:rPr>
          <w:rFonts w:eastAsiaTheme="minorEastAsia"/>
          <w:szCs w:val="24"/>
        </w:rPr>
        <w:t>and measured for two planar size metrics: maximum diameter and diameter perpendicular to the maximum diameter</w:t>
      </w:r>
      <w:r w:rsidR="000433E4" w:rsidRPr="00EC5F2B">
        <w:rPr>
          <w:rFonts w:eastAsiaTheme="minorEastAsia"/>
          <w:szCs w:val="24"/>
        </w:rPr>
        <w:t xml:space="preserve"> (</w:t>
      </w:r>
      <w:r w:rsidR="00537DF1" w:rsidRPr="00EC5F2B">
        <w:rPr>
          <w:rFonts w:eastAsiaTheme="minorEastAsia"/>
          <w:szCs w:val="24"/>
        </w:rPr>
        <w:t>NOAA 2015)</w:t>
      </w:r>
      <w:r w:rsidRPr="00EC5F2B">
        <w:rPr>
          <w:rFonts w:eastAsiaTheme="minorEastAsia"/>
          <w:szCs w:val="24"/>
        </w:rPr>
        <w:t xml:space="preserve">. Coral recruits (defined as attached colonies smaller than 5 cm in diameter) were also quantified, measured, and identified to the highest possible level of taxonomic </w:t>
      </w:r>
      <w:r w:rsidR="00215F22">
        <w:rPr>
          <w:rFonts w:eastAsiaTheme="minorEastAsia"/>
          <w:szCs w:val="24"/>
        </w:rPr>
        <w:t>detail</w:t>
      </w:r>
      <w:r w:rsidRPr="00EC5F2B">
        <w:rPr>
          <w:rFonts w:eastAsiaTheme="minorEastAsia"/>
          <w:szCs w:val="24"/>
        </w:rPr>
        <w:t>. For each coral colony identified within belt-transect surveys, the extent of mortality –</w:t>
      </w:r>
      <w:r w:rsidR="00467036">
        <w:rPr>
          <w:rFonts w:eastAsiaTheme="minorEastAsia"/>
          <w:szCs w:val="24"/>
        </w:rPr>
        <w:t xml:space="preserve"> </w:t>
      </w:r>
      <w:r w:rsidRPr="00EC5F2B">
        <w:rPr>
          <w:rFonts w:eastAsiaTheme="minorEastAsia"/>
          <w:szCs w:val="24"/>
        </w:rPr>
        <w:t>both recent and old</w:t>
      </w:r>
      <w:r w:rsidR="00467036">
        <w:rPr>
          <w:rFonts w:eastAsiaTheme="minorEastAsia"/>
          <w:szCs w:val="24"/>
        </w:rPr>
        <w:t xml:space="preserve"> – w</w:t>
      </w:r>
      <w:r w:rsidRPr="00EC5F2B">
        <w:rPr>
          <w:rFonts w:eastAsiaTheme="minorEastAsia"/>
          <w:szCs w:val="24"/>
        </w:rPr>
        <w:t xml:space="preserve">ere estimated, dedicating special attention to any evidence of </w:t>
      </w:r>
      <w:r w:rsidR="00215F22">
        <w:rPr>
          <w:rFonts w:eastAsiaTheme="minorEastAsia"/>
          <w:szCs w:val="24"/>
        </w:rPr>
        <w:t xml:space="preserve">disease and </w:t>
      </w:r>
      <w:r w:rsidRPr="00EC5F2B">
        <w:rPr>
          <w:rFonts w:eastAsiaTheme="minorEastAsia"/>
          <w:szCs w:val="24"/>
        </w:rPr>
        <w:t xml:space="preserve">sediment-related damage or stress.  In addition, the Line-Point-Intercept methodology at 25 cm intervals was implemented to derive information on </w:t>
      </w:r>
      <w:r w:rsidR="00215F22">
        <w:rPr>
          <w:rFonts w:eastAsiaTheme="minorEastAsia"/>
          <w:szCs w:val="24"/>
        </w:rPr>
        <w:t xml:space="preserve">benthic </w:t>
      </w:r>
      <w:r w:rsidRPr="00EC5F2B">
        <w:rPr>
          <w:rFonts w:eastAsiaTheme="minorEastAsia"/>
          <w:szCs w:val="24"/>
        </w:rPr>
        <w:t>percent composition, relative abundance, and cover</w:t>
      </w:r>
      <w:r w:rsidR="005001F5" w:rsidRPr="00EC5F2B">
        <w:rPr>
          <w:rFonts w:eastAsiaTheme="minorEastAsia"/>
          <w:szCs w:val="24"/>
        </w:rPr>
        <w:t xml:space="preserve"> (NOAA 2015)</w:t>
      </w:r>
      <w:r w:rsidRPr="00EC5F2B">
        <w:rPr>
          <w:rFonts w:eastAsiaTheme="minorEastAsia"/>
          <w:szCs w:val="24"/>
        </w:rPr>
        <w:t xml:space="preserve">. </w:t>
      </w:r>
      <w:r w:rsidR="00FC6713" w:rsidRPr="00EC5F2B">
        <w:rPr>
          <w:rFonts w:eastAsiaTheme="minorEastAsia"/>
          <w:szCs w:val="24"/>
        </w:rPr>
        <w:t xml:space="preserve"> </w:t>
      </w:r>
    </w:p>
    <w:p w14:paraId="63EB340A" w14:textId="77777777" w:rsidR="00EC5F2B" w:rsidRDefault="00EC5F2B" w:rsidP="002922FA">
      <w:pPr>
        <w:rPr>
          <w:rFonts w:eastAsiaTheme="minorEastAsia"/>
          <w:szCs w:val="24"/>
        </w:rPr>
      </w:pPr>
    </w:p>
    <w:p w14:paraId="51385D3E" w14:textId="77777777" w:rsidR="00E5114F" w:rsidRPr="00E5114F" w:rsidRDefault="00E5114F" w:rsidP="00CC271F">
      <w:pPr>
        <w:pStyle w:val="Heading3"/>
        <w:rPr>
          <w:rFonts w:eastAsiaTheme="minorEastAsia"/>
        </w:rPr>
      </w:pPr>
      <w:r w:rsidRPr="00E5114F">
        <w:rPr>
          <w:rFonts w:eastAsiaTheme="minorEastAsia"/>
        </w:rPr>
        <w:t>Data Analysis</w:t>
      </w:r>
    </w:p>
    <w:p w14:paraId="7A5DE5CB" w14:textId="77777777" w:rsidR="00EC5F2B" w:rsidRPr="00467036" w:rsidRDefault="00EC5F2B" w:rsidP="002922FA">
      <w:pPr>
        <w:rPr>
          <w:rFonts w:eastAsiaTheme="minorEastAsia"/>
          <w:b/>
          <w:i/>
          <w:szCs w:val="24"/>
        </w:rPr>
      </w:pPr>
      <w:r w:rsidRPr="00467036">
        <w:rPr>
          <w:rFonts w:eastAsiaTheme="minorEastAsia"/>
          <w:b/>
          <w:i/>
          <w:szCs w:val="24"/>
        </w:rPr>
        <w:t>Analysis of benthic community structure and demographics data</w:t>
      </w:r>
    </w:p>
    <w:p w14:paraId="7F458784" w14:textId="77777777" w:rsidR="002922FA" w:rsidRPr="00EC5F2B" w:rsidRDefault="00FC6713" w:rsidP="002922FA">
      <w:pPr>
        <w:rPr>
          <w:rFonts w:eastAsiaTheme="minorEastAsia"/>
          <w:szCs w:val="24"/>
        </w:rPr>
      </w:pPr>
      <w:r w:rsidRPr="00EC5F2B">
        <w:rPr>
          <w:rFonts w:eastAsiaTheme="minorEastAsia"/>
          <w:szCs w:val="24"/>
        </w:rPr>
        <w:t>Spatial patterns of mean percent coral cover and colony densities were tested implementing independent two-way ANOVA models, using reef zone (backreef vs. forereef) and location (north vs. south) as factors.</w:t>
      </w:r>
      <w:r w:rsidR="00902BDB" w:rsidRPr="00EC5F2B">
        <w:rPr>
          <w:rFonts w:eastAsiaTheme="minorEastAsia"/>
          <w:szCs w:val="24"/>
        </w:rPr>
        <w:t xml:space="preserve"> </w:t>
      </w:r>
      <w:r w:rsidR="009D1E83" w:rsidRPr="00EC5F2B">
        <w:rPr>
          <w:rFonts w:eastAsiaTheme="minorEastAsia"/>
          <w:szCs w:val="24"/>
        </w:rPr>
        <w:t>Cover data was ln-transformed to fulfill parametric statistical requirements.</w:t>
      </w:r>
      <w:r w:rsidR="00215F22">
        <w:rPr>
          <w:rFonts w:eastAsiaTheme="minorEastAsia"/>
          <w:szCs w:val="24"/>
        </w:rPr>
        <w:t xml:space="preserve"> A</w:t>
      </w:r>
      <w:r w:rsidR="00215F22" w:rsidRPr="00DE0B7B">
        <w:rPr>
          <w:rFonts w:eastAsiaTheme="minorEastAsia"/>
          <w:szCs w:val="24"/>
        </w:rPr>
        <w:t>NOVA analyses were performed us</w:t>
      </w:r>
      <w:r w:rsidR="00215F22">
        <w:rPr>
          <w:rFonts w:eastAsiaTheme="minorEastAsia"/>
          <w:szCs w:val="24"/>
        </w:rPr>
        <w:t>ing SYSTAT 12 version 12.02.00 (SYSTAT 2007)</w:t>
      </w:r>
      <w:r w:rsidR="00215F22" w:rsidRPr="00DE0B7B">
        <w:rPr>
          <w:rFonts w:eastAsiaTheme="minorEastAsia"/>
          <w:szCs w:val="24"/>
        </w:rPr>
        <w:t>.</w:t>
      </w:r>
    </w:p>
    <w:p w14:paraId="296CCD03" w14:textId="77777777" w:rsidR="003B5924" w:rsidRDefault="003B5924" w:rsidP="002922FA">
      <w:pPr>
        <w:spacing w:after="200"/>
        <w:rPr>
          <w:rFonts w:eastAsiaTheme="minorEastAsia"/>
          <w:b/>
          <w:noProof/>
          <w:sz w:val="28"/>
          <w:szCs w:val="28"/>
        </w:rPr>
      </w:pPr>
    </w:p>
    <w:p w14:paraId="4E01C1E2" w14:textId="77777777" w:rsidR="00B1632F" w:rsidRPr="00B1632F" w:rsidRDefault="00B1632F" w:rsidP="00CC271F">
      <w:pPr>
        <w:pStyle w:val="Heading2"/>
        <w:rPr>
          <w:rFonts w:eastAsiaTheme="minorEastAsia"/>
        </w:rPr>
      </w:pPr>
      <w:r>
        <w:rPr>
          <w:rFonts w:eastAsiaTheme="minorEastAsia"/>
          <w:noProof/>
        </w:rPr>
        <w:t>Baseline values</w:t>
      </w:r>
    </w:p>
    <w:p w14:paraId="3477D41E" w14:textId="77777777" w:rsidR="00993D51" w:rsidRDefault="003B5924" w:rsidP="00CC271F">
      <w:pPr>
        <w:pStyle w:val="Heading3"/>
        <w:rPr>
          <w:rFonts w:eastAsiaTheme="minorEastAsia"/>
        </w:rPr>
      </w:pPr>
      <w:r w:rsidRPr="00EC5F2B">
        <w:rPr>
          <w:rFonts w:eastAsiaTheme="minorEastAsia"/>
        </w:rPr>
        <w:t xml:space="preserve">Benthic composition and community structure </w:t>
      </w:r>
    </w:p>
    <w:p w14:paraId="741154A4" w14:textId="411CD344" w:rsidR="002922FA" w:rsidRPr="00EC5F2B" w:rsidRDefault="00452312" w:rsidP="002922FA">
      <w:pPr>
        <w:spacing w:after="200"/>
        <w:rPr>
          <w:rFonts w:eastAsiaTheme="minorEastAsia" w:cstheme="minorBidi"/>
          <w:szCs w:val="24"/>
        </w:rPr>
      </w:pPr>
      <w:r>
        <w:rPr>
          <w:rFonts w:eastAsiaTheme="minorEastAsia"/>
          <w:noProof/>
          <w:szCs w:val="22"/>
        </w:rPr>
        <w:drawing>
          <wp:anchor distT="0" distB="0" distL="114300" distR="114300" simplePos="0" relativeHeight="251662336" behindDoc="0" locked="0" layoutInCell="1" allowOverlap="1" wp14:anchorId="538BA099" wp14:editId="1432202D">
            <wp:simplePos x="0" y="0"/>
            <wp:positionH relativeFrom="column">
              <wp:posOffset>714375</wp:posOffset>
            </wp:positionH>
            <wp:positionV relativeFrom="paragraph">
              <wp:posOffset>789305</wp:posOffset>
            </wp:positionV>
            <wp:extent cx="4791075" cy="3571875"/>
            <wp:effectExtent l="0" t="0" r="9525"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791075" cy="3571875"/>
                    </a:xfrm>
                    <a:prstGeom prst="rect">
                      <a:avLst/>
                    </a:prstGeom>
                  </pic:spPr>
                </pic:pic>
              </a:graphicData>
            </a:graphic>
          </wp:anchor>
        </w:drawing>
      </w:r>
      <w:r w:rsidR="002922FA" w:rsidRPr="00EC5F2B">
        <w:rPr>
          <w:rFonts w:eastAsiaTheme="minorEastAsia" w:cstheme="minorBidi"/>
          <w:szCs w:val="24"/>
        </w:rPr>
        <w:t>The quantitative survey data support the benthic community patterns that previously had been anecdotally reported and observed in the field: coral development is conspicuously prominent along the southern portions of the reef in Faga`alu Bay (</w:t>
      </w:r>
      <w:r w:rsidR="00217F5A">
        <w:rPr>
          <w:rFonts w:eastAsiaTheme="minorEastAsia" w:cstheme="minorBidi"/>
          <w:szCs w:val="24"/>
        </w:rPr>
        <w:fldChar w:fldCharType="begin"/>
      </w:r>
      <w:r w:rsidR="00217F5A">
        <w:rPr>
          <w:rFonts w:eastAsiaTheme="minorEastAsia" w:cstheme="minorBidi"/>
          <w:szCs w:val="24"/>
        </w:rPr>
        <w:instrText xml:space="preserve"> REF _Ref423527547 \h </w:instrText>
      </w:r>
      <w:r w:rsidR="00217F5A">
        <w:rPr>
          <w:rFonts w:eastAsiaTheme="minorEastAsia" w:cstheme="minorBidi"/>
          <w:szCs w:val="24"/>
        </w:rPr>
      </w:r>
      <w:r w:rsidR="00217F5A">
        <w:rPr>
          <w:rFonts w:eastAsiaTheme="minorEastAsia" w:cstheme="minorBidi"/>
          <w:szCs w:val="24"/>
        </w:rPr>
        <w:fldChar w:fldCharType="separate"/>
      </w:r>
      <w:r w:rsidR="00217F5A">
        <w:t xml:space="preserve">Figure </w:t>
      </w:r>
      <w:r w:rsidR="00217F5A">
        <w:rPr>
          <w:noProof/>
        </w:rPr>
        <w:t>10</w:t>
      </w:r>
      <w:r w:rsidR="00217F5A">
        <w:rPr>
          <w:rFonts w:eastAsiaTheme="minorEastAsia" w:cstheme="minorBidi"/>
          <w:szCs w:val="24"/>
        </w:rPr>
        <w:fldChar w:fldCharType="end"/>
      </w:r>
      <w:r w:rsidR="00FC6713" w:rsidRPr="00EC5F2B">
        <w:rPr>
          <w:rFonts w:eastAsiaTheme="minorEastAsia" w:cstheme="minorBidi"/>
          <w:szCs w:val="24"/>
        </w:rPr>
        <w:t>a</w:t>
      </w:r>
      <w:r w:rsidR="002922FA" w:rsidRPr="00EC5F2B">
        <w:rPr>
          <w:rFonts w:eastAsiaTheme="minorEastAsia" w:cstheme="minorBidi"/>
          <w:szCs w:val="24"/>
        </w:rPr>
        <w:t>, b</w:t>
      </w:r>
      <w:r w:rsidR="00FC3CDD">
        <w:rPr>
          <w:rFonts w:eastAsiaTheme="minorEastAsia" w:cstheme="minorBidi"/>
          <w:szCs w:val="24"/>
        </w:rPr>
        <w:t xml:space="preserve">, </w:t>
      </w:r>
      <w:r w:rsidR="00217F5A">
        <w:rPr>
          <w:rFonts w:eastAsiaTheme="minorEastAsia" w:cstheme="minorBidi"/>
          <w:szCs w:val="24"/>
        </w:rPr>
        <w:fldChar w:fldCharType="begin"/>
      </w:r>
      <w:r w:rsidR="00217F5A">
        <w:rPr>
          <w:rFonts w:eastAsiaTheme="minorEastAsia" w:cstheme="minorBidi"/>
          <w:szCs w:val="24"/>
        </w:rPr>
        <w:instrText xml:space="preserve"> REF _Ref423527560 \h </w:instrText>
      </w:r>
      <w:r w:rsidR="00217F5A">
        <w:rPr>
          <w:rFonts w:eastAsiaTheme="minorEastAsia" w:cstheme="minorBidi"/>
          <w:szCs w:val="24"/>
        </w:rPr>
      </w:r>
      <w:r w:rsidR="00217F5A">
        <w:rPr>
          <w:rFonts w:eastAsiaTheme="minorEastAsia" w:cstheme="minorBidi"/>
          <w:szCs w:val="24"/>
        </w:rPr>
        <w:fldChar w:fldCharType="separate"/>
      </w:r>
      <w:r w:rsidR="00217F5A">
        <w:t xml:space="preserve">Figure </w:t>
      </w:r>
      <w:r w:rsidR="00217F5A">
        <w:rPr>
          <w:noProof/>
        </w:rPr>
        <w:t>11</w:t>
      </w:r>
      <w:r w:rsidR="00217F5A">
        <w:rPr>
          <w:rFonts w:eastAsiaTheme="minorEastAsia" w:cstheme="minorBidi"/>
          <w:szCs w:val="24"/>
        </w:rPr>
        <w:fldChar w:fldCharType="end"/>
      </w:r>
      <w:r w:rsidR="002922FA" w:rsidRPr="00EC5F2B">
        <w:rPr>
          <w:rFonts w:eastAsiaTheme="minorEastAsia" w:cstheme="minorBidi"/>
          <w:szCs w:val="24"/>
        </w:rPr>
        <w:t xml:space="preserve">), compared to the northern areas, where coral </w:t>
      </w:r>
      <w:r w:rsidR="00215F22">
        <w:rPr>
          <w:rFonts w:eastAsiaTheme="minorEastAsia" w:cstheme="minorBidi"/>
          <w:szCs w:val="24"/>
        </w:rPr>
        <w:t xml:space="preserve">development </w:t>
      </w:r>
      <w:r w:rsidR="002922FA" w:rsidRPr="00EC5F2B">
        <w:rPr>
          <w:rFonts w:eastAsiaTheme="minorEastAsia" w:cstheme="minorBidi"/>
          <w:szCs w:val="24"/>
        </w:rPr>
        <w:t>is limited and depauperate (</w:t>
      </w:r>
      <w:r w:rsidR="00217F5A">
        <w:rPr>
          <w:rFonts w:eastAsiaTheme="minorEastAsia" w:cstheme="minorBidi"/>
          <w:szCs w:val="24"/>
        </w:rPr>
        <w:fldChar w:fldCharType="begin"/>
      </w:r>
      <w:r w:rsidR="00217F5A">
        <w:rPr>
          <w:rFonts w:eastAsiaTheme="minorEastAsia" w:cstheme="minorBidi"/>
          <w:szCs w:val="24"/>
        </w:rPr>
        <w:instrText xml:space="preserve"> REF _Ref423527547 \h </w:instrText>
      </w:r>
      <w:r w:rsidR="00217F5A">
        <w:rPr>
          <w:rFonts w:eastAsiaTheme="minorEastAsia" w:cstheme="minorBidi"/>
          <w:szCs w:val="24"/>
        </w:rPr>
      </w:r>
      <w:r w:rsidR="00217F5A">
        <w:rPr>
          <w:rFonts w:eastAsiaTheme="minorEastAsia" w:cstheme="minorBidi"/>
          <w:szCs w:val="24"/>
        </w:rPr>
        <w:fldChar w:fldCharType="separate"/>
      </w:r>
      <w:r w:rsidR="00217F5A">
        <w:t xml:space="preserve">Figure </w:t>
      </w:r>
      <w:r w:rsidR="00217F5A">
        <w:rPr>
          <w:noProof/>
        </w:rPr>
        <w:t>10</w:t>
      </w:r>
      <w:r w:rsidR="00217F5A">
        <w:rPr>
          <w:rFonts w:eastAsiaTheme="minorEastAsia" w:cstheme="minorBidi"/>
          <w:szCs w:val="24"/>
        </w:rPr>
        <w:fldChar w:fldCharType="end"/>
      </w:r>
      <w:r w:rsidR="00FC6713" w:rsidRPr="00EC5F2B">
        <w:rPr>
          <w:rFonts w:eastAsiaTheme="minorEastAsia" w:cstheme="minorBidi"/>
          <w:szCs w:val="24"/>
        </w:rPr>
        <w:t>c</w:t>
      </w:r>
      <w:r w:rsidR="002922FA" w:rsidRPr="00EC5F2B">
        <w:rPr>
          <w:rFonts w:eastAsiaTheme="minorEastAsia" w:cstheme="minorBidi"/>
          <w:szCs w:val="24"/>
        </w:rPr>
        <w:t>, d</w:t>
      </w:r>
      <w:r w:rsidR="00FC3CDD">
        <w:rPr>
          <w:rFonts w:eastAsiaTheme="minorEastAsia" w:cstheme="minorBidi"/>
          <w:szCs w:val="24"/>
        </w:rPr>
        <w:t xml:space="preserve">, </w:t>
      </w:r>
      <w:r w:rsidR="00217F5A">
        <w:rPr>
          <w:rFonts w:eastAsiaTheme="minorEastAsia" w:cstheme="minorBidi"/>
          <w:szCs w:val="24"/>
        </w:rPr>
        <w:fldChar w:fldCharType="begin"/>
      </w:r>
      <w:r w:rsidR="00217F5A">
        <w:rPr>
          <w:rFonts w:eastAsiaTheme="minorEastAsia" w:cstheme="minorBidi"/>
          <w:szCs w:val="24"/>
        </w:rPr>
        <w:instrText xml:space="preserve"> REF _Ref423527560 \h </w:instrText>
      </w:r>
      <w:r w:rsidR="00217F5A">
        <w:rPr>
          <w:rFonts w:eastAsiaTheme="minorEastAsia" w:cstheme="minorBidi"/>
          <w:szCs w:val="24"/>
        </w:rPr>
      </w:r>
      <w:r w:rsidR="00217F5A">
        <w:rPr>
          <w:rFonts w:eastAsiaTheme="minorEastAsia" w:cstheme="minorBidi"/>
          <w:szCs w:val="24"/>
        </w:rPr>
        <w:fldChar w:fldCharType="separate"/>
      </w:r>
      <w:r w:rsidR="00217F5A">
        <w:t xml:space="preserve">Figure </w:t>
      </w:r>
      <w:r w:rsidR="00217F5A">
        <w:rPr>
          <w:noProof/>
        </w:rPr>
        <w:t>11</w:t>
      </w:r>
      <w:r w:rsidR="00217F5A">
        <w:rPr>
          <w:rFonts w:eastAsiaTheme="minorEastAsia" w:cstheme="minorBidi"/>
          <w:szCs w:val="24"/>
        </w:rPr>
        <w:fldChar w:fldCharType="end"/>
      </w:r>
      <w:r w:rsidR="002922FA" w:rsidRPr="00EC5F2B">
        <w:rPr>
          <w:rFonts w:eastAsiaTheme="minorEastAsia" w:cstheme="minorBidi"/>
          <w:szCs w:val="24"/>
        </w:rPr>
        <w:t>).</w:t>
      </w:r>
    </w:p>
    <w:p w14:paraId="57E91E4C" w14:textId="62091831" w:rsidR="002922FA" w:rsidRPr="002922FA" w:rsidRDefault="00452312" w:rsidP="00452312">
      <w:pPr>
        <w:pStyle w:val="Caption"/>
        <w:rPr>
          <w:szCs w:val="22"/>
        </w:rPr>
      </w:pPr>
      <w:bookmarkStart w:id="124" w:name="_Ref423527547"/>
      <w:bookmarkStart w:id="125" w:name="_Toc423528349"/>
      <w:bookmarkStart w:id="126" w:name="_Toc423530143"/>
      <w:r>
        <w:t xml:space="preserve">Figure </w:t>
      </w:r>
      <w:r w:rsidR="00242D87">
        <w:fldChar w:fldCharType="begin"/>
      </w:r>
      <w:r w:rsidR="00242D87">
        <w:instrText xml:space="preserve"> SEQ Figure \* ARABIC </w:instrText>
      </w:r>
      <w:r w:rsidR="00242D87">
        <w:fldChar w:fldCharType="separate"/>
      </w:r>
      <w:r w:rsidR="002E0F58">
        <w:rPr>
          <w:noProof/>
        </w:rPr>
        <w:t>11</w:t>
      </w:r>
      <w:r w:rsidR="00242D87">
        <w:rPr>
          <w:noProof/>
        </w:rPr>
        <w:fldChar w:fldCharType="end"/>
      </w:r>
      <w:bookmarkEnd w:id="124"/>
      <w:r>
        <w:t xml:space="preserve">. </w:t>
      </w:r>
      <w:r w:rsidRPr="009D526F">
        <w:t>Visual, spatial comparison of coral growth, development, and appearance of shallow habitats of the (a, b) south and (c, d) northern areas of the backreef in Faga`alu Bay, American Samoa. NOAA photos by Bernardo Vargas-Ángel.</w:t>
      </w:r>
      <w:bookmarkEnd w:id="125"/>
      <w:bookmarkEnd w:id="126"/>
    </w:p>
    <w:p w14:paraId="4FF8DF60" w14:textId="77777777" w:rsidR="001941B3" w:rsidRDefault="001941B3" w:rsidP="002922FA">
      <w:pPr>
        <w:jc w:val="both"/>
        <w:rPr>
          <w:rFonts w:eastAsiaTheme="minorEastAsia" w:cstheme="minorBidi"/>
          <w:szCs w:val="22"/>
        </w:rPr>
      </w:pPr>
    </w:p>
    <w:p w14:paraId="199E4EED" w14:textId="77777777" w:rsidR="001941B3" w:rsidRDefault="001941B3" w:rsidP="002922FA">
      <w:pPr>
        <w:jc w:val="both"/>
        <w:rPr>
          <w:rFonts w:eastAsiaTheme="minorEastAsia" w:cstheme="minorBidi"/>
          <w:szCs w:val="22"/>
        </w:rPr>
      </w:pPr>
    </w:p>
    <w:p w14:paraId="6946A6E6" w14:textId="77777777" w:rsidR="001941B3" w:rsidRDefault="001941B3" w:rsidP="002922FA">
      <w:pPr>
        <w:jc w:val="both"/>
        <w:rPr>
          <w:rFonts w:eastAsiaTheme="minorEastAsia" w:cstheme="minorBidi"/>
          <w:szCs w:val="22"/>
        </w:rPr>
      </w:pPr>
    </w:p>
    <w:p w14:paraId="567DA65C" w14:textId="77777777" w:rsidR="001941B3" w:rsidRDefault="001941B3" w:rsidP="002922FA">
      <w:pPr>
        <w:jc w:val="both"/>
        <w:rPr>
          <w:rFonts w:eastAsiaTheme="minorEastAsia" w:cstheme="minorBidi"/>
          <w:szCs w:val="22"/>
        </w:rPr>
      </w:pPr>
    </w:p>
    <w:p w14:paraId="2D640B56" w14:textId="77777777" w:rsidR="001941B3" w:rsidRDefault="001941B3" w:rsidP="002922FA">
      <w:pPr>
        <w:jc w:val="both"/>
        <w:rPr>
          <w:rFonts w:eastAsiaTheme="minorEastAsia" w:cstheme="minorBidi"/>
          <w:szCs w:val="22"/>
        </w:rPr>
      </w:pPr>
    </w:p>
    <w:p w14:paraId="7213BC01" w14:textId="77777777" w:rsidR="001941B3" w:rsidRDefault="001941B3" w:rsidP="002922FA">
      <w:pPr>
        <w:jc w:val="both"/>
        <w:rPr>
          <w:rFonts w:eastAsiaTheme="minorEastAsia" w:cstheme="minorBidi"/>
          <w:szCs w:val="22"/>
        </w:rPr>
      </w:pPr>
    </w:p>
    <w:p w14:paraId="7A20636D" w14:textId="77777777" w:rsidR="001941B3" w:rsidRDefault="001941B3" w:rsidP="002922FA">
      <w:pPr>
        <w:jc w:val="both"/>
        <w:rPr>
          <w:rFonts w:eastAsiaTheme="minorEastAsia" w:cstheme="minorBidi"/>
          <w:szCs w:val="22"/>
        </w:rPr>
      </w:pPr>
    </w:p>
    <w:p w14:paraId="03D35A3D" w14:textId="77777777" w:rsidR="00CE3DB7" w:rsidRDefault="00CE3DB7" w:rsidP="002922FA">
      <w:pPr>
        <w:jc w:val="both"/>
        <w:rPr>
          <w:rFonts w:eastAsiaTheme="minorEastAsia" w:cstheme="minorBidi"/>
          <w:szCs w:val="22"/>
        </w:rPr>
      </w:pPr>
    </w:p>
    <w:p w14:paraId="7C573638" w14:textId="51E60B0D" w:rsidR="00CE3DB7" w:rsidRPr="00CE3DB7" w:rsidRDefault="00833873" w:rsidP="00452312">
      <w:pPr>
        <w:pStyle w:val="Caption"/>
      </w:pPr>
      <w:bookmarkStart w:id="127" w:name="_Ref423527560"/>
      <w:bookmarkStart w:id="128" w:name="_Toc423528350"/>
      <w:bookmarkStart w:id="129" w:name="_Toc423530144"/>
      <w:r>
        <w:rPr>
          <w:noProof/>
        </w:rPr>
        <w:lastRenderedPageBreak/>
        <w:drawing>
          <wp:anchor distT="0" distB="0" distL="114300" distR="114300" simplePos="0" relativeHeight="251694080" behindDoc="0" locked="0" layoutInCell="1" allowOverlap="1" wp14:anchorId="11F1F256" wp14:editId="2A493D28">
            <wp:simplePos x="0" y="0"/>
            <wp:positionH relativeFrom="column">
              <wp:posOffset>0</wp:posOffset>
            </wp:positionH>
            <wp:positionV relativeFrom="paragraph">
              <wp:posOffset>0</wp:posOffset>
            </wp:positionV>
            <wp:extent cx="5715000" cy="3228975"/>
            <wp:effectExtent l="0" t="0" r="0" b="9525"/>
            <wp:wrapTopAndBottom/>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anchor>
        </w:drawing>
      </w:r>
      <w:r w:rsidR="00CE3DB7">
        <w:t xml:space="preserve">Figure </w:t>
      </w:r>
      <w:r w:rsidR="00242D87">
        <w:fldChar w:fldCharType="begin"/>
      </w:r>
      <w:r w:rsidR="00242D87">
        <w:instrText xml:space="preserve"> SEQ Figure \* ARABIC </w:instrText>
      </w:r>
      <w:r w:rsidR="00242D87">
        <w:fldChar w:fldCharType="separate"/>
      </w:r>
      <w:r w:rsidR="002E0F58">
        <w:rPr>
          <w:noProof/>
        </w:rPr>
        <w:t>12</w:t>
      </w:r>
      <w:r w:rsidR="00242D87">
        <w:rPr>
          <w:noProof/>
        </w:rPr>
        <w:fldChar w:fldCharType="end"/>
      </w:r>
      <w:bookmarkEnd w:id="127"/>
      <w:r w:rsidR="00CE3DB7">
        <w:t xml:space="preserve">. </w:t>
      </w:r>
      <w:r w:rsidR="00CE3DB7" w:rsidRPr="00726056">
        <w:t>Spatial comparison of mean benthic percent cover of shallow habitats of the northern and southern backreef and forereef areas in Faga’alu Bay, American Samoa, derived from line-point-intercept surveys conducted in March 2012 and August 2013.</w:t>
      </w:r>
      <w:bookmarkEnd w:id="128"/>
      <w:bookmarkEnd w:id="129"/>
    </w:p>
    <w:p w14:paraId="4C69E32B" w14:textId="30DB0FA4" w:rsidR="00452312" w:rsidRDefault="00FC6713" w:rsidP="002922FA">
      <w:pPr>
        <w:jc w:val="both"/>
        <w:rPr>
          <w:rFonts w:eastAsiaTheme="minorEastAsia" w:cstheme="minorBidi"/>
          <w:szCs w:val="24"/>
        </w:rPr>
      </w:pPr>
      <w:commentRangeStart w:id="130"/>
      <w:r w:rsidRPr="00EC5F2B">
        <w:rPr>
          <w:rFonts w:eastAsiaTheme="minorEastAsia" w:cstheme="minorBidi"/>
          <w:szCs w:val="24"/>
        </w:rPr>
        <w:t xml:space="preserve">Mean percent live </w:t>
      </w:r>
      <w:r w:rsidR="002922FA" w:rsidRPr="00EC5F2B">
        <w:rPr>
          <w:rFonts w:eastAsiaTheme="minorEastAsia" w:cstheme="minorBidi"/>
          <w:szCs w:val="24"/>
        </w:rPr>
        <w:t>coral cover was nearly twice as high along the southern area of the reef compared to the northern sector (</w:t>
      </w:r>
      <w:r w:rsidR="00217F5A">
        <w:rPr>
          <w:rFonts w:eastAsiaTheme="minorEastAsia" w:cstheme="minorBidi"/>
          <w:szCs w:val="24"/>
        </w:rPr>
        <w:fldChar w:fldCharType="begin"/>
      </w:r>
      <w:r w:rsidR="00217F5A">
        <w:rPr>
          <w:rFonts w:eastAsiaTheme="minorEastAsia" w:cstheme="minorBidi"/>
          <w:szCs w:val="24"/>
        </w:rPr>
        <w:instrText xml:space="preserve"> REF _Ref423527560 \h </w:instrText>
      </w:r>
      <w:r w:rsidR="00217F5A">
        <w:rPr>
          <w:rFonts w:eastAsiaTheme="minorEastAsia" w:cstheme="minorBidi"/>
          <w:szCs w:val="24"/>
        </w:rPr>
      </w:r>
      <w:r w:rsidR="00217F5A">
        <w:rPr>
          <w:rFonts w:eastAsiaTheme="minorEastAsia" w:cstheme="minorBidi"/>
          <w:szCs w:val="24"/>
        </w:rPr>
        <w:fldChar w:fldCharType="separate"/>
      </w:r>
      <w:r w:rsidR="00217F5A">
        <w:t xml:space="preserve">Figure </w:t>
      </w:r>
      <w:r w:rsidR="00217F5A">
        <w:rPr>
          <w:noProof/>
        </w:rPr>
        <w:t>11</w:t>
      </w:r>
      <w:r w:rsidR="00217F5A">
        <w:rPr>
          <w:rFonts w:eastAsiaTheme="minorEastAsia" w:cstheme="minorBidi"/>
          <w:szCs w:val="24"/>
        </w:rPr>
        <w:fldChar w:fldCharType="end"/>
      </w:r>
      <w:r w:rsidR="008947E9">
        <w:rPr>
          <w:rFonts w:eastAsiaTheme="minorEastAsia" w:cstheme="minorBidi"/>
          <w:szCs w:val="24"/>
        </w:rPr>
        <w:t xml:space="preserve">, </w:t>
      </w:r>
      <w:r w:rsidR="00217F5A">
        <w:rPr>
          <w:rFonts w:eastAsiaTheme="minorEastAsia" w:cstheme="minorBidi"/>
          <w:szCs w:val="24"/>
        </w:rPr>
        <w:fldChar w:fldCharType="begin"/>
      </w:r>
      <w:r w:rsidR="00217F5A">
        <w:rPr>
          <w:rFonts w:eastAsiaTheme="minorEastAsia" w:cstheme="minorBidi"/>
          <w:szCs w:val="24"/>
        </w:rPr>
        <w:instrText xml:space="preserve"> REF _Ref423527840 \h </w:instrText>
      </w:r>
      <w:r w:rsidR="00217F5A">
        <w:rPr>
          <w:rFonts w:eastAsiaTheme="minorEastAsia" w:cstheme="minorBidi"/>
          <w:szCs w:val="24"/>
        </w:rPr>
      </w:r>
      <w:r w:rsidR="00217F5A">
        <w:rPr>
          <w:rFonts w:eastAsiaTheme="minorEastAsia" w:cstheme="minorBidi"/>
          <w:szCs w:val="24"/>
        </w:rPr>
        <w:fldChar w:fldCharType="separate"/>
      </w:r>
      <w:r w:rsidR="00217F5A" w:rsidRPr="00CE3DB7">
        <w:t xml:space="preserve">Figure </w:t>
      </w:r>
      <w:r w:rsidR="00217F5A">
        <w:rPr>
          <w:noProof/>
        </w:rPr>
        <w:t>12</w:t>
      </w:r>
      <w:r w:rsidR="00217F5A">
        <w:rPr>
          <w:rFonts w:eastAsiaTheme="minorEastAsia" w:cstheme="minorBidi"/>
          <w:szCs w:val="24"/>
        </w:rPr>
        <w:fldChar w:fldCharType="end"/>
      </w:r>
      <w:r w:rsidR="008A2E1F" w:rsidRPr="00EC5F2B">
        <w:rPr>
          <w:rFonts w:eastAsiaTheme="minorEastAsia" w:cstheme="minorBidi"/>
          <w:szCs w:val="24"/>
        </w:rPr>
        <w:t>a</w:t>
      </w:r>
      <w:r w:rsidR="00215F22">
        <w:rPr>
          <w:rFonts w:eastAsiaTheme="minorEastAsia" w:cstheme="minorBidi"/>
          <w:szCs w:val="24"/>
        </w:rPr>
        <w:t xml:space="preserve">, Table </w:t>
      </w:r>
      <w:r w:rsidR="00A64B58">
        <w:rPr>
          <w:rFonts w:eastAsiaTheme="minorEastAsia" w:cstheme="minorBidi"/>
          <w:szCs w:val="24"/>
        </w:rPr>
        <w:t>1</w:t>
      </w:r>
      <w:r w:rsidR="002922FA" w:rsidRPr="00EC5F2B">
        <w:rPr>
          <w:rFonts w:eastAsiaTheme="minorEastAsia" w:cstheme="minorBidi"/>
          <w:szCs w:val="24"/>
        </w:rPr>
        <w:t>)</w:t>
      </w:r>
      <w:r w:rsidRPr="00EC5F2B">
        <w:rPr>
          <w:rFonts w:eastAsiaTheme="minorEastAsia" w:cstheme="minorBidi"/>
          <w:szCs w:val="24"/>
        </w:rPr>
        <w:t xml:space="preserve"> and those differences were significant</w:t>
      </w:r>
      <w:commentRangeEnd w:id="130"/>
      <w:r w:rsidR="004C6DF6">
        <w:rPr>
          <w:rStyle w:val="CommentReference"/>
        </w:rPr>
        <w:commentReference w:id="130"/>
      </w:r>
      <w:r w:rsidRPr="00EC5F2B">
        <w:rPr>
          <w:rFonts w:eastAsiaTheme="minorEastAsia" w:cstheme="minorBidi"/>
          <w:szCs w:val="24"/>
        </w:rPr>
        <w:t>; differences between</w:t>
      </w:r>
      <w:r w:rsidR="00A010D8" w:rsidRPr="00EC5F2B">
        <w:rPr>
          <w:rFonts w:eastAsiaTheme="minorEastAsia" w:cstheme="minorBidi"/>
          <w:szCs w:val="24"/>
        </w:rPr>
        <w:t xml:space="preserve"> forereef and backreef were non-</w:t>
      </w:r>
      <w:r w:rsidRPr="00EC5F2B">
        <w:rPr>
          <w:rFonts w:eastAsiaTheme="minorEastAsia" w:cstheme="minorBidi"/>
          <w:szCs w:val="24"/>
        </w:rPr>
        <w:t xml:space="preserve">significant </w:t>
      </w:r>
      <w:r w:rsidR="00A010D8" w:rsidRPr="00EC5F2B">
        <w:rPr>
          <w:rFonts w:eastAsiaTheme="minorEastAsia" w:cstheme="minorBidi"/>
          <w:szCs w:val="24"/>
        </w:rPr>
        <w:t xml:space="preserve">with no interaction effects between </w:t>
      </w:r>
      <w:r w:rsidR="00195083" w:rsidRPr="00EC5F2B">
        <w:rPr>
          <w:rFonts w:eastAsiaTheme="minorEastAsia" w:cstheme="minorBidi"/>
          <w:szCs w:val="24"/>
        </w:rPr>
        <w:t>factors</w:t>
      </w:r>
      <w:r w:rsidR="00A010D8" w:rsidRPr="00EC5F2B">
        <w:rPr>
          <w:rFonts w:eastAsiaTheme="minorEastAsia" w:cstheme="minorBidi"/>
          <w:szCs w:val="24"/>
        </w:rPr>
        <w:t xml:space="preserve"> </w:t>
      </w:r>
      <w:r w:rsidR="00C2073F">
        <w:rPr>
          <w:rFonts w:eastAsiaTheme="minorEastAsia" w:cstheme="minorBidi"/>
          <w:szCs w:val="24"/>
        </w:rPr>
        <w:t>(</w:t>
      </w:r>
      <w:r w:rsidR="00215F22">
        <w:rPr>
          <w:rFonts w:eastAsiaTheme="minorEastAsia" w:cstheme="minorBidi"/>
          <w:szCs w:val="24"/>
        </w:rPr>
        <w:t xml:space="preserve">Table </w:t>
      </w:r>
      <w:r w:rsidR="00A64B58">
        <w:rPr>
          <w:rFonts w:eastAsiaTheme="minorEastAsia" w:cstheme="minorBidi"/>
          <w:szCs w:val="24"/>
        </w:rPr>
        <w:t>1</w:t>
      </w:r>
      <w:r w:rsidR="00A010D8" w:rsidRPr="00EC5F2B">
        <w:rPr>
          <w:rFonts w:eastAsiaTheme="minorEastAsia" w:cstheme="minorBidi"/>
          <w:szCs w:val="24"/>
        </w:rPr>
        <w:t>).</w:t>
      </w:r>
      <w:r w:rsidR="002922FA" w:rsidRPr="00EC5F2B">
        <w:rPr>
          <w:rFonts w:eastAsiaTheme="minorEastAsia" w:cstheme="minorBidi"/>
          <w:szCs w:val="24"/>
        </w:rPr>
        <w:t xml:space="preserve"> Levels of crustose coralline algae were not distinctly different between the northern and southern sectors of the reef </w:t>
      </w:r>
      <w:r w:rsidR="00215F22">
        <w:rPr>
          <w:rFonts w:eastAsiaTheme="minorEastAsia" w:cstheme="minorBidi"/>
          <w:szCs w:val="24"/>
        </w:rPr>
        <w:t xml:space="preserve">(16.8% SE 3.4, 22.5% SE 0.26, respectively), but statistically greater on the forereef compared to the backreef) </w:t>
      </w:r>
      <w:r w:rsidR="002922FA" w:rsidRPr="00EC5F2B">
        <w:rPr>
          <w:rFonts w:eastAsiaTheme="minorEastAsia" w:cstheme="minorBidi"/>
          <w:szCs w:val="24"/>
        </w:rPr>
        <w:t>(</w:t>
      </w:r>
      <w:r w:rsidR="00217F5A">
        <w:rPr>
          <w:rFonts w:eastAsiaTheme="minorEastAsia" w:cstheme="minorBidi"/>
          <w:szCs w:val="24"/>
        </w:rPr>
        <w:fldChar w:fldCharType="begin"/>
      </w:r>
      <w:r w:rsidR="00217F5A">
        <w:rPr>
          <w:rFonts w:eastAsiaTheme="minorEastAsia" w:cstheme="minorBidi"/>
          <w:szCs w:val="24"/>
        </w:rPr>
        <w:instrText xml:space="preserve"> REF _Ref423527560 \h </w:instrText>
      </w:r>
      <w:r w:rsidR="00217F5A">
        <w:rPr>
          <w:rFonts w:eastAsiaTheme="minorEastAsia" w:cstheme="minorBidi"/>
          <w:szCs w:val="24"/>
        </w:rPr>
      </w:r>
      <w:r w:rsidR="00217F5A">
        <w:rPr>
          <w:rFonts w:eastAsiaTheme="minorEastAsia" w:cstheme="minorBidi"/>
          <w:szCs w:val="24"/>
        </w:rPr>
        <w:fldChar w:fldCharType="separate"/>
      </w:r>
      <w:r w:rsidR="00217F5A">
        <w:t xml:space="preserve">Figure </w:t>
      </w:r>
      <w:r w:rsidR="00217F5A">
        <w:rPr>
          <w:noProof/>
        </w:rPr>
        <w:t>11</w:t>
      </w:r>
      <w:r w:rsidR="00217F5A">
        <w:rPr>
          <w:rFonts w:eastAsiaTheme="minorEastAsia" w:cstheme="minorBidi"/>
          <w:szCs w:val="24"/>
        </w:rPr>
        <w:fldChar w:fldCharType="end"/>
      </w:r>
      <w:r w:rsidR="008947E9">
        <w:rPr>
          <w:rFonts w:eastAsiaTheme="minorEastAsia" w:cstheme="minorBidi"/>
          <w:szCs w:val="24"/>
        </w:rPr>
        <w:t xml:space="preserve">, </w:t>
      </w:r>
      <w:r w:rsidR="00217F5A">
        <w:rPr>
          <w:rFonts w:eastAsiaTheme="minorEastAsia" w:cstheme="minorBidi"/>
          <w:szCs w:val="24"/>
        </w:rPr>
        <w:fldChar w:fldCharType="begin"/>
      </w:r>
      <w:r w:rsidR="00217F5A">
        <w:rPr>
          <w:rFonts w:eastAsiaTheme="minorEastAsia" w:cstheme="minorBidi"/>
          <w:szCs w:val="24"/>
        </w:rPr>
        <w:instrText xml:space="preserve"> REF _Ref423527840 \h </w:instrText>
      </w:r>
      <w:r w:rsidR="00217F5A">
        <w:rPr>
          <w:rFonts w:eastAsiaTheme="minorEastAsia" w:cstheme="minorBidi"/>
          <w:szCs w:val="24"/>
        </w:rPr>
      </w:r>
      <w:r w:rsidR="00217F5A">
        <w:rPr>
          <w:rFonts w:eastAsiaTheme="minorEastAsia" w:cstheme="minorBidi"/>
          <w:szCs w:val="24"/>
        </w:rPr>
        <w:fldChar w:fldCharType="separate"/>
      </w:r>
      <w:r w:rsidR="00217F5A" w:rsidRPr="00CE3DB7">
        <w:t xml:space="preserve">Figure </w:t>
      </w:r>
      <w:r w:rsidR="00217F5A">
        <w:rPr>
          <w:noProof/>
        </w:rPr>
        <w:t>12</w:t>
      </w:r>
      <w:r w:rsidR="00217F5A">
        <w:rPr>
          <w:rFonts w:eastAsiaTheme="minorEastAsia" w:cstheme="minorBidi"/>
          <w:szCs w:val="24"/>
        </w:rPr>
        <w:fldChar w:fldCharType="end"/>
      </w:r>
      <w:r w:rsidR="008A2E1F" w:rsidRPr="00EC5F2B">
        <w:rPr>
          <w:rFonts w:eastAsiaTheme="minorEastAsia" w:cstheme="minorBidi"/>
          <w:szCs w:val="24"/>
        </w:rPr>
        <w:t>b</w:t>
      </w:r>
      <w:r w:rsidR="002922FA" w:rsidRPr="00EC5F2B">
        <w:rPr>
          <w:rFonts w:eastAsiaTheme="minorEastAsia" w:cstheme="minorBidi"/>
          <w:szCs w:val="24"/>
        </w:rPr>
        <w:t>)</w:t>
      </w:r>
      <w:r w:rsidR="00763671" w:rsidRPr="00EC5F2B">
        <w:rPr>
          <w:rFonts w:eastAsiaTheme="minorEastAsia" w:cstheme="minorBidi"/>
          <w:szCs w:val="24"/>
        </w:rPr>
        <w:t xml:space="preserve"> (two-way ANOVA, P=0.2</w:t>
      </w:r>
      <w:r w:rsidR="00716BB0" w:rsidRPr="00EC5F2B">
        <w:rPr>
          <w:rFonts w:eastAsiaTheme="minorEastAsia" w:cstheme="minorBidi"/>
          <w:szCs w:val="24"/>
        </w:rPr>
        <w:t>6</w:t>
      </w:r>
      <w:r w:rsidR="00763671" w:rsidRPr="00EC5F2B">
        <w:rPr>
          <w:rFonts w:eastAsiaTheme="minorEastAsia" w:cstheme="minorBidi"/>
          <w:szCs w:val="24"/>
        </w:rPr>
        <w:t>; P=0.00</w:t>
      </w:r>
      <w:r w:rsidR="00716BB0" w:rsidRPr="00EC5F2B">
        <w:rPr>
          <w:rFonts w:eastAsiaTheme="minorEastAsia" w:cstheme="minorBidi"/>
          <w:szCs w:val="24"/>
        </w:rPr>
        <w:t>4</w:t>
      </w:r>
      <w:r w:rsidR="00215F22">
        <w:rPr>
          <w:rFonts w:eastAsiaTheme="minorEastAsia" w:cstheme="minorBidi"/>
          <w:szCs w:val="24"/>
        </w:rPr>
        <w:t>, respectively</w:t>
      </w:r>
      <w:r w:rsidR="00763671" w:rsidRPr="00EC5F2B">
        <w:rPr>
          <w:rFonts w:eastAsiaTheme="minorEastAsia" w:cstheme="minorBidi"/>
          <w:szCs w:val="24"/>
        </w:rPr>
        <w:t>).</w:t>
      </w:r>
      <w:r w:rsidR="002922FA" w:rsidRPr="00EC5F2B">
        <w:rPr>
          <w:rFonts w:eastAsiaTheme="minorEastAsia" w:cstheme="minorBidi"/>
          <w:szCs w:val="24"/>
        </w:rPr>
        <w:t xml:space="preserve"> </w:t>
      </w:r>
      <w:r w:rsidR="00215F22">
        <w:rPr>
          <w:rFonts w:eastAsiaTheme="minorEastAsia" w:cstheme="minorBidi"/>
          <w:szCs w:val="24"/>
        </w:rPr>
        <w:t xml:space="preserve">And, </w:t>
      </w:r>
      <w:r w:rsidR="002922FA" w:rsidRPr="00EC5F2B">
        <w:rPr>
          <w:rFonts w:eastAsiaTheme="minorEastAsia" w:cstheme="minorBidi"/>
          <w:szCs w:val="24"/>
        </w:rPr>
        <w:t xml:space="preserve">percent cover of turf algae was </w:t>
      </w:r>
      <w:r w:rsidR="00763671" w:rsidRPr="00EC5F2B">
        <w:rPr>
          <w:rFonts w:eastAsiaTheme="minorEastAsia" w:cstheme="minorBidi"/>
          <w:szCs w:val="24"/>
        </w:rPr>
        <w:t>significantly different between reef zones and location; no factor interaction effects however (two-way ANOVA, P&lt;0.00</w:t>
      </w:r>
      <w:r w:rsidR="00B74160" w:rsidRPr="00EC5F2B">
        <w:rPr>
          <w:rFonts w:eastAsiaTheme="minorEastAsia" w:cstheme="minorBidi"/>
          <w:szCs w:val="24"/>
        </w:rPr>
        <w:t>9</w:t>
      </w:r>
      <w:r w:rsidR="00763671" w:rsidRPr="00EC5F2B">
        <w:rPr>
          <w:rFonts w:eastAsiaTheme="minorEastAsia" w:cstheme="minorBidi"/>
          <w:szCs w:val="24"/>
        </w:rPr>
        <w:t>; P</w:t>
      </w:r>
      <w:r w:rsidR="00B74160" w:rsidRPr="00EC5F2B">
        <w:rPr>
          <w:rFonts w:eastAsiaTheme="minorEastAsia" w:cstheme="minorBidi"/>
          <w:szCs w:val="24"/>
        </w:rPr>
        <w:t>=</w:t>
      </w:r>
      <w:r w:rsidR="00763671" w:rsidRPr="00EC5F2B">
        <w:rPr>
          <w:rFonts w:eastAsiaTheme="minorEastAsia" w:cstheme="minorBidi"/>
          <w:szCs w:val="24"/>
        </w:rPr>
        <w:t>0.00</w:t>
      </w:r>
      <w:r w:rsidR="00B74160" w:rsidRPr="00EC5F2B">
        <w:rPr>
          <w:rFonts w:eastAsiaTheme="minorEastAsia" w:cstheme="minorBidi"/>
          <w:szCs w:val="24"/>
        </w:rPr>
        <w:t>2</w:t>
      </w:r>
      <w:r w:rsidR="00215F22">
        <w:rPr>
          <w:rFonts w:eastAsiaTheme="minorEastAsia" w:cstheme="minorBidi"/>
          <w:szCs w:val="24"/>
        </w:rPr>
        <w:t xml:space="preserve">, respectively) </w:t>
      </w:r>
      <w:r w:rsidR="002922FA" w:rsidRPr="00EC5F2B">
        <w:rPr>
          <w:rFonts w:eastAsiaTheme="minorEastAsia" w:cstheme="minorBidi"/>
          <w:szCs w:val="24"/>
        </w:rPr>
        <w:t>(</w:t>
      </w:r>
      <w:r w:rsidR="00217F5A">
        <w:rPr>
          <w:rFonts w:eastAsiaTheme="minorEastAsia" w:cstheme="minorBidi"/>
          <w:szCs w:val="24"/>
        </w:rPr>
        <w:fldChar w:fldCharType="begin"/>
      </w:r>
      <w:r w:rsidR="00217F5A">
        <w:rPr>
          <w:rFonts w:eastAsiaTheme="minorEastAsia" w:cstheme="minorBidi"/>
          <w:szCs w:val="24"/>
        </w:rPr>
        <w:instrText xml:space="preserve"> REF _Ref423527560 \h </w:instrText>
      </w:r>
      <w:r w:rsidR="00217F5A">
        <w:rPr>
          <w:rFonts w:eastAsiaTheme="minorEastAsia" w:cstheme="minorBidi"/>
          <w:szCs w:val="24"/>
        </w:rPr>
      </w:r>
      <w:r w:rsidR="00217F5A">
        <w:rPr>
          <w:rFonts w:eastAsiaTheme="minorEastAsia" w:cstheme="minorBidi"/>
          <w:szCs w:val="24"/>
        </w:rPr>
        <w:fldChar w:fldCharType="separate"/>
      </w:r>
      <w:r w:rsidR="00217F5A">
        <w:t xml:space="preserve">Figure </w:t>
      </w:r>
      <w:r w:rsidR="00217F5A">
        <w:rPr>
          <w:noProof/>
        </w:rPr>
        <w:t>11</w:t>
      </w:r>
      <w:r w:rsidR="00217F5A">
        <w:rPr>
          <w:rFonts w:eastAsiaTheme="minorEastAsia" w:cstheme="minorBidi"/>
          <w:szCs w:val="24"/>
        </w:rPr>
        <w:fldChar w:fldCharType="end"/>
      </w:r>
      <w:r w:rsidR="008947E9">
        <w:rPr>
          <w:rFonts w:eastAsiaTheme="minorEastAsia" w:cstheme="minorBidi"/>
          <w:szCs w:val="24"/>
        </w:rPr>
        <w:t xml:space="preserve">, </w:t>
      </w:r>
      <w:r w:rsidR="00217F5A">
        <w:rPr>
          <w:rFonts w:eastAsiaTheme="minorEastAsia" w:cstheme="minorBidi"/>
          <w:szCs w:val="24"/>
        </w:rPr>
        <w:fldChar w:fldCharType="begin"/>
      </w:r>
      <w:r w:rsidR="00217F5A">
        <w:rPr>
          <w:rFonts w:eastAsiaTheme="minorEastAsia" w:cstheme="minorBidi"/>
          <w:szCs w:val="24"/>
        </w:rPr>
        <w:instrText xml:space="preserve"> REF _Ref423527840 \h </w:instrText>
      </w:r>
      <w:r w:rsidR="00217F5A">
        <w:rPr>
          <w:rFonts w:eastAsiaTheme="minorEastAsia" w:cstheme="minorBidi"/>
          <w:szCs w:val="24"/>
        </w:rPr>
      </w:r>
      <w:r w:rsidR="00217F5A">
        <w:rPr>
          <w:rFonts w:eastAsiaTheme="minorEastAsia" w:cstheme="minorBidi"/>
          <w:szCs w:val="24"/>
        </w:rPr>
        <w:fldChar w:fldCharType="separate"/>
      </w:r>
      <w:r w:rsidR="00217F5A" w:rsidRPr="00CE3DB7">
        <w:t xml:space="preserve">Figure </w:t>
      </w:r>
      <w:r w:rsidR="00217F5A">
        <w:rPr>
          <w:noProof/>
        </w:rPr>
        <w:t>12</w:t>
      </w:r>
      <w:r w:rsidR="00217F5A">
        <w:rPr>
          <w:rFonts w:eastAsiaTheme="minorEastAsia" w:cstheme="minorBidi"/>
          <w:szCs w:val="24"/>
        </w:rPr>
        <w:fldChar w:fldCharType="end"/>
      </w:r>
      <w:r w:rsidR="008A2E1F" w:rsidRPr="00EC5F2B">
        <w:rPr>
          <w:rFonts w:eastAsiaTheme="minorEastAsia" w:cstheme="minorBidi"/>
          <w:szCs w:val="24"/>
        </w:rPr>
        <w:t>c</w:t>
      </w:r>
      <w:r w:rsidR="00215F22">
        <w:rPr>
          <w:rFonts w:eastAsiaTheme="minorEastAsia" w:cstheme="minorBidi"/>
          <w:szCs w:val="24"/>
        </w:rPr>
        <w:t xml:space="preserve">, Table </w:t>
      </w:r>
      <w:r w:rsidR="00A64B58">
        <w:rPr>
          <w:rFonts w:eastAsiaTheme="minorEastAsia" w:cstheme="minorBidi"/>
          <w:szCs w:val="24"/>
        </w:rPr>
        <w:t>1</w:t>
      </w:r>
      <w:r w:rsidR="002922FA" w:rsidRPr="00EC5F2B">
        <w:rPr>
          <w:rFonts w:eastAsiaTheme="minorEastAsia" w:cstheme="minorBidi"/>
          <w:szCs w:val="24"/>
        </w:rPr>
        <w:t>)</w:t>
      </w:r>
      <w:r w:rsidR="00EC5F2B">
        <w:rPr>
          <w:rFonts w:eastAsiaTheme="minorEastAsia" w:cstheme="minorBidi"/>
          <w:szCs w:val="24"/>
        </w:rPr>
        <w:t>.</w:t>
      </w:r>
      <w:r w:rsidR="000A7099">
        <w:rPr>
          <w:rFonts w:eastAsiaTheme="minorEastAsia" w:cstheme="minorBidi"/>
          <w:szCs w:val="24"/>
        </w:rPr>
        <w:t xml:space="preserve"> </w:t>
      </w:r>
      <w:r w:rsidR="002922FA" w:rsidRPr="00EC5F2B">
        <w:rPr>
          <w:rFonts w:eastAsiaTheme="minorEastAsia" w:cstheme="minorBidi"/>
          <w:szCs w:val="24"/>
        </w:rPr>
        <w:t xml:space="preserve">The northern areas of the reef in Faga`alu Bay are directly affected by terrigenous siltation and runoff. Surveys corroborate this appraisal, as exemplified by the “reef-builder ratio,” which is the </w:t>
      </w:r>
      <w:r w:rsidR="00B41B25" w:rsidRPr="00EC5F2B">
        <w:rPr>
          <w:rFonts w:eastAsiaTheme="minorEastAsia" w:cstheme="minorBidi"/>
          <w:szCs w:val="24"/>
        </w:rPr>
        <w:t xml:space="preserve">proportion </w:t>
      </w:r>
      <w:r w:rsidR="002922FA" w:rsidRPr="00EC5F2B">
        <w:rPr>
          <w:rFonts w:eastAsiaTheme="minorEastAsia" w:cstheme="minorBidi"/>
          <w:szCs w:val="24"/>
        </w:rPr>
        <w:t>of corals and crustose coralline algae to non-</w:t>
      </w:r>
      <w:r w:rsidR="000A7099">
        <w:rPr>
          <w:rFonts w:eastAsiaTheme="minorEastAsia" w:cstheme="minorBidi"/>
          <w:szCs w:val="24"/>
        </w:rPr>
        <w:t xml:space="preserve">carbonate </w:t>
      </w:r>
      <w:r w:rsidR="002922FA" w:rsidRPr="00EC5F2B">
        <w:rPr>
          <w:rFonts w:eastAsiaTheme="minorEastAsia" w:cstheme="minorBidi"/>
          <w:szCs w:val="24"/>
        </w:rPr>
        <w:t>accreting organisms (macroalgae and turfalgae) calculated with values of mean percent cover. The reef-builder ratio was greater along the southern backreef and forereef than along the coral-impoverished northern reef</w:t>
      </w:r>
      <w:r w:rsidR="00EC5F2B">
        <w:rPr>
          <w:rFonts w:eastAsiaTheme="minorEastAsia" w:cstheme="minorBidi"/>
          <w:szCs w:val="24"/>
        </w:rPr>
        <w:t xml:space="preserve"> </w:t>
      </w:r>
      <w:r w:rsidR="00A30E79" w:rsidRPr="00EC5F2B">
        <w:rPr>
          <w:rFonts w:eastAsiaTheme="minorEastAsia" w:cstheme="minorBidi"/>
          <w:szCs w:val="24"/>
        </w:rPr>
        <w:t>and those differences were statistically significant (two-way ANOVA, P&lt;0.002; P=0.23</w:t>
      </w:r>
      <w:r w:rsidR="000A7099">
        <w:rPr>
          <w:rFonts w:eastAsiaTheme="minorEastAsia" w:cstheme="minorBidi"/>
          <w:szCs w:val="24"/>
        </w:rPr>
        <w:t>, respectively</w:t>
      </w:r>
      <w:r w:rsidR="00A30E79" w:rsidRPr="00EC5F2B">
        <w:rPr>
          <w:rFonts w:eastAsiaTheme="minorEastAsia" w:cstheme="minorBidi"/>
          <w:szCs w:val="24"/>
        </w:rPr>
        <w:t>)</w:t>
      </w:r>
      <w:r w:rsidR="002922FA" w:rsidRPr="00EC5F2B">
        <w:rPr>
          <w:rFonts w:eastAsiaTheme="minorEastAsia" w:cstheme="minorBidi"/>
          <w:szCs w:val="24"/>
        </w:rPr>
        <w:t xml:space="preserve"> (</w:t>
      </w:r>
      <w:r w:rsidR="00217F5A">
        <w:rPr>
          <w:rFonts w:eastAsiaTheme="minorEastAsia" w:cstheme="minorBidi"/>
          <w:szCs w:val="24"/>
        </w:rPr>
        <w:fldChar w:fldCharType="begin"/>
      </w:r>
      <w:r w:rsidR="00217F5A">
        <w:rPr>
          <w:rFonts w:eastAsiaTheme="minorEastAsia" w:cstheme="minorBidi"/>
          <w:szCs w:val="24"/>
        </w:rPr>
        <w:instrText xml:space="preserve"> REF _Ref423527560 \h </w:instrText>
      </w:r>
      <w:r w:rsidR="00217F5A">
        <w:rPr>
          <w:rFonts w:eastAsiaTheme="minorEastAsia" w:cstheme="minorBidi"/>
          <w:szCs w:val="24"/>
        </w:rPr>
      </w:r>
      <w:r w:rsidR="00217F5A">
        <w:rPr>
          <w:rFonts w:eastAsiaTheme="minorEastAsia" w:cstheme="minorBidi"/>
          <w:szCs w:val="24"/>
        </w:rPr>
        <w:fldChar w:fldCharType="separate"/>
      </w:r>
      <w:r w:rsidR="00217F5A">
        <w:t xml:space="preserve">Figure </w:t>
      </w:r>
      <w:r w:rsidR="00217F5A">
        <w:rPr>
          <w:noProof/>
        </w:rPr>
        <w:t>11</w:t>
      </w:r>
      <w:r w:rsidR="00217F5A">
        <w:rPr>
          <w:rFonts w:eastAsiaTheme="minorEastAsia" w:cstheme="minorBidi"/>
          <w:szCs w:val="24"/>
        </w:rPr>
        <w:fldChar w:fldCharType="end"/>
      </w:r>
      <w:r w:rsidR="008947E9">
        <w:rPr>
          <w:rFonts w:eastAsiaTheme="minorEastAsia" w:cstheme="minorBidi"/>
          <w:szCs w:val="24"/>
        </w:rPr>
        <w:t xml:space="preserve">, </w:t>
      </w:r>
      <w:r w:rsidR="00217F5A">
        <w:rPr>
          <w:rFonts w:eastAsiaTheme="minorEastAsia" w:cstheme="minorBidi"/>
          <w:szCs w:val="24"/>
        </w:rPr>
        <w:fldChar w:fldCharType="begin"/>
      </w:r>
      <w:r w:rsidR="00217F5A">
        <w:rPr>
          <w:rFonts w:eastAsiaTheme="minorEastAsia" w:cstheme="minorBidi"/>
          <w:szCs w:val="24"/>
        </w:rPr>
        <w:instrText xml:space="preserve"> REF _Ref423527840 \h </w:instrText>
      </w:r>
      <w:r w:rsidR="00217F5A">
        <w:rPr>
          <w:rFonts w:eastAsiaTheme="minorEastAsia" w:cstheme="minorBidi"/>
          <w:szCs w:val="24"/>
        </w:rPr>
      </w:r>
      <w:r w:rsidR="00217F5A">
        <w:rPr>
          <w:rFonts w:eastAsiaTheme="minorEastAsia" w:cstheme="minorBidi"/>
          <w:szCs w:val="24"/>
        </w:rPr>
        <w:fldChar w:fldCharType="separate"/>
      </w:r>
      <w:r w:rsidR="00217F5A" w:rsidRPr="00CE3DB7">
        <w:t xml:space="preserve">Figure </w:t>
      </w:r>
      <w:r w:rsidR="00217F5A">
        <w:rPr>
          <w:noProof/>
        </w:rPr>
        <w:t>12</w:t>
      </w:r>
      <w:r w:rsidR="00217F5A">
        <w:rPr>
          <w:rFonts w:eastAsiaTheme="minorEastAsia" w:cstheme="minorBidi"/>
          <w:szCs w:val="24"/>
        </w:rPr>
        <w:fldChar w:fldCharType="end"/>
      </w:r>
      <w:r w:rsidR="00A30E79" w:rsidRPr="00EC5F2B">
        <w:rPr>
          <w:rFonts w:eastAsiaTheme="minorEastAsia" w:cstheme="minorBidi"/>
          <w:szCs w:val="24"/>
        </w:rPr>
        <w:t>d</w:t>
      </w:r>
      <w:r w:rsidR="00E639E7">
        <w:rPr>
          <w:rFonts w:eastAsiaTheme="minorEastAsia" w:cstheme="minorBidi"/>
          <w:szCs w:val="24"/>
        </w:rPr>
        <w:t>, Ta</w:t>
      </w:r>
      <w:r w:rsidR="000A7099">
        <w:rPr>
          <w:rFonts w:eastAsiaTheme="minorEastAsia" w:cstheme="minorBidi"/>
          <w:szCs w:val="24"/>
        </w:rPr>
        <w:t>b</w:t>
      </w:r>
      <w:r w:rsidR="00E639E7">
        <w:rPr>
          <w:rFonts w:eastAsiaTheme="minorEastAsia" w:cstheme="minorBidi"/>
          <w:szCs w:val="24"/>
        </w:rPr>
        <w:t xml:space="preserve">le </w:t>
      </w:r>
      <w:r w:rsidR="00A64B58">
        <w:rPr>
          <w:rFonts w:eastAsiaTheme="minorEastAsia" w:cstheme="minorBidi"/>
          <w:szCs w:val="24"/>
        </w:rPr>
        <w:t>1</w:t>
      </w:r>
      <w:r w:rsidR="002922FA" w:rsidRPr="00EC5F2B">
        <w:rPr>
          <w:rFonts w:eastAsiaTheme="minorEastAsia" w:cstheme="minorBidi"/>
          <w:szCs w:val="24"/>
        </w:rPr>
        <w:t>).</w:t>
      </w:r>
    </w:p>
    <w:p w14:paraId="634DF71A" w14:textId="153CD51F" w:rsidR="00452312" w:rsidRPr="00EC5F2B" w:rsidRDefault="00452312" w:rsidP="002922FA">
      <w:pPr>
        <w:jc w:val="both"/>
        <w:rPr>
          <w:rFonts w:eastAsiaTheme="minorEastAsia" w:cstheme="minorBidi"/>
          <w:szCs w:val="24"/>
        </w:rPr>
      </w:pPr>
      <w:r w:rsidRPr="002922FA">
        <w:rPr>
          <w:rFonts w:eastAsiaTheme="minorEastAsia" w:cstheme="minorBidi"/>
          <w:b/>
          <w:noProof/>
          <w:sz w:val="28"/>
          <w:szCs w:val="28"/>
        </w:rPr>
        <w:lastRenderedPageBreak/>
        <w:drawing>
          <wp:anchor distT="0" distB="0" distL="114300" distR="114300" simplePos="0" relativeHeight="251663360" behindDoc="0" locked="0" layoutInCell="1" allowOverlap="1" wp14:anchorId="6B6B8CAF" wp14:editId="2A6D028F">
            <wp:simplePos x="0" y="0"/>
            <wp:positionH relativeFrom="column">
              <wp:posOffset>19050</wp:posOffset>
            </wp:positionH>
            <wp:positionV relativeFrom="paragraph">
              <wp:posOffset>228600</wp:posOffset>
            </wp:positionV>
            <wp:extent cx="5375910" cy="4086860"/>
            <wp:effectExtent l="0" t="0" r="0" b="889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4.jpg"/>
                    <pic:cNvPicPr/>
                  </pic:nvPicPr>
                  <pic:blipFill>
                    <a:blip r:embed="rId22">
                      <a:extLst>
                        <a:ext uri="{28A0092B-C50C-407E-A947-70E740481C1C}">
                          <a14:useLocalDpi xmlns:a14="http://schemas.microsoft.com/office/drawing/2010/main" val="0"/>
                        </a:ext>
                      </a:extLst>
                    </a:blip>
                    <a:stretch>
                      <a:fillRect/>
                    </a:stretch>
                  </pic:blipFill>
                  <pic:spPr>
                    <a:xfrm>
                      <a:off x="0" y="0"/>
                      <a:ext cx="5375910" cy="4086860"/>
                    </a:xfrm>
                    <a:prstGeom prst="rect">
                      <a:avLst/>
                    </a:prstGeom>
                  </pic:spPr>
                </pic:pic>
              </a:graphicData>
            </a:graphic>
            <wp14:sizeRelH relativeFrom="page">
              <wp14:pctWidth>0</wp14:pctWidth>
            </wp14:sizeRelH>
            <wp14:sizeRelV relativeFrom="page">
              <wp14:pctHeight>0</wp14:pctHeight>
            </wp14:sizeRelV>
          </wp:anchor>
        </w:drawing>
      </w:r>
    </w:p>
    <w:p w14:paraId="1C7B5FAA" w14:textId="3096C7E4" w:rsidR="00452312" w:rsidRPr="00CE3DB7" w:rsidRDefault="00452312" w:rsidP="00452312">
      <w:pPr>
        <w:pStyle w:val="Caption"/>
      </w:pPr>
      <w:bookmarkStart w:id="131" w:name="_Ref423527840"/>
      <w:bookmarkStart w:id="132" w:name="_Toc423528351"/>
      <w:bookmarkStart w:id="133" w:name="_Toc423530145"/>
      <w:r w:rsidRPr="00CE3DB7">
        <w:t xml:space="preserve">Figure </w:t>
      </w:r>
      <w:r w:rsidR="00242D87">
        <w:fldChar w:fldCharType="begin"/>
      </w:r>
      <w:r w:rsidR="00242D87">
        <w:instrText xml:space="preserve"> SEQ Figure \* ARABIC </w:instrText>
      </w:r>
      <w:r w:rsidR="00242D87">
        <w:fldChar w:fldCharType="separate"/>
      </w:r>
      <w:r w:rsidR="002E0F58">
        <w:rPr>
          <w:noProof/>
        </w:rPr>
        <w:t>13</w:t>
      </w:r>
      <w:r w:rsidR="00242D87">
        <w:rPr>
          <w:noProof/>
        </w:rPr>
        <w:fldChar w:fldCharType="end"/>
      </w:r>
      <w:bookmarkEnd w:id="131"/>
      <w:r w:rsidRPr="00CE3DB7">
        <w:t>. Spatial comparison of mean cover (%) values for (a) live hard corals, (b) crustose coralline algae (CCA), (c) turf algae, and (d) values of the reef-builder ratio (ratio of mean cover for corals and crustose coralline algae combined to cover for non-accreting organisms) from line-point-intercept surveys conducted in March 2012 and August 2013 in Faga`alu Bay.</w:t>
      </w:r>
      <w:bookmarkEnd w:id="132"/>
      <w:bookmarkEnd w:id="133"/>
    </w:p>
    <w:p w14:paraId="73FB5F0D" w14:textId="11EB356E" w:rsidR="000A7099" w:rsidRPr="00CE3DB7" w:rsidRDefault="000A7099" w:rsidP="00CE3DB7">
      <w:pPr>
        <w:jc w:val="both"/>
        <w:rPr>
          <w:rFonts w:eastAsiaTheme="minorEastAsia" w:cstheme="minorBidi"/>
          <w:szCs w:val="22"/>
        </w:rPr>
      </w:pPr>
    </w:p>
    <w:tbl>
      <w:tblPr>
        <w:tblStyle w:val="TableGrid"/>
        <w:tblW w:w="0" w:type="auto"/>
        <w:tblLook w:val="04A0" w:firstRow="1" w:lastRow="0" w:firstColumn="1" w:lastColumn="0" w:noHBand="0" w:noVBand="1"/>
      </w:tblPr>
      <w:tblGrid>
        <w:gridCol w:w="233"/>
        <w:gridCol w:w="1371"/>
        <w:gridCol w:w="1163"/>
        <w:gridCol w:w="1209"/>
        <w:gridCol w:w="902"/>
        <w:gridCol w:w="1208"/>
        <w:gridCol w:w="1066"/>
        <w:gridCol w:w="879"/>
        <w:gridCol w:w="1329"/>
      </w:tblGrid>
      <w:tr w:rsidR="000A7099" w:rsidRPr="00550D14" w14:paraId="29F485EC" w14:textId="77777777" w:rsidTr="00D10A9C">
        <w:tc>
          <w:tcPr>
            <w:tcW w:w="9576" w:type="dxa"/>
            <w:gridSpan w:val="9"/>
            <w:tcBorders>
              <w:top w:val="nil"/>
              <w:left w:val="nil"/>
              <w:bottom w:val="single" w:sz="4" w:space="0" w:color="auto"/>
              <w:right w:val="nil"/>
            </w:tcBorders>
          </w:tcPr>
          <w:p w14:paraId="0D7A5AA8" w14:textId="77777777" w:rsidR="000A7099" w:rsidRPr="00550D14" w:rsidRDefault="000A7099" w:rsidP="00A64B58">
            <w:pPr>
              <w:rPr>
                <w:rFonts w:eastAsiaTheme="minorHAnsi" w:cstheme="minorBidi"/>
                <w:szCs w:val="22"/>
              </w:rPr>
            </w:pPr>
            <w:r w:rsidRPr="00A64B58">
              <w:rPr>
                <w:rFonts w:eastAsiaTheme="minorHAnsi" w:cstheme="minorBidi"/>
                <w:szCs w:val="22"/>
              </w:rPr>
              <w:t xml:space="preserve">Table </w:t>
            </w:r>
            <w:r w:rsidR="00A64B58" w:rsidRPr="00A64B58">
              <w:rPr>
                <w:rFonts w:eastAsiaTheme="minorHAnsi" w:cstheme="minorBidi"/>
                <w:szCs w:val="22"/>
              </w:rPr>
              <w:t>1</w:t>
            </w:r>
            <w:r>
              <w:rPr>
                <w:rFonts w:eastAsiaTheme="minorHAnsi" w:cstheme="minorBidi"/>
                <w:szCs w:val="22"/>
              </w:rPr>
              <w:t>. Summary statistics and P values for two-way ANOVA models run for mean percent benthic cover (% ± SE) and mean coral colony densities (col/m2 ± SE),  based on line-point-intercept surveys conducted in August 2012 and March 2012 in Faga’alu Bay. Data were ln-transformed or square root-transformed (*) to comply with parametric statistics requirements.</w:t>
            </w:r>
          </w:p>
        </w:tc>
      </w:tr>
      <w:tr w:rsidR="000A7099" w:rsidRPr="00550D14" w14:paraId="639F2713" w14:textId="77777777" w:rsidTr="00D10A9C">
        <w:tc>
          <w:tcPr>
            <w:tcW w:w="1614" w:type="dxa"/>
            <w:gridSpan w:val="2"/>
            <w:tcBorders>
              <w:left w:val="nil"/>
              <w:bottom w:val="nil"/>
              <w:right w:val="nil"/>
            </w:tcBorders>
          </w:tcPr>
          <w:p w14:paraId="24C26CA1" w14:textId="77777777" w:rsidR="000A7099" w:rsidRPr="00C621B1" w:rsidRDefault="000A7099" w:rsidP="00D10A9C">
            <w:pPr>
              <w:rPr>
                <w:rFonts w:eastAsiaTheme="minorHAnsi" w:cstheme="minorBidi"/>
                <w:b/>
                <w:sz w:val="20"/>
              </w:rPr>
            </w:pPr>
          </w:p>
        </w:tc>
        <w:tc>
          <w:tcPr>
            <w:tcW w:w="3385" w:type="dxa"/>
            <w:gridSpan w:val="3"/>
            <w:tcBorders>
              <w:left w:val="nil"/>
              <w:bottom w:val="nil"/>
              <w:right w:val="nil"/>
            </w:tcBorders>
          </w:tcPr>
          <w:p w14:paraId="51CE1150" w14:textId="77777777" w:rsidR="000A7099" w:rsidRPr="00C621B1" w:rsidRDefault="000A7099" w:rsidP="00D10A9C">
            <w:pPr>
              <w:jc w:val="center"/>
              <w:rPr>
                <w:rFonts w:eastAsiaTheme="minorHAnsi" w:cstheme="minorBidi"/>
                <w:b/>
                <w:sz w:val="20"/>
              </w:rPr>
            </w:pPr>
            <w:r w:rsidRPr="00C621B1">
              <w:rPr>
                <w:rFonts w:eastAsiaTheme="minorHAnsi" w:cstheme="minorBidi"/>
                <w:b/>
                <w:sz w:val="20"/>
              </w:rPr>
              <w:t>Location</w:t>
            </w:r>
          </w:p>
        </w:tc>
        <w:tc>
          <w:tcPr>
            <w:tcW w:w="3210" w:type="dxa"/>
            <w:gridSpan w:val="3"/>
            <w:tcBorders>
              <w:left w:val="nil"/>
              <w:bottom w:val="nil"/>
              <w:right w:val="nil"/>
            </w:tcBorders>
          </w:tcPr>
          <w:p w14:paraId="697B0612" w14:textId="77777777" w:rsidR="000A7099" w:rsidRPr="00C621B1" w:rsidRDefault="000A7099" w:rsidP="00D10A9C">
            <w:pPr>
              <w:jc w:val="center"/>
              <w:rPr>
                <w:rFonts w:eastAsiaTheme="minorHAnsi" w:cstheme="minorBidi"/>
                <w:b/>
                <w:sz w:val="20"/>
              </w:rPr>
            </w:pPr>
            <w:r w:rsidRPr="00C621B1">
              <w:rPr>
                <w:rFonts w:eastAsiaTheme="minorHAnsi" w:cstheme="minorBidi"/>
                <w:b/>
                <w:sz w:val="20"/>
              </w:rPr>
              <w:t>Reef zone</w:t>
            </w:r>
          </w:p>
        </w:tc>
        <w:tc>
          <w:tcPr>
            <w:tcW w:w="1367" w:type="dxa"/>
            <w:tcBorders>
              <w:left w:val="nil"/>
              <w:bottom w:val="nil"/>
              <w:right w:val="nil"/>
            </w:tcBorders>
          </w:tcPr>
          <w:p w14:paraId="2FA4E2D7" w14:textId="77777777" w:rsidR="000A7099" w:rsidRPr="00C621B1" w:rsidRDefault="000A7099" w:rsidP="00D10A9C">
            <w:pPr>
              <w:jc w:val="center"/>
              <w:rPr>
                <w:rFonts w:eastAsiaTheme="minorHAnsi" w:cstheme="minorBidi"/>
                <w:b/>
                <w:sz w:val="20"/>
              </w:rPr>
            </w:pPr>
            <w:r w:rsidRPr="00C621B1">
              <w:rPr>
                <w:rFonts w:eastAsiaTheme="minorHAnsi" w:cstheme="minorBidi"/>
                <w:b/>
                <w:sz w:val="20"/>
              </w:rPr>
              <w:t>Location x Reef zone</w:t>
            </w:r>
          </w:p>
        </w:tc>
      </w:tr>
      <w:tr w:rsidR="000A7099" w:rsidRPr="00550D14" w14:paraId="7851DF23" w14:textId="77777777" w:rsidTr="00D10A9C">
        <w:tc>
          <w:tcPr>
            <w:tcW w:w="1614" w:type="dxa"/>
            <w:gridSpan w:val="2"/>
            <w:tcBorders>
              <w:top w:val="nil"/>
              <w:left w:val="nil"/>
              <w:bottom w:val="single" w:sz="4" w:space="0" w:color="auto"/>
              <w:right w:val="nil"/>
            </w:tcBorders>
          </w:tcPr>
          <w:p w14:paraId="6BAADCFD" w14:textId="77777777" w:rsidR="000A7099" w:rsidRPr="00C621B1" w:rsidRDefault="000A7099" w:rsidP="00D10A9C">
            <w:pPr>
              <w:rPr>
                <w:rFonts w:eastAsiaTheme="minorHAnsi" w:cstheme="minorBidi"/>
                <w:b/>
                <w:sz w:val="20"/>
              </w:rPr>
            </w:pPr>
          </w:p>
        </w:tc>
        <w:tc>
          <w:tcPr>
            <w:tcW w:w="1206" w:type="dxa"/>
            <w:tcBorders>
              <w:top w:val="nil"/>
              <w:left w:val="nil"/>
              <w:bottom w:val="single" w:sz="4" w:space="0" w:color="auto"/>
              <w:right w:val="nil"/>
            </w:tcBorders>
          </w:tcPr>
          <w:p w14:paraId="14ECD4FE" w14:textId="77777777" w:rsidR="000A7099" w:rsidRPr="00C621B1" w:rsidRDefault="000A7099" w:rsidP="00D10A9C">
            <w:pPr>
              <w:jc w:val="center"/>
              <w:rPr>
                <w:rFonts w:eastAsiaTheme="minorHAnsi" w:cstheme="minorBidi"/>
                <w:b/>
                <w:sz w:val="20"/>
              </w:rPr>
            </w:pPr>
            <w:r w:rsidRPr="00C621B1">
              <w:rPr>
                <w:rFonts w:eastAsiaTheme="minorHAnsi" w:cstheme="minorBidi"/>
                <w:b/>
                <w:sz w:val="20"/>
              </w:rPr>
              <w:t>North</w:t>
            </w:r>
          </w:p>
        </w:tc>
        <w:tc>
          <w:tcPr>
            <w:tcW w:w="1256" w:type="dxa"/>
            <w:tcBorders>
              <w:top w:val="nil"/>
              <w:left w:val="nil"/>
              <w:bottom w:val="single" w:sz="4" w:space="0" w:color="auto"/>
              <w:right w:val="nil"/>
            </w:tcBorders>
          </w:tcPr>
          <w:p w14:paraId="5CB3CA25" w14:textId="77777777" w:rsidR="000A7099" w:rsidRPr="00C621B1" w:rsidRDefault="000A7099" w:rsidP="00D10A9C">
            <w:pPr>
              <w:jc w:val="center"/>
              <w:rPr>
                <w:rFonts w:eastAsiaTheme="minorHAnsi" w:cstheme="minorBidi"/>
                <w:b/>
                <w:sz w:val="20"/>
              </w:rPr>
            </w:pPr>
            <w:r w:rsidRPr="00C621B1">
              <w:rPr>
                <w:rFonts w:eastAsiaTheme="minorHAnsi" w:cstheme="minorBidi"/>
                <w:b/>
                <w:sz w:val="20"/>
              </w:rPr>
              <w:t>South</w:t>
            </w:r>
          </w:p>
        </w:tc>
        <w:tc>
          <w:tcPr>
            <w:tcW w:w="923" w:type="dxa"/>
            <w:tcBorders>
              <w:top w:val="nil"/>
              <w:left w:val="nil"/>
              <w:bottom w:val="single" w:sz="4" w:space="0" w:color="auto"/>
              <w:right w:val="nil"/>
            </w:tcBorders>
          </w:tcPr>
          <w:p w14:paraId="785EDE48" w14:textId="77777777" w:rsidR="000A7099" w:rsidRPr="00C621B1" w:rsidRDefault="000A7099" w:rsidP="00D10A9C">
            <w:pPr>
              <w:jc w:val="center"/>
              <w:rPr>
                <w:rFonts w:eastAsiaTheme="minorHAnsi" w:cstheme="minorBidi"/>
                <w:b/>
                <w:sz w:val="20"/>
              </w:rPr>
            </w:pPr>
            <w:r w:rsidRPr="00C621B1">
              <w:rPr>
                <w:rFonts w:eastAsiaTheme="minorHAnsi" w:cstheme="minorBidi"/>
                <w:b/>
                <w:sz w:val="20"/>
              </w:rPr>
              <w:t>P</w:t>
            </w:r>
          </w:p>
        </w:tc>
        <w:tc>
          <w:tcPr>
            <w:tcW w:w="1233" w:type="dxa"/>
            <w:tcBorders>
              <w:top w:val="nil"/>
              <w:left w:val="nil"/>
              <w:bottom w:val="single" w:sz="4" w:space="0" w:color="auto"/>
              <w:right w:val="nil"/>
            </w:tcBorders>
          </w:tcPr>
          <w:p w14:paraId="6A825F1F" w14:textId="77777777" w:rsidR="000A7099" w:rsidRPr="00C621B1" w:rsidRDefault="000A7099" w:rsidP="00D10A9C">
            <w:pPr>
              <w:jc w:val="center"/>
              <w:rPr>
                <w:rFonts w:eastAsiaTheme="minorHAnsi" w:cstheme="minorBidi"/>
                <w:b/>
                <w:sz w:val="20"/>
              </w:rPr>
            </w:pPr>
            <w:r w:rsidRPr="00C621B1">
              <w:rPr>
                <w:rFonts w:eastAsiaTheme="minorHAnsi" w:cstheme="minorBidi"/>
                <w:b/>
                <w:sz w:val="20"/>
              </w:rPr>
              <w:t>Backreef</w:t>
            </w:r>
          </w:p>
        </w:tc>
        <w:tc>
          <w:tcPr>
            <w:tcW w:w="1079" w:type="dxa"/>
            <w:tcBorders>
              <w:top w:val="nil"/>
              <w:left w:val="nil"/>
              <w:bottom w:val="single" w:sz="4" w:space="0" w:color="auto"/>
              <w:right w:val="nil"/>
            </w:tcBorders>
          </w:tcPr>
          <w:p w14:paraId="268828EA" w14:textId="77777777" w:rsidR="000A7099" w:rsidRPr="00C621B1" w:rsidRDefault="000A7099" w:rsidP="00D10A9C">
            <w:pPr>
              <w:jc w:val="center"/>
              <w:rPr>
                <w:rFonts w:eastAsiaTheme="minorHAnsi" w:cstheme="minorBidi"/>
                <w:b/>
                <w:sz w:val="20"/>
              </w:rPr>
            </w:pPr>
            <w:r w:rsidRPr="00C621B1">
              <w:rPr>
                <w:rFonts w:eastAsiaTheme="minorHAnsi" w:cstheme="minorBidi"/>
                <w:b/>
                <w:sz w:val="20"/>
              </w:rPr>
              <w:t>Forereef</w:t>
            </w:r>
          </w:p>
        </w:tc>
        <w:tc>
          <w:tcPr>
            <w:tcW w:w="898" w:type="dxa"/>
            <w:tcBorders>
              <w:top w:val="nil"/>
              <w:left w:val="nil"/>
              <w:bottom w:val="single" w:sz="4" w:space="0" w:color="auto"/>
              <w:right w:val="nil"/>
            </w:tcBorders>
          </w:tcPr>
          <w:p w14:paraId="50966E20" w14:textId="77777777" w:rsidR="000A7099" w:rsidRPr="00C621B1" w:rsidRDefault="000A7099" w:rsidP="00D10A9C">
            <w:pPr>
              <w:jc w:val="center"/>
              <w:rPr>
                <w:rFonts w:eastAsiaTheme="minorHAnsi" w:cstheme="minorBidi"/>
                <w:b/>
                <w:sz w:val="20"/>
              </w:rPr>
            </w:pPr>
            <w:r w:rsidRPr="00C621B1">
              <w:rPr>
                <w:rFonts w:eastAsiaTheme="minorHAnsi" w:cstheme="minorBidi"/>
                <w:b/>
                <w:sz w:val="20"/>
              </w:rPr>
              <w:t>P</w:t>
            </w:r>
          </w:p>
        </w:tc>
        <w:tc>
          <w:tcPr>
            <w:tcW w:w="1367" w:type="dxa"/>
            <w:tcBorders>
              <w:top w:val="nil"/>
              <w:left w:val="nil"/>
              <w:bottom w:val="single" w:sz="4" w:space="0" w:color="auto"/>
              <w:right w:val="nil"/>
            </w:tcBorders>
          </w:tcPr>
          <w:p w14:paraId="360BA8A7" w14:textId="77777777" w:rsidR="000A7099" w:rsidRPr="00C621B1" w:rsidRDefault="000A7099" w:rsidP="00D10A9C">
            <w:pPr>
              <w:jc w:val="center"/>
              <w:rPr>
                <w:rFonts w:eastAsiaTheme="minorHAnsi" w:cstheme="minorBidi"/>
                <w:b/>
                <w:sz w:val="20"/>
              </w:rPr>
            </w:pPr>
            <w:r w:rsidRPr="00C621B1">
              <w:rPr>
                <w:rFonts w:eastAsiaTheme="minorHAnsi" w:cstheme="minorBidi"/>
                <w:b/>
                <w:sz w:val="20"/>
              </w:rPr>
              <w:t>P</w:t>
            </w:r>
          </w:p>
        </w:tc>
      </w:tr>
      <w:tr w:rsidR="000A7099" w:rsidRPr="00550D14" w14:paraId="1E1EFFF5" w14:textId="77777777" w:rsidTr="00D10A9C">
        <w:tc>
          <w:tcPr>
            <w:tcW w:w="1614" w:type="dxa"/>
            <w:gridSpan w:val="2"/>
            <w:tcBorders>
              <w:top w:val="single" w:sz="4" w:space="0" w:color="auto"/>
              <w:left w:val="nil"/>
              <w:bottom w:val="nil"/>
              <w:right w:val="nil"/>
            </w:tcBorders>
          </w:tcPr>
          <w:p w14:paraId="77EA4510" w14:textId="77777777" w:rsidR="000A7099" w:rsidRPr="00C621B1" w:rsidRDefault="000A7099" w:rsidP="00D10A9C">
            <w:pPr>
              <w:rPr>
                <w:rFonts w:eastAsiaTheme="minorHAnsi" w:cstheme="minorBidi"/>
                <w:sz w:val="20"/>
              </w:rPr>
            </w:pPr>
            <w:r w:rsidRPr="00C621B1">
              <w:rPr>
                <w:rFonts w:eastAsiaTheme="minorHAnsi" w:cstheme="minorBidi"/>
                <w:sz w:val="20"/>
              </w:rPr>
              <w:t>Cover</w:t>
            </w:r>
          </w:p>
        </w:tc>
        <w:tc>
          <w:tcPr>
            <w:tcW w:w="1206" w:type="dxa"/>
            <w:tcBorders>
              <w:top w:val="single" w:sz="4" w:space="0" w:color="auto"/>
              <w:left w:val="nil"/>
              <w:bottom w:val="nil"/>
              <w:right w:val="nil"/>
            </w:tcBorders>
          </w:tcPr>
          <w:p w14:paraId="716860AF" w14:textId="77777777" w:rsidR="000A7099" w:rsidRPr="00550D14" w:rsidRDefault="000A7099" w:rsidP="00D10A9C">
            <w:pPr>
              <w:rPr>
                <w:rFonts w:eastAsiaTheme="minorHAnsi" w:cstheme="minorBidi"/>
                <w:sz w:val="20"/>
              </w:rPr>
            </w:pPr>
          </w:p>
        </w:tc>
        <w:tc>
          <w:tcPr>
            <w:tcW w:w="1256" w:type="dxa"/>
            <w:tcBorders>
              <w:top w:val="single" w:sz="4" w:space="0" w:color="auto"/>
              <w:left w:val="nil"/>
              <w:bottom w:val="nil"/>
              <w:right w:val="nil"/>
            </w:tcBorders>
          </w:tcPr>
          <w:p w14:paraId="4C520CBD" w14:textId="77777777" w:rsidR="000A7099" w:rsidRPr="00550D14" w:rsidRDefault="000A7099" w:rsidP="00D10A9C">
            <w:pPr>
              <w:rPr>
                <w:rFonts w:eastAsiaTheme="minorHAnsi" w:cstheme="minorBidi"/>
                <w:sz w:val="20"/>
              </w:rPr>
            </w:pPr>
          </w:p>
        </w:tc>
        <w:tc>
          <w:tcPr>
            <w:tcW w:w="923" w:type="dxa"/>
            <w:tcBorders>
              <w:top w:val="single" w:sz="4" w:space="0" w:color="auto"/>
              <w:left w:val="nil"/>
              <w:bottom w:val="nil"/>
              <w:right w:val="nil"/>
            </w:tcBorders>
          </w:tcPr>
          <w:p w14:paraId="02BF8F8C" w14:textId="77777777" w:rsidR="000A7099" w:rsidRPr="00550D14" w:rsidRDefault="000A7099" w:rsidP="00D10A9C">
            <w:pPr>
              <w:rPr>
                <w:rFonts w:eastAsiaTheme="minorHAnsi" w:cstheme="minorBidi"/>
                <w:sz w:val="20"/>
              </w:rPr>
            </w:pPr>
          </w:p>
        </w:tc>
        <w:tc>
          <w:tcPr>
            <w:tcW w:w="1233" w:type="dxa"/>
            <w:tcBorders>
              <w:top w:val="single" w:sz="4" w:space="0" w:color="auto"/>
              <w:left w:val="nil"/>
              <w:bottom w:val="nil"/>
              <w:right w:val="nil"/>
            </w:tcBorders>
          </w:tcPr>
          <w:p w14:paraId="09F29C05" w14:textId="77777777" w:rsidR="000A7099" w:rsidRPr="00550D14" w:rsidRDefault="000A7099" w:rsidP="00D10A9C">
            <w:pPr>
              <w:rPr>
                <w:rFonts w:eastAsiaTheme="minorHAnsi" w:cstheme="minorBidi"/>
                <w:sz w:val="20"/>
              </w:rPr>
            </w:pPr>
          </w:p>
        </w:tc>
        <w:tc>
          <w:tcPr>
            <w:tcW w:w="1079" w:type="dxa"/>
            <w:tcBorders>
              <w:top w:val="single" w:sz="4" w:space="0" w:color="auto"/>
              <w:left w:val="nil"/>
              <w:bottom w:val="nil"/>
              <w:right w:val="nil"/>
            </w:tcBorders>
          </w:tcPr>
          <w:p w14:paraId="3B581B19" w14:textId="77777777" w:rsidR="000A7099" w:rsidRPr="00550D14" w:rsidRDefault="000A7099" w:rsidP="00D10A9C">
            <w:pPr>
              <w:rPr>
                <w:rFonts w:eastAsiaTheme="minorHAnsi" w:cstheme="minorBidi"/>
                <w:sz w:val="20"/>
              </w:rPr>
            </w:pPr>
          </w:p>
        </w:tc>
        <w:tc>
          <w:tcPr>
            <w:tcW w:w="898" w:type="dxa"/>
            <w:tcBorders>
              <w:top w:val="single" w:sz="4" w:space="0" w:color="auto"/>
              <w:left w:val="nil"/>
              <w:bottom w:val="nil"/>
              <w:right w:val="nil"/>
            </w:tcBorders>
          </w:tcPr>
          <w:p w14:paraId="3E147027" w14:textId="77777777" w:rsidR="000A7099" w:rsidRPr="00550D14" w:rsidRDefault="000A7099" w:rsidP="00D10A9C">
            <w:pPr>
              <w:rPr>
                <w:rFonts w:eastAsiaTheme="minorHAnsi" w:cstheme="minorBidi"/>
                <w:sz w:val="20"/>
              </w:rPr>
            </w:pPr>
          </w:p>
        </w:tc>
        <w:tc>
          <w:tcPr>
            <w:tcW w:w="1367" w:type="dxa"/>
            <w:tcBorders>
              <w:top w:val="single" w:sz="4" w:space="0" w:color="auto"/>
              <w:left w:val="nil"/>
              <w:bottom w:val="nil"/>
              <w:right w:val="nil"/>
            </w:tcBorders>
          </w:tcPr>
          <w:p w14:paraId="311F702B" w14:textId="77777777" w:rsidR="000A7099" w:rsidRPr="00550D14" w:rsidRDefault="000A7099" w:rsidP="00D10A9C">
            <w:pPr>
              <w:rPr>
                <w:rFonts w:eastAsiaTheme="minorHAnsi" w:cstheme="minorBidi"/>
                <w:sz w:val="20"/>
              </w:rPr>
            </w:pPr>
          </w:p>
        </w:tc>
      </w:tr>
      <w:tr w:rsidR="000A7099" w:rsidRPr="00550D14" w14:paraId="0563FB58" w14:textId="77777777" w:rsidTr="00D10A9C">
        <w:tc>
          <w:tcPr>
            <w:tcW w:w="234" w:type="dxa"/>
            <w:tcBorders>
              <w:top w:val="nil"/>
              <w:left w:val="nil"/>
              <w:bottom w:val="nil"/>
              <w:right w:val="nil"/>
            </w:tcBorders>
          </w:tcPr>
          <w:p w14:paraId="264E27C8" w14:textId="77777777" w:rsidR="000A7099" w:rsidRPr="00550D14" w:rsidRDefault="000A7099" w:rsidP="00D10A9C">
            <w:pPr>
              <w:jc w:val="center"/>
              <w:rPr>
                <w:rFonts w:eastAsiaTheme="minorHAnsi" w:cstheme="minorBidi"/>
                <w:szCs w:val="22"/>
              </w:rPr>
            </w:pPr>
          </w:p>
        </w:tc>
        <w:tc>
          <w:tcPr>
            <w:tcW w:w="1380" w:type="dxa"/>
            <w:tcBorders>
              <w:top w:val="nil"/>
              <w:left w:val="nil"/>
              <w:bottom w:val="nil"/>
              <w:right w:val="nil"/>
            </w:tcBorders>
          </w:tcPr>
          <w:p w14:paraId="1F58EBF7" w14:textId="77777777" w:rsidR="000A7099" w:rsidRPr="00C621B1" w:rsidRDefault="000A7099" w:rsidP="00D10A9C">
            <w:pPr>
              <w:rPr>
                <w:rFonts w:eastAsiaTheme="minorHAnsi" w:cstheme="minorBidi"/>
                <w:sz w:val="20"/>
              </w:rPr>
            </w:pPr>
            <w:r w:rsidRPr="00C621B1">
              <w:rPr>
                <w:rFonts w:eastAsiaTheme="minorHAnsi" w:cstheme="minorBidi"/>
                <w:sz w:val="20"/>
              </w:rPr>
              <w:t>Coral</w:t>
            </w:r>
          </w:p>
        </w:tc>
        <w:tc>
          <w:tcPr>
            <w:tcW w:w="1206" w:type="dxa"/>
            <w:tcBorders>
              <w:top w:val="nil"/>
              <w:left w:val="nil"/>
              <w:bottom w:val="nil"/>
              <w:right w:val="nil"/>
            </w:tcBorders>
          </w:tcPr>
          <w:p w14:paraId="31612112" w14:textId="77777777" w:rsidR="000A7099" w:rsidRPr="00550D14" w:rsidRDefault="000A7099" w:rsidP="00D10A9C">
            <w:pPr>
              <w:jc w:val="center"/>
              <w:rPr>
                <w:rFonts w:eastAsiaTheme="minorHAnsi" w:cstheme="minorBidi"/>
                <w:sz w:val="20"/>
              </w:rPr>
            </w:pPr>
            <w:r w:rsidRPr="00550D14">
              <w:rPr>
                <w:rFonts w:eastAsiaTheme="minorHAnsi" w:cstheme="minorBidi"/>
                <w:sz w:val="20"/>
              </w:rPr>
              <w:t>13.7 ± 2.7</w:t>
            </w:r>
          </w:p>
        </w:tc>
        <w:tc>
          <w:tcPr>
            <w:tcW w:w="1256" w:type="dxa"/>
            <w:tcBorders>
              <w:top w:val="nil"/>
              <w:left w:val="nil"/>
              <w:bottom w:val="nil"/>
              <w:right w:val="nil"/>
            </w:tcBorders>
          </w:tcPr>
          <w:p w14:paraId="763E8E2C" w14:textId="77777777" w:rsidR="000A7099" w:rsidRPr="00550D14" w:rsidRDefault="000A7099" w:rsidP="00D10A9C">
            <w:pPr>
              <w:jc w:val="center"/>
              <w:rPr>
                <w:rFonts w:eastAsiaTheme="minorHAnsi" w:cstheme="minorBidi"/>
                <w:sz w:val="20"/>
              </w:rPr>
            </w:pPr>
            <w:r w:rsidRPr="00550D14">
              <w:rPr>
                <w:rFonts w:eastAsiaTheme="minorHAnsi" w:cstheme="minorBidi"/>
                <w:sz w:val="20"/>
              </w:rPr>
              <w:t>30.2 ± 2.7</w:t>
            </w:r>
          </w:p>
        </w:tc>
        <w:tc>
          <w:tcPr>
            <w:tcW w:w="923" w:type="dxa"/>
            <w:tcBorders>
              <w:top w:val="nil"/>
              <w:left w:val="nil"/>
              <w:bottom w:val="nil"/>
              <w:right w:val="nil"/>
            </w:tcBorders>
          </w:tcPr>
          <w:p w14:paraId="58E117A2" w14:textId="77777777" w:rsidR="000A7099" w:rsidRPr="00550D14" w:rsidRDefault="000A7099" w:rsidP="00D10A9C">
            <w:pPr>
              <w:jc w:val="center"/>
              <w:rPr>
                <w:rFonts w:eastAsiaTheme="minorHAnsi" w:cstheme="minorBidi"/>
                <w:sz w:val="20"/>
              </w:rPr>
            </w:pPr>
            <w:r w:rsidRPr="00550D14">
              <w:rPr>
                <w:rFonts w:eastAsiaTheme="minorHAnsi" w:cstheme="minorBidi"/>
                <w:sz w:val="20"/>
              </w:rPr>
              <w:t>0.004</w:t>
            </w:r>
          </w:p>
        </w:tc>
        <w:tc>
          <w:tcPr>
            <w:tcW w:w="1233" w:type="dxa"/>
            <w:tcBorders>
              <w:top w:val="nil"/>
              <w:left w:val="nil"/>
              <w:bottom w:val="nil"/>
              <w:right w:val="nil"/>
            </w:tcBorders>
          </w:tcPr>
          <w:p w14:paraId="4E548030" w14:textId="77777777" w:rsidR="000A7099" w:rsidRPr="00550D14" w:rsidRDefault="000A7099" w:rsidP="00D10A9C">
            <w:pPr>
              <w:jc w:val="center"/>
              <w:rPr>
                <w:rFonts w:eastAsiaTheme="minorHAnsi" w:cstheme="minorBidi"/>
                <w:sz w:val="20"/>
              </w:rPr>
            </w:pPr>
            <w:r w:rsidRPr="00550D14">
              <w:rPr>
                <w:rFonts w:eastAsiaTheme="minorHAnsi" w:cstheme="minorBidi"/>
                <w:sz w:val="20"/>
              </w:rPr>
              <w:t>28.9 ± 3.6</w:t>
            </w:r>
          </w:p>
        </w:tc>
        <w:tc>
          <w:tcPr>
            <w:tcW w:w="1079" w:type="dxa"/>
            <w:tcBorders>
              <w:top w:val="nil"/>
              <w:left w:val="nil"/>
              <w:bottom w:val="nil"/>
              <w:right w:val="nil"/>
            </w:tcBorders>
          </w:tcPr>
          <w:p w14:paraId="1AC67F37" w14:textId="77777777" w:rsidR="000A7099" w:rsidRPr="00550D14" w:rsidRDefault="000A7099" w:rsidP="00D10A9C">
            <w:pPr>
              <w:jc w:val="center"/>
              <w:rPr>
                <w:rFonts w:eastAsiaTheme="minorHAnsi" w:cstheme="minorBidi"/>
                <w:sz w:val="20"/>
              </w:rPr>
            </w:pPr>
            <w:r w:rsidRPr="00550D14">
              <w:rPr>
                <w:rFonts w:eastAsiaTheme="minorHAnsi" w:cstheme="minorBidi"/>
                <w:sz w:val="20"/>
              </w:rPr>
              <w:t>23.6 ± 3.3</w:t>
            </w:r>
          </w:p>
        </w:tc>
        <w:tc>
          <w:tcPr>
            <w:tcW w:w="898" w:type="dxa"/>
            <w:tcBorders>
              <w:top w:val="nil"/>
              <w:left w:val="nil"/>
              <w:bottom w:val="nil"/>
              <w:right w:val="nil"/>
            </w:tcBorders>
          </w:tcPr>
          <w:p w14:paraId="4C0B2949" w14:textId="77777777" w:rsidR="000A7099" w:rsidRPr="00550D14" w:rsidRDefault="000A7099" w:rsidP="00D10A9C">
            <w:pPr>
              <w:jc w:val="center"/>
              <w:rPr>
                <w:rFonts w:eastAsiaTheme="minorHAnsi" w:cstheme="minorBidi"/>
                <w:sz w:val="20"/>
              </w:rPr>
            </w:pPr>
            <w:r w:rsidRPr="00550D14">
              <w:rPr>
                <w:rFonts w:eastAsiaTheme="minorHAnsi" w:cstheme="minorBidi"/>
                <w:sz w:val="20"/>
              </w:rPr>
              <w:t>0.33</w:t>
            </w:r>
          </w:p>
        </w:tc>
        <w:tc>
          <w:tcPr>
            <w:tcW w:w="1367" w:type="dxa"/>
            <w:tcBorders>
              <w:top w:val="nil"/>
              <w:left w:val="nil"/>
              <w:bottom w:val="nil"/>
              <w:right w:val="nil"/>
            </w:tcBorders>
          </w:tcPr>
          <w:p w14:paraId="633BBA39" w14:textId="77777777" w:rsidR="000A7099" w:rsidRPr="00550D14" w:rsidRDefault="000A7099" w:rsidP="00D10A9C">
            <w:pPr>
              <w:jc w:val="center"/>
              <w:rPr>
                <w:rFonts w:eastAsiaTheme="minorHAnsi" w:cstheme="minorBidi"/>
                <w:sz w:val="20"/>
              </w:rPr>
            </w:pPr>
            <w:r w:rsidRPr="00550D14">
              <w:rPr>
                <w:rFonts w:eastAsiaTheme="minorHAnsi" w:cstheme="minorBidi"/>
                <w:sz w:val="20"/>
              </w:rPr>
              <w:t>0.48</w:t>
            </w:r>
          </w:p>
        </w:tc>
      </w:tr>
      <w:tr w:rsidR="000A7099" w:rsidRPr="00550D14" w14:paraId="3CECDEEE" w14:textId="77777777" w:rsidTr="00D10A9C">
        <w:tc>
          <w:tcPr>
            <w:tcW w:w="234" w:type="dxa"/>
            <w:tcBorders>
              <w:top w:val="nil"/>
              <w:left w:val="nil"/>
              <w:bottom w:val="nil"/>
              <w:right w:val="nil"/>
            </w:tcBorders>
          </w:tcPr>
          <w:p w14:paraId="67AE2241" w14:textId="77777777" w:rsidR="000A7099" w:rsidRPr="00550D14" w:rsidRDefault="000A7099" w:rsidP="00D10A9C">
            <w:pPr>
              <w:jc w:val="center"/>
              <w:rPr>
                <w:rFonts w:eastAsiaTheme="minorHAnsi" w:cstheme="minorBidi"/>
                <w:szCs w:val="22"/>
              </w:rPr>
            </w:pPr>
          </w:p>
        </w:tc>
        <w:tc>
          <w:tcPr>
            <w:tcW w:w="1380" w:type="dxa"/>
            <w:tcBorders>
              <w:top w:val="nil"/>
              <w:left w:val="nil"/>
              <w:bottom w:val="nil"/>
              <w:right w:val="nil"/>
            </w:tcBorders>
          </w:tcPr>
          <w:p w14:paraId="1E64F5CD" w14:textId="77777777" w:rsidR="000A7099" w:rsidRPr="00C621B1" w:rsidRDefault="000A7099" w:rsidP="00D10A9C">
            <w:pPr>
              <w:rPr>
                <w:rFonts w:eastAsiaTheme="minorHAnsi" w:cstheme="minorBidi"/>
                <w:sz w:val="20"/>
              </w:rPr>
            </w:pPr>
            <w:r w:rsidRPr="00C621B1">
              <w:rPr>
                <w:rFonts w:eastAsiaTheme="minorHAnsi" w:cstheme="minorBidi"/>
                <w:sz w:val="20"/>
              </w:rPr>
              <w:t>CCA</w:t>
            </w:r>
          </w:p>
        </w:tc>
        <w:tc>
          <w:tcPr>
            <w:tcW w:w="1206" w:type="dxa"/>
            <w:tcBorders>
              <w:top w:val="nil"/>
              <w:left w:val="nil"/>
              <w:bottom w:val="nil"/>
              <w:right w:val="nil"/>
            </w:tcBorders>
          </w:tcPr>
          <w:p w14:paraId="22367950" w14:textId="77777777" w:rsidR="000A7099" w:rsidRPr="00550D14" w:rsidRDefault="000A7099" w:rsidP="00D10A9C">
            <w:pPr>
              <w:jc w:val="center"/>
              <w:rPr>
                <w:rFonts w:eastAsiaTheme="minorHAnsi" w:cstheme="minorBidi"/>
                <w:sz w:val="20"/>
              </w:rPr>
            </w:pPr>
            <w:r w:rsidRPr="00550D14">
              <w:rPr>
                <w:rFonts w:eastAsiaTheme="minorHAnsi" w:cstheme="minorBidi"/>
                <w:sz w:val="20"/>
              </w:rPr>
              <w:t>16.8 ± 3.4</w:t>
            </w:r>
          </w:p>
        </w:tc>
        <w:tc>
          <w:tcPr>
            <w:tcW w:w="1256" w:type="dxa"/>
            <w:tcBorders>
              <w:top w:val="nil"/>
              <w:left w:val="nil"/>
              <w:bottom w:val="nil"/>
              <w:right w:val="nil"/>
            </w:tcBorders>
          </w:tcPr>
          <w:p w14:paraId="1ED8C29D" w14:textId="77777777" w:rsidR="000A7099" w:rsidRPr="00550D14" w:rsidRDefault="000A7099" w:rsidP="00D10A9C">
            <w:pPr>
              <w:jc w:val="center"/>
              <w:rPr>
                <w:rFonts w:eastAsiaTheme="minorHAnsi" w:cstheme="minorBidi"/>
                <w:sz w:val="20"/>
              </w:rPr>
            </w:pPr>
            <w:r w:rsidRPr="00550D14">
              <w:rPr>
                <w:rFonts w:eastAsiaTheme="minorHAnsi" w:cstheme="minorBidi"/>
                <w:sz w:val="20"/>
              </w:rPr>
              <w:t>22.5 ± 2.5</w:t>
            </w:r>
          </w:p>
        </w:tc>
        <w:tc>
          <w:tcPr>
            <w:tcW w:w="923" w:type="dxa"/>
            <w:tcBorders>
              <w:top w:val="nil"/>
              <w:left w:val="nil"/>
              <w:bottom w:val="nil"/>
              <w:right w:val="nil"/>
            </w:tcBorders>
          </w:tcPr>
          <w:p w14:paraId="7CAEBE9F" w14:textId="77777777" w:rsidR="000A7099" w:rsidRPr="00550D14" w:rsidRDefault="000A7099" w:rsidP="00D10A9C">
            <w:pPr>
              <w:jc w:val="center"/>
              <w:rPr>
                <w:rFonts w:eastAsiaTheme="minorHAnsi" w:cstheme="minorBidi"/>
                <w:sz w:val="20"/>
              </w:rPr>
            </w:pPr>
            <w:r w:rsidRPr="00550D14">
              <w:rPr>
                <w:rFonts w:eastAsiaTheme="minorHAnsi" w:cstheme="minorBidi"/>
                <w:sz w:val="20"/>
              </w:rPr>
              <w:t>0.26</w:t>
            </w:r>
          </w:p>
        </w:tc>
        <w:tc>
          <w:tcPr>
            <w:tcW w:w="1233" w:type="dxa"/>
            <w:tcBorders>
              <w:top w:val="nil"/>
              <w:left w:val="nil"/>
              <w:bottom w:val="nil"/>
              <w:right w:val="nil"/>
            </w:tcBorders>
          </w:tcPr>
          <w:p w14:paraId="56D3E5CD" w14:textId="77777777" w:rsidR="000A7099" w:rsidRPr="00550D14" w:rsidRDefault="000A7099" w:rsidP="00D10A9C">
            <w:pPr>
              <w:jc w:val="center"/>
              <w:rPr>
                <w:rFonts w:eastAsiaTheme="minorHAnsi" w:cstheme="minorBidi"/>
                <w:sz w:val="20"/>
              </w:rPr>
            </w:pPr>
            <w:r w:rsidRPr="00550D14">
              <w:rPr>
                <w:rFonts w:eastAsiaTheme="minorHAnsi" w:cstheme="minorBidi"/>
                <w:sz w:val="20"/>
              </w:rPr>
              <w:t>13.3 ± 1.6</w:t>
            </w:r>
          </w:p>
        </w:tc>
        <w:tc>
          <w:tcPr>
            <w:tcW w:w="1079" w:type="dxa"/>
            <w:tcBorders>
              <w:top w:val="nil"/>
              <w:left w:val="nil"/>
              <w:bottom w:val="nil"/>
              <w:right w:val="nil"/>
            </w:tcBorders>
          </w:tcPr>
          <w:p w14:paraId="1A23D60C" w14:textId="77777777" w:rsidR="000A7099" w:rsidRPr="00550D14" w:rsidRDefault="000A7099" w:rsidP="00D10A9C">
            <w:pPr>
              <w:jc w:val="center"/>
              <w:rPr>
                <w:rFonts w:eastAsiaTheme="minorHAnsi" w:cstheme="minorBidi"/>
                <w:sz w:val="20"/>
              </w:rPr>
            </w:pPr>
            <w:r w:rsidRPr="00550D14">
              <w:rPr>
                <w:rFonts w:eastAsiaTheme="minorHAnsi" w:cstheme="minorBidi"/>
                <w:sz w:val="20"/>
              </w:rPr>
              <w:t>27.3 ± 2.9</w:t>
            </w:r>
          </w:p>
        </w:tc>
        <w:tc>
          <w:tcPr>
            <w:tcW w:w="898" w:type="dxa"/>
            <w:tcBorders>
              <w:top w:val="nil"/>
              <w:left w:val="nil"/>
              <w:bottom w:val="nil"/>
              <w:right w:val="nil"/>
            </w:tcBorders>
          </w:tcPr>
          <w:p w14:paraId="6BD74567" w14:textId="77777777" w:rsidR="000A7099" w:rsidRPr="00550D14" w:rsidRDefault="000A7099" w:rsidP="00D10A9C">
            <w:pPr>
              <w:jc w:val="center"/>
              <w:rPr>
                <w:rFonts w:eastAsiaTheme="minorHAnsi" w:cstheme="minorBidi"/>
                <w:sz w:val="20"/>
              </w:rPr>
            </w:pPr>
            <w:r w:rsidRPr="00550D14">
              <w:rPr>
                <w:rFonts w:eastAsiaTheme="minorHAnsi" w:cstheme="minorBidi"/>
                <w:sz w:val="20"/>
              </w:rPr>
              <w:t>0.004</w:t>
            </w:r>
          </w:p>
        </w:tc>
        <w:tc>
          <w:tcPr>
            <w:tcW w:w="1367" w:type="dxa"/>
            <w:tcBorders>
              <w:top w:val="nil"/>
              <w:left w:val="nil"/>
              <w:bottom w:val="nil"/>
              <w:right w:val="nil"/>
            </w:tcBorders>
          </w:tcPr>
          <w:p w14:paraId="3C8E5F5A" w14:textId="77777777" w:rsidR="000A7099" w:rsidRPr="00550D14" w:rsidRDefault="000A7099" w:rsidP="00D10A9C">
            <w:pPr>
              <w:jc w:val="center"/>
              <w:rPr>
                <w:rFonts w:eastAsiaTheme="minorHAnsi" w:cstheme="minorBidi"/>
                <w:sz w:val="20"/>
              </w:rPr>
            </w:pPr>
            <w:r w:rsidRPr="00550D14">
              <w:rPr>
                <w:rFonts w:eastAsiaTheme="minorHAnsi" w:cstheme="minorBidi"/>
                <w:sz w:val="20"/>
              </w:rPr>
              <w:t>0.71</w:t>
            </w:r>
          </w:p>
        </w:tc>
      </w:tr>
      <w:tr w:rsidR="000A7099" w:rsidRPr="00550D14" w14:paraId="4B0E9778" w14:textId="77777777" w:rsidTr="00D10A9C">
        <w:tc>
          <w:tcPr>
            <w:tcW w:w="234" w:type="dxa"/>
            <w:tcBorders>
              <w:top w:val="nil"/>
              <w:left w:val="nil"/>
              <w:bottom w:val="nil"/>
              <w:right w:val="nil"/>
            </w:tcBorders>
          </w:tcPr>
          <w:p w14:paraId="66312521" w14:textId="77777777" w:rsidR="000A7099" w:rsidRPr="00550D14" w:rsidRDefault="000A7099" w:rsidP="00D10A9C">
            <w:pPr>
              <w:jc w:val="center"/>
              <w:rPr>
                <w:rFonts w:eastAsiaTheme="minorHAnsi" w:cstheme="minorBidi"/>
                <w:szCs w:val="22"/>
              </w:rPr>
            </w:pPr>
          </w:p>
        </w:tc>
        <w:tc>
          <w:tcPr>
            <w:tcW w:w="1380" w:type="dxa"/>
            <w:tcBorders>
              <w:top w:val="nil"/>
              <w:left w:val="nil"/>
              <w:bottom w:val="nil"/>
              <w:right w:val="nil"/>
            </w:tcBorders>
          </w:tcPr>
          <w:p w14:paraId="066A4692" w14:textId="77777777" w:rsidR="000A7099" w:rsidRPr="00C621B1" w:rsidRDefault="000A7099" w:rsidP="00D10A9C">
            <w:pPr>
              <w:rPr>
                <w:rFonts w:eastAsiaTheme="minorHAnsi" w:cstheme="minorBidi"/>
                <w:sz w:val="20"/>
              </w:rPr>
            </w:pPr>
            <w:r w:rsidRPr="00C621B1">
              <w:rPr>
                <w:rFonts w:eastAsiaTheme="minorHAnsi" w:cstheme="minorBidi"/>
                <w:sz w:val="20"/>
              </w:rPr>
              <w:t>Turf</w:t>
            </w:r>
          </w:p>
        </w:tc>
        <w:tc>
          <w:tcPr>
            <w:tcW w:w="1206" w:type="dxa"/>
            <w:tcBorders>
              <w:top w:val="nil"/>
              <w:left w:val="nil"/>
              <w:bottom w:val="nil"/>
              <w:right w:val="nil"/>
            </w:tcBorders>
          </w:tcPr>
          <w:p w14:paraId="362211E0" w14:textId="77777777" w:rsidR="000A7099" w:rsidRPr="00550D14" w:rsidRDefault="000A7099" w:rsidP="00D10A9C">
            <w:pPr>
              <w:jc w:val="center"/>
              <w:rPr>
                <w:rFonts w:eastAsiaTheme="minorHAnsi" w:cstheme="minorBidi"/>
                <w:sz w:val="20"/>
              </w:rPr>
            </w:pPr>
            <w:r w:rsidRPr="00550D14">
              <w:rPr>
                <w:rFonts w:eastAsiaTheme="minorHAnsi" w:cstheme="minorBidi"/>
                <w:sz w:val="20"/>
              </w:rPr>
              <w:t>37.8 ± 7.1</w:t>
            </w:r>
          </w:p>
        </w:tc>
        <w:tc>
          <w:tcPr>
            <w:tcW w:w="1256" w:type="dxa"/>
            <w:tcBorders>
              <w:top w:val="nil"/>
              <w:left w:val="nil"/>
              <w:bottom w:val="nil"/>
              <w:right w:val="nil"/>
            </w:tcBorders>
          </w:tcPr>
          <w:p w14:paraId="5414991D" w14:textId="77777777" w:rsidR="000A7099" w:rsidRPr="00550D14" w:rsidRDefault="000A7099" w:rsidP="00D10A9C">
            <w:pPr>
              <w:jc w:val="center"/>
              <w:rPr>
                <w:rFonts w:eastAsiaTheme="minorHAnsi" w:cstheme="minorBidi"/>
                <w:sz w:val="20"/>
              </w:rPr>
            </w:pPr>
            <w:r w:rsidRPr="00550D14">
              <w:rPr>
                <w:rFonts w:eastAsiaTheme="minorHAnsi" w:cstheme="minorBidi"/>
                <w:sz w:val="20"/>
              </w:rPr>
              <w:t>18.1 ± 2.9</w:t>
            </w:r>
          </w:p>
        </w:tc>
        <w:tc>
          <w:tcPr>
            <w:tcW w:w="923" w:type="dxa"/>
            <w:tcBorders>
              <w:top w:val="nil"/>
              <w:left w:val="nil"/>
              <w:bottom w:val="nil"/>
              <w:right w:val="nil"/>
            </w:tcBorders>
          </w:tcPr>
          <w:p w14:paraId="3542C61A" w14:textId="77777777" w:rsidR="000A7099" w:rsidRPr="00550D14" w:rsidRDefault="000A7099" w:rsidP="00D10A9C">
            <w:pPr>
              <w:jc w:val="center"/>
              <w:rPr>
                <w:rFonts w:eastAsiaTheme="minorHAnsi" w:cstheme="minorBidi"/>
                <w:sz w:val="20"/>
              </w:rPr>
            </w:pPr>
            <w:r w:rsidRPr="00550D14">
              <w:rPr>
                <w:rFonts w:eastAsiaTheme="minorHAnsi" w:cstheme="minorBidi"/>
                <w:sz w:val="20"/>
              </w:rPr>
              <w:t>0.009</w:t>
            </w:r>
          </w:p>
        </w:tc>
        <w:tc>
          <w:tcPr>
            <w:tcW w:w="1233" w:type="dxa"/>
            <w:tcBorders>
              <w:top w:val="nil"/>
              <w:left w:val="nil"/>
              <w:bottom w:val="nil"/>
              <w:right w:val="nil"/>
            </w:tcBorders>
          </w:tcPr>
          <w:p w14:paraId="5DB6A1BE" w14:textId="77777777" w:rsidR="000A7099" w:rsidRPr="00550D14" w:rsidRDefault="000A7099" w:rsidP="00D10A9C">
            <w:pPr>
              <w:jc w:val="center"/>
              <w:rPr>
                <w:rFonts w:eastAsiaTheme="minorHAnsi" w:cstheme="minorBidi"/>
                <w:sz w:val="20"/>
              </w:rPr>
            </w:pPr>
            <w:r w:rsidRPr="00550D14">
              <w:rPr>
                <w:rFonts w:eastAsiaTheme="minorHAnsi" w:cstheme="minorBidi"/>
                <w:sz w:val="20"/>
              </w:rPr>
              <w:t>33.3 ± 4.3</w:t>
            </w:r>
          </w:p>
        </w:tc>
        <w:tc>
          <w:tcPr>
            <w:tcW w:w="1079" w:type="dxa"/>
            <w:tcBorders>
              <w:top w:val="nil"/>
              <w:left w:val="nil"/>
              <w:bottom w:val="nil"/>
              <w:right w:val="nil"/>
            </w:tcBorders>
          </w:tcPr>
          <w:p w14:paraId="4267EF1C" w14:textId="77777777" w:rsidR="000A7099" w:rsidRPr="00550D14" w:rsidRDefault="000A7099" w:rsidP="00D10A9C">
            <w:pPr>
              <w:jc w:val="center"/>
              <w:rPr>
                <w:rFonts w:eastAsiaTheme="minorHAnsi" w:cstheme="minorBidi"/>
                <w:sz w:val="20"/>
              </w:rPr>
            </w:pPr>
            <w:r w:rsidRPr="00550D14">
              <w:rPr>
                <w:rFonts w:eastAsiaTheme="minorHAnsi" w:cstheme="minorBidi"/>
                <w:sz w:val="20"/>
              </w:rPr>
              <w:t>14.3 ± 3.3</w:t>
            </w:r>
          </w:p>
        </w:tc>
        <w:tc>
          <w:tcPr>
            <w:tcW w:w="898" w:type="dxa"/>
            <w:tcBorders>
              <w:top w:val="nil"/>
              <w:left w:val="nil"/>
              <w:bottom w:val="nil"/>
              <w:right w:val="nil"/>
            </w:tcBorders>
          </w:tcPr>
          <w:p w14:paraId="284CCD08" w14:textId="77777777" w:rsidR="000A7099" w:rsidRPr="00550D14" w:rsidRDefault="000A7099" w:rsidP="00D10A9C">
            <w:pPr>
              <w:jc w:val="center"/>
              <w:rPr>
                <w:rFonts w:eastAsiaTheme="minorHAnsi" w:cstheme="minorBidi"/>
                <w:sz w:val="20"/>
              </w:rPr>
            </w:pPr>
            <w:r w:rsidRPr="00550D14">
              <w:rPr>
                <w:rFonts w:eastAsiaTheme="minorHAnsi" w:cstheme="minorBidi"/>
                <w:sz w:val="20"/>
              </w:rPr>
              <w:t>0.002</w:t>
            </w:r>
          </w:p>
        </w:tc>
        <w:tc>
          <w:tcPr>
            <w:tcW w:w="1367" w:type="dxa"/>
            <w:tcBorders>
              <w:top w:val="nil"/>
              <w:left w:val="nil"/>
              <w:bottom w:val="nil"/>
              <w:right w:val="nil"/>
            </w:tcBorders>
          </w:tcPr>
          <w:p w14:paraId="256266CD" w14:textId="77777777" w:rsidR="000A7099" w:rsidRPr="00550D14" w:rsidRDefault="000A7099" w:rsidP="00D10A9C">
            <w:pPr>
              <w:jc w:val="center"/>
              <w:rPr>
                <w:rFonts w:eastAsiaTheme="minorHAnsi" w:cstheme="minorBidi"/>
                <w:sz w:val="20"/>
              </w:rPr>
            </w:pPr>
            <w:r w:rsidRPr="00550D14">
              <w:rPr>
                <w:rFonts w:eastAsiaTheme="minorHAnsi" w:cstheme="minorBidi"/>
                <w:sz w:val="20"/>
              </w:rPr>
              <w:t>0.59</w:t>
            </w:r>
          </w:p>
        </w:tc>
      </w:tr>
      <w:tr w:rsidR="000A7099" w:rsidRPr="00550D14" w14:paraId="58F04520" w14:textId="77777777" w:rsidTr="00D10A9C">
        <w:tc>
          <w:tcPr>
            <w:tcW w:w="234" w:type="dxa"/>
            <w:tcBorders>
              <w:top w:val="nil"/>
              <w:left w:val="nil"/>
              <w:bottom w:val="nil"/>
              <w:right w:val="nil"/>
            </w:tcBorders>
          </w:tcPr>
          <w:p w14:paraId="09D5BE00" w14:textId="77777777" w:rsidR="000A7099" w:rsidRPr="00550D14" w:rsidRDefault="000A7099" w:rsidP="00D10A9C">
            <w:pPr>
              <w:jc w:val="center"/>
              <w:rPr>
                <w:rFonts w:eastAsiaTheme="minorHAnsi" w:cstheme="minorBidi"/>
                <w:szCs w:val="22"/>
              </w:rPr>
            </w:pPr>
          </w:p>
        </w:tc>
        <w:tc>
          <w:tcPr>
            <w:tcW w:w="1380" w:type="dxa"/>
            <w:tcBorders>
              <w:top w:val="nil"/>
              <w:left w:val="nil"/>
              <w:bottom w:val="nil"/>
              <w:right w:val="nil"/>
            </w:tcBorders>
          </w:tcPr>
          <w:p w14:paraId="67E6AC96" w14:textId="77777777" w:rsidR="000A7099" w:rsidRPr="00C621B1" w:rsidRDefault="000A7099" w:rsidP="00D10A9C">
            <w:pPr>
              <w:rPr>
                <w:rFonts w:eastAsiaTheme="minorHAnsi" w:cstheme="minorBidi"/>
                <w:sz w:val="20"/>
              </w:rPr>
            </w:pPr>
            <w:r w:rsidRPr="00C621B1">
              <w:rPr>
                <w:rFonts w:eastAsiaTheme="minorHAnsi" w:cstheme="minorBidi"/>
                <w:sz w:val="20"/>
              </w:rPr>
              <w:t>Macroalgae*</w:t>
            </w:r>
          </w:p>
        </w:tc>
        <w:tc>
          <w:tcPr>
            <w:tcW w:w="1206" w:type="dxa"/>
            <w:tcBorders>
              <w:top w:val="nil"/>
              <w:left w:val="nil"/>
              <w:bottom w:val="nil"/>
              <w:right w:val="nil"/>
            </w:tcBorders>
          </w:tcPr>
          <w:p w14:paraId="1777E53D" w14:textId="77777777" w:rsidR="000A7099" w:rsidRPr="00550D14" w:rsidRDefault="000A7099" w:rsidP="00D10A9C">
            <w:pPr>
              <w:jc w:val="center"/>
              <w:rPr>
                <w:rFonts w:eastAsiaTheme="minorHAnsi" w:cstheme="minorBidi"/>
                <w:sz w:val="20"/>
              </w:rPr>
            </w:pPr>
            <w:r w:rsidRPr="00550D14">
              <w:rPr>
                <w:rFonts w:eastAsiaTheme="minorHAnsi" w:cstheme="minorBidi"/>
                <w:sz w:val="20"/>
              </w:rPr>
              <w:t>24.0 ± 4.8</w:t>
            </w:r>
          </w:p>
        </w:tc>
        <w:tc>
          <w:tcPr>
            <w:tcW w:w="1256" w:type="dxa"/>
            <w:tcBorders>
              <w:top w:val="nil"/>
              <w:left w:val="nil"/>
              <w:bottom w:val="nil"/>
              <w:right w:val="nil"/>
            </w:tcBorders>
          </w:tcPr>
          <w:p w14:paraId="6DA21A77" w14:textId="77777777" w:rsidR="000A7099" w:rsidRPr="00550D14" w:rsidRDefault="000A7099" w:rsidP="00D10A9C">
            <w:pPr>
              <w:jc w:val="center"/>
              <w:rPr>
                <w:rFonts w:eastAsiaTheme="minorHAnsi" w:cstheme="minorBidi"/>
                <w:sz w:val="20"/>
              </w:rPr>
            </w:pPr>
            <w:r w:rsidRPr="00550D14">
              <w:rPr>
                <w:rFonts w:eastAsiaTheme="minorHAnsi" w:cstheme="minorBidi"/>
                <w:sz w:val="20"/>
              </w:rPr>
              <w:t>24.2 ± 3.5</w:t>
            </w:r>
          </w:p>
        </w:tc>
        <w:tc>
          <w:tcPr>
            <w:tcW w:w="923" w:type="dxa"/>
            <w:tcBorders>
              <w:top w:val="nil"/>
              <w:left w:val="nil"/>
              <w:bottom w:val="nil"/>
              <w:right w:val="nil"/>
            </w:tcBorders>
          </w:tcPr>
          <w:p w14:paraId="7EDE481B" w14:textId="77777777" w:rsidR="000A7099" w:rsidRPr="00550D14" w:rsidRDefault="000A7099" w:rsidP="00D10A9C">
            <w:pPr>
              <w:jc w:val="center"/>
              <w:rPr>
                <w:rFonts w:eastAsiaTheme="minorHAnsi" w:cstheme="minorBidi"/>
                <w:sz w:val="20"/>
              </w:rPr>
            </w:pPr>
            <w:r w:rsidRPr="00550D14">
              <w:rPr>
                <w:rFonts w:eastAsiaTheme="minorHAnsi" w:cstheme="minorBidi"/>
                <w:sz w:val="20"/>
              </w:rPr>
              <w:t>0.40</w:t>
            </w:r>
          </w:p>
        </w:tc>
        <w:tc>
          <w:tcPr>
            <w:tcW w:w="1233" w:type="dxa"/>
            <w:tcBorders>
              <w:top w:val="nil"/>
              <w:left w:val="nil"/>
              <w:bottom w:val="nil"/>
              <w:right w:val="nil"/>
            </w:tcBorders>
          </w:tcPr>
          <w:p w14:paraId="30811DD5" w14:textId="77777777" w:rsidR="000A7099" w:rsidRPr="00550D14" w:rsidRDefault="000A7099" w:rsidP="00D10A9C">
            <w:pPr>
              <w:jc w:val="center"/>
              <w:rPr>
                <w:rFonts w:eastAsiaTheme="minorHAnsi" w:cstheme="minorBidi"/>
                <w:sz w:val="20"/>
              </w:rPr>
            </w:pPr>
            <w:r w:rsidRPr="00550D14">
              <w:rPr>
                <w:rFonts w:eastAsiaTheme="minorHAnsi" w:cstheme="minorBidi"/>
                <w:sz w:val="20"/>
              </w:rPr>
              <w:t>15.8 ± 3.3</w:t>
            </w:r>
          </w:p>
        </w:tc>
        <w:tc>
          <w:tcPr>
            <w:tcW w:w="1079" w:type="dxa"/>
            <w:tcBorders>
              <w:top w:val="nil"/>
              <w:left w:val="nil"/>
              <w:bottom w:val="nil"/>
              <w:right w:val="nil"/>
            </w:tcBorders>
          </w:tcPr>
          <w:p w14:paraId="64624F1D" w14:textId="77777777" w:rsidR="000A7099" w:rsidRPr="00550D14" w:rsidRDefault="000A7099" w:rsidP="00D10A9C">
            <w:pPr>
              <w:jc w:val="center"/>
              <w:rPr>
                <w:rFonts w:eastAsiaTheme="minorHAnsi" w:cstheme="minorBidi"/>
                <w:sz w:val="20"/>
              </w:rPr>
            </w:pPr>
            <w:r w:rsidRPr="00550D14">
              <w:rPr>
                <w:rFonts w:eastAsiaTheme="minorHAnsi" w:cstheme="minorBidi"/>
                <w:sz w:val="20"/>
              </w:rPr>
              <w:t>30.5 ± 4.0</w:t>
            </w:r>
          </w:p>
        </w:tc>
        <w:tc>
          <w:tcPr>
            <w:tcW w:w="898" w:type="dxa"/>
            <w:tcBorders>
              <w:top w:val="nil"/>
              <w:left w:val="nil"/>
              <w:bottom w:val="nil"/>
              <w:right w:val="nil"/>
            </w:tcBorders>
          </w:tcPr>
          <w:p w14:paraId="2A820A77" w14:textId="77777777" w:rsidR="000A7099" w:rsidRPr="00550D14" w:rsidRDefault="000A7099" w:rsidP="00D10A9C">
            <w:pPr>
              <w:jc w:val="center"/>
              <w:rPr>
                <w:rFonts w:eastAsiaTheme="minorHAnsi" w:cstheme="minorBidi"/>
                <w:sz w:val="20"/>
              </w:rPr>
            </w:pPr>
            <w:r w:rsidRPr="00550D14">
              <w:rPr>
                <w:rFonts w:eastAsiaTheme="minorHAnsi" w:cstheme="minorBidi"/>
                <w:sz w:val="20"/>
              </w:rPr>
              <w:t>0.11</w:t>
            </w:r>
          </w:p>
        </w:tc>
        <w:tc>
          <w:tcPr>
            <w:tcW w:w="1367" w:type="dxa"/>
            <w:tcBorders>
              <w:top w:val="nil"/>
              <w:left w:val="nil"/>
              <w:bottom w:val="nil"/>
              <w:right w:val="nil"/>
            </w:tcBorders>
          </w:tcPr>
          <w:p w14:paraId="59D84587" w14:textId="77777777" w:rsidR="000A7099" w:rsidRPr="00550D14" w:rsidRDefault="000A7099" w:rsidP="00D10A9C">
            <w:pPr>
              <w:jc w:val="center"/>
              <w:rPr>
                <w:rFonts w:eastAsiaTheme="minorHAnsi" w:cstheme="minorBidi"/>
                <w:sz w:val="20"/>
              </w:rPr>
            </w:pPr>
            <w:r w:rsidRPr="00550D14">
              <w:rPr>
                <w:rFonts w:eastAsiaTheme="minorHAnsi" w:cstheme="minorBidi"/>
                <w:sz w:val="20"/>
              </w:rPr>
              <w:t>0.97</w:t>
            </w:r>
          </w:p>
        </w:tc>
      </w:tr>
      <w:tr w:rsidR="000A7099" w:rsidRPr="00550D14" w14:paraId="31EC5618" w14:textId="77777777" w:rsidTr="00D10A9C">
        <w:tc>
          <w:tcPr>
            <w:tcW w:w="234" w:type="dxa"/>
            <w:tcBorders>
              <w:top w:val="nil"/>
              <w:left w:val="nil"/>
              <w:bottom w:val="nil"/>
              <w:right w:val="nil"/>
            </w:tcBorders>
          </w:tcPr>
          <w:p w14:paraId="1498CAD9" w14:textId="77777777" w:rsidR="000A7099" w:rsidRPr="00550D14" w:rsidRDefault="000A7099" w:rsidP="00D10A9C">
            <w:pPr>
              <w:jc w:val="center"/>
              <w:rPr>
                <w:rFonts w:eastAsiaTheme="minorHAnsi" w:cstheme="minorBidi"/>
                <w:szCs w:val="22"/>
              </w:rPr>
            </w:pPr>
          </w:p>
        </w:tc>
        <w:tc>
          <w:tcPr>
            <w:tcW w:w="1380" w:type="dxa"/>
            <w:tcBorders>
              <w:top w:val="nil"/>
              <w:left w:val="nil"/>
              <w:bottom w:val="nil"/>
              <w:right w:val="nil"/>
            </w:tcBorders>
          </w:tcPr>
          <w:p w14:paraId="44AAA1BA" w14:textId="77777777" w:rsidR="000A7099" w:rsidRPr="00C621B1" w:rsidRDefault="000A7099" w:rsidP="00D10A9C">
            <w:pPr>
              <w:rPr>
                <w:rFonts w:eastAsiaTheme="minorHAnsi" w:cstheme="minorBidi"/>
                <w:sz w:val="20"/>
              </w:rPr>
            </w:pPr>
            <w:r>
              <w:rPr>
                <w:rFonts w:eastAsiaTheme="minorHAnsi" w:cstheme="minorBidi"/>
                <w:sz w:val="20"/>
              </w:rPr>
              <w:t xml:space="preserve">Reef </w:t>
            </w:r>
            <w:r w:rsidRPr="00C621B1">
              <w:rPr>
                <w:rFonts w:eastAsiaTheme="minorHAnsi" w:cstheme="minorBidi"/>
                <w:sz w:val="20"/>
              </w:rPr>
              <w:t>builder</w:t>
            </w:r>
          </w:p>
        </w:tc>
        <w:tc>
          <w:tcPr>
            <w:tcW w:w="1206" w:type="dxa"/>
            <w:tcBorders>
              <w:top w:val="nil"/>
              <w:left w:val="nil"/>
              <w:bottom w:val="nil"/>
              <w:right w:val="nil"/>
            </w:tcBorders>
          </w:tcPr>
          <w:p w14:paraId="610B2D91" w14:textId="77777777" w:rsidR="000A7099" w:rsidRPr="00550D14" w:rsidRDefault="000A7099" w:rsidP="00D10A9C">
            <w:pPr>
              <w:jc w:val="center"/>
              <w:rPr>
                <w:rFonts w:eastAsiaTheme="minorHAnsi" w:cstheme="minorBidi"/>
                <w:sz w:val="20"/>
              </w:rPr>
            </w:pPr>
            <w:r w:rsidRPr="00550D14">
              <w:rPr>
                <w:rFonts w:eastAsiaTheme="minorHAnsi" w:cstheme="minorBidi"/>
                <w:sz w:val="20"/>
              </w:rPr>
              <w:t>0.6 ± 0.2</w:t>
            </w:r>
          </w:p>
        </w:tc>
        <w:tc>
          <w:tcPr>
            <w:tcW w:w="1256" w:type="dxa"/>
            <w:tcBorders>
              <w:top w:val="nil"/>
              <w:left w:val="nil"/>
              <w:bottom w:val="nil"/>
              <w:right w:val="nil"/>
            </w:tcBorders>
          </w:tcPr>
          <w:p w14:paraId="04DFFB15" w14:textId="77777777" w:rsidR="000A7099" w:rsidRPr="00550D14" w:rsidRDefault="000A7099" w:rsidP="00D10A9C">
            <w:pPr>
              <w:jc w:val="center"/>
              <w:rPr>
                <w:rFonts w:eastAsiaTheme="minorHAnsi" w:cstheme="minorBidi"/>
                <w:sz w:val="20"/>
              </w:rPr>
            </w:pPr>
            <w:r w:rsidRPr="00550D14">
              <w:rPr>
                <w:rFonts w:eastAsiaTheme="minorHAnsi" w:cstheme="minorBidi"/>
                <w:sz w:val="20"/>
              </w:rPr>
              <w:t>2.2 ± 0.6</w:t>
            </w:r>
          </w:p>
        </w:tc>
        <w:tc>
          <w:tcPr>
            <w:tcW w:w="923" w:type="dxa"/>
            <w:tcBorders>
              <w:top w:val="nil"/>
              <w:left w:val="nil"/>
              <w:bottom w:val="nil"/>
              <w:right w:val="nil"/>
            </w:tcBorders>
          </w:tcPr>
          <w:p w14:paraId="1FAFFB38" w14:textId="77777777" w:rsidR="000A7099" w:rsidRPr="00550D14" w:rsidRDefault="000A7099" w:rsidP="00D10A9C">
            <w:pPr>
              <w:jc w:val="center"/>
              <w:rPr>
                <w:rFonts w:eastAsiaTheme="minorHAnsi" w:cstheme="minorBidi"/>
                <w:sz w:val="20"/>
              </w:rPr>
            </w:pPr>
            <w:r w:rsidRPr="00550D14">
              <w:rPr>
                <w:rFonts w:eastAsiaTheme="minorHAnsi" w:cstheme="minorBidi"/>
                <w:sz w:val="20"/>
              </w:rPr>
              <w:t>0.002</w:t>
            </w:r>
          </w:p>
        </w:tc>
        <w:tc>
          <w:tcPr>
            <w:tcW w:w="1233" w:type="dxa"/>
            <w:tcBorders>
              <w:top w:val="nil"/>
              <w:left w:val="nil"/>
              <w:bottom w:val="nil"/>
              <w:right w:val="nil"/>
            </w:tcBorders>
          </w:tcPr>
          <w:p w14:paraId="3D455BBA" w14:textId="77777777" w:rsidR="000A7099" w:rsidRPr="00550D14" w:rsidRDefault="000A7099" w:rsidP="00D10A9C">
            <w:pPr>
              <w:jc w:val="center"/>
              <w:rPr>
                <w:rFonts w:eastAsiaTheme="minorHAnsi" w:cstheme="minorBidi"/>
                <w:sz w:val="20"/>
              </w:rPr>
            </w:pPr>
            <w:r w:rsidRPr="00550D14">
              <w:rPr>
                <w:rFonts w:eastAsiaTheme="minorHAnsi" w:cstheme="minorBidi"/>
                <w:sz w:val="20"/>
              </w:rPr>
              <w:t>1.1 ± 0.2</w:t>
            </w:r>
          </w:p>
        </w:tc>
        <w:tc>
          <w:tcPr>
            <w:tcW w:w="1079" w:type="dxa"/>
            <w:tcBorders>
              <w:top w:val="nil"/>
              <w:left w:val="nil"/>
              <w:bottom w:val="nil"/>
              <w:right w:val="nil"/>
            </w:tcBorders>
          </w:tcPr>
          <w:p w14:paraId="28DCB3E1" w14:textId="77777777" w:rsidR="000A7099" w:rsidRPr="00550D14" w:rsidRDefault="000A7099" w:rsidP="00D10A9C">
            <w:pPr>
              <w:jc w:val="center"/>
              <w:rPr>
                <w:rFonts w:eastAsiaTheme="minorHAnsi" w:cstheme="minorBidi"/>
                <w:sz w:val="20"/>
              </w:rPr>
            </w:pPr>
            <w:r w:rsidRPr="00550D14">
              <w:rPr>
                <w:rFonts w:eastAsiaTheme="minorHAnsi" w:cstheme="minorBidi"/>
                <w:sz w:val="20"/>
              </w:rPr>
              <w:t>2.4 ± 0.8</w:t>
            </w:r>
          </w:p>
        </w:tc>
        <w:tc>
          <w:tcPr>
            <w:tcW w:w="898" w:type="dxa"/>
            <w:tcBorders>
              <w:top w:val="nil"/>
              <w:left w:val="nil"/>
              <w:bottom w:val="nil"/>
              <w:right w:val="nil"/>
            </w:tcBorders>
          </w:tcPr>
          <w:p w14:paraId="35ED9941" w14:textId="77777777" w:rsidR="000A7099" w:rsidRPr="00550D14" w:rsidRDefault="000A7099" w:rsidP="00D10A9C">
            <w:pPr>
              <w:jc w:val="center"/>
              <w:rPr>
                <w:rFonts w:eastAsiaTheme="minorHAnsi" w:cstheme="minorBidi"/>
                <w:sz w:val="20"/>
              </w:rPr>
            </w:pPr>
            <w:r w:rsidRPr="00550D14">
              <w:rPr>
                <w:rFonts w:eastAsiaTheme="minorHAnsi" w:cstheme="minorBidi"/>
                <w:sz w:val="20"/>
              </w:rPr>
              <w:t>0.23</w:t>
            </w:r>
          </w:p>
        </w:tc>
        <w:tc>
          <w:tcPr>
            <w:tcW w:w="1367" w:type="dxa"/>
            <w:tcBorders>
              <w:top w:val="nil"/>
              <w:left w:val="nil"/>
              <w:bottom w:val="nil"/>
              <w:right w:val="nil"/>
            </w:tcBorders>
          </w:tcPr>
          <w:p w14:paraId="771D1645" w14:textId="77777777" w:rsidR="000A7099" w:rsidRPr="00550D14" w:rsidRDefault="000A7099" w:rsidP="00D10A9C">
            <w:pPr>
              <w:jc w:val="center"/>
              <w:rPr>
                <w:rFonts w:eastAsiaTheme="minorHAnsi" w:cstheme="minorBidi"/>
                <w:sz w:val="20"/>
              </w:rPr>
            </w:pPr>
            <w:r w:rsidRPr="00550D14">
              <w:rPr>
                <w:rFonts w:eastAsiaTheme="minorHAnsi" w:cstheme="minorBidi"/>
                <w:sz w:val="20"/>
              </w:rPr>
              <w:t>0.62</w:t>
            </w:r>
          </w:p>
        </w:tc>
      </w:tr>
      <w:tr w:rsidR="000A7099" w:rsidRPr="00550D14" w14:paraId="17078432" w14:textId="77777777" w:rsidTr="00D10A9C">
        <w:tc>
          <w:tcPr>
            <w:tcW w:w="1614" w:type="dxa"/>
            <w:gridSpan w:val="2"/>
            <w:tcBorders>
              <w:top w:val="nil"/>
              <w:left w:val="nil"/>
              <w:bottom w:val="nil"/>
              <w:right w:val="nil"/>
            </w:tcBorders>
          </w:tcPr>
          <w:p w14:paraId="52AFA877" w14:textId="77777777" w:rsidR="000A7099" w:rsidRPr="00C621B1" w:rsidRDefault="000A7099" w:rsidP="00D10A9C">
            <w:pPr>
              <w:rPr>
                <w:rFonts w:eastAsiaTheme="minorHAnsi" w:cstheme="minorBidi"/>
                <w:sz w:val="20"/>
              </w:rPr>
            </w:pPr>
            <w:r w:rsidRPr="00C621B1">
              <w:rPr>
                <w:rFonts w:eastAsiaTheme="minorHAnsi" w:cstheme="minorBidi"/>
                <w:sz w:val="20"/>
              </w:rPr>
              <w:t>Density</w:t>
            </w:r>
          </w:p>
        </w:tc>
        <w:tc>
          <w:tcPr>
            <w:tcW w:w="1206" w:type="dxa"/>
            <w:tcBorders>
              <w:top w:val="nil"/>
              <w:left w:val="nil"/>
              <w:bottom w:val="nil"/>
              <w:right w:val="nil"/>
            </w:tcBorders>
          </w:tcPr>
          <w:p w14:paraId="37DEBD97" w14:textId="77777777" w:rsidR="000A7099" w:rsidRPr="00550D14" w:rsidRDefault="000A7099" w:rsidP="00D10A9C">
            <w:pPr>
              <w:jc w:val="center"/>
              <w:rPr>
                <w:rFonts w:eastAsiaTheme="minorHAnsi" w:cstheme="minorBidi"/>
                <w:sz w:val="20"/>
              </w:rPr>
            </w:pPr>
          </w:p>
        </w:tc>
        <w:tc>
          <w:tcPr>
            <w:tcW w:w="1256" w:type="dxa"/>
            <w:tcBorders>
              <w:top w:val="nil"/>
              <w:left w:val="nil"/>
              <w:bottom w:val="nil"/>
              <w:right w:val="nil"/>
            </w:tcBorders>
          </w:tcPr>
          <w:p w14:paraId="771C13F5" w14:textId="77777777" w:rsidR="000A7099" w:rsidRPr="00550D14" w:rsidRDefault="000A7099" w:rsidP="00D10A9C">
            <w:pPr>
              <w:jc w:val="center"/>
              <w:rPr>
                <w:rFonts w:eastAsiaTheme="minorHAnsi" w:cstheme="minorBidi"/>
                <w:sz w:val="20"/>
              </w:rPr>
            </w:pPr>
          </w:p>
        </w:tc>
        <w:tc>
          <w:tcPr>
            <w:tcW w:w="923" w:type="dxa"/>
            <w:tcBorders>
              <w:top w:val="nil"/>
              <w:left w:val="nil"/>
              <w:bottom w:val="nil"/>
              <w:right w:val="nil"/>
            </w:tcBorders>
          </w:tcPr>
          <w:p w14:paraId="0B36907F" w14:textId="77777777" w:rsidR="000A7099" w:rsidRPr="00550D14" w:rsidRDefault="000A7099" w:rsidP="00D10A9C">
            <w:pPr>
              <w:jc w:val="center"/>
              <w:rPr>
                <w:rFonts w:eastAsiaTheme="minorHAnsi" w:cstheme="minorBidi"/>
                <w:sz w:val="20"/>
              </w:rPr>
            </w:pPr>
          </w:p>
        </w:tc>
        <w:tc>
          <w:tcPr>
            <w:tcW w:w="1233" w:type="dxa"/>
            <w:tcBorders>
              <w:top w:val="nil"/>
              <w:left w:val="nil"/>
              <w:bottom w:val="nil"/>
              <w:right w:val="nil"/>
            </w:tcBorders>
          </w:tcPr>
          <w:p w14:paraId="47522098" w14:textId="77777777" w:rsidR="000A7099" w:rsidRPr="00550D14" w:rsidRDefault="000A7099" w:rsidP="00D10A9C">
            <w:pPr>
              <w:jc w:val="center"/>
              <w:rPr>
                <w:rFonts w:eastAsiaTheme="minorHAnsi" w:cstheme="minorBidi"/>
                <w:sz w:val="20"/>
              </w:rPr>
            </w:pPr>
          </w:p>
        </w:tc>
        <w:tc>
          <w:tcPr>
            <w:tcW w:w="1079" w:type="dxa"/>
            <w:tcBorders>
              <w:top w:val="nil"/>
              <w:left w:val="nil"/>
              <w:bottom w:val="nil"/>
              <w:right w:val="nil"/>
            </w:tcBorders>
          </w:tcPr>
          <w:p w14:paraId="34B9337F" w14:textId="77777777" w:rsidR="000A7099" w:rsidRPr="00550D14" w:rsidRDefault="000A7099" w:rsidP="00D10A9C">
            <w:pPr>
              <w:jc w:val="center"/>
              <w:rPr>
                <w:rFonts w:eastAsiaTheme="minorHAnsi" w:cstheme="minorBidi"/>
                <w:sz w:val="20"/>
              </w:rPr>
            </w:pPr>
          </w:p>
        </w:tc>
        <w:tc>
          <w:tcPr>
            <w:tcW w:w="898" w:type="dxa"/>
            <w:tcBorders>
              <w:top w:val="nil"/>
              <w:left w:val="nil"/>
              <w:bottom w:val="nil"/>
              <w:right w:val="nil"/>
            </w:tcBorders>
          </w:tcPr>
          <w:p w14:paraId="3FF96588" w14:textId="77777777" w:rsidR="000A7099" w:rsidRPr="00550D14" w:rsidRDefault="000A7099" w:rsidP="00D10A9C">
            <w:pPr>
              <w:jc w:val="center"/>
              <w:rPr>
                <w:rFonts w:eastAsiaTheme="minorHAnsi" w:cstheme="minorBidi"/>
                <w:sz w:val="20"/>
              </w:rPr>
            </w:pPr>
          </w:p>
        </w:tc>
        <w:tc>
          <w:tcPr>
            <w:tcW w:w="1367" w:type="dxa"/>
            <w:tcBorders>
              <w:top w:val="nil"/>
              <w:left w:val="nil"/>
              <w:bottom w:val="nil"/>
              <w:right w:val="nil"/>
            </w:tcBorders>
          </w:tcPr>
          <w:p w14:paraId="5DB8D671" w14:textId="77777777" w:rsidR="000A7099" w:rsidRPr="00550D14" w:rsidRDefault="000A7099" w:rsidP="00D10A9C">
            <w:pPr>
              <w:jc w:val="center"/>
              <w:rPr>
                <w:rFonts w:eastAsiaTheme="minorHAnsi" w:cstheme="minorBidi"/>
                <w:sz w:val="20"/>
              </w:rPr>
            </w:pPr>
          </w:p>
        </w:tc>
      </w:tr>
      <w:tr w:rsidR="000A7099" w:rsidRPr="00550D14" w14:paraId="03EE6601" w14:textId="77777777" w:rsidTr="00D10A9C">
        <w:tc>
          <w:tcPr>
            <w:tcW w:w="234" w:type="dxa"/>
            <w:tcBorders>
              <w:top w:val="nil"/>
              <w:left w:val="nil"/>
              <w:right w:val="nil"/>
            </w:tcBorders>
          </w:tcPr>
          <w:p w14:paraId="16672F29" w14:textId="77777777" w:rsidR="000A7099" w:rsidRPr="00550D14" w:rsidRDefault="000A7099" w:rsidP="00D10A9C">
            <w:pPr>
              <w:jc w:val="center"/>
              <w:rPr>
                <w:rFonts w:eastAsiaTheme="minorHAnsi" w:cstheme="minorBidi"/>
                <w:szCs w:val="22"/>
              </w:rPr>
            </w:pPr>
          </w:p>
        </w:tc>
        <w:tc>
          <w:tcPr>
            <w:tcW w:w="1380" w:type="dxa"/>
            <w:tcBorders>
              <w:top w:val="nil"/>
              <w:left w:val="nil"/>
              <w:right w:val="nil"/>
            </w:tcBorders>
          </w:tcPr>
          <w:p w14:paraId="0F88E5D4" w14:textId="77777777" w:rsidR="000A7099" w:rsidRPr="00C621B1" w:rsidRDefault="000A7099" w:rsidP="00D10A9C">
            <w:pPr>
              <w:rPr>
                <w:rFonts w:eastAsiaTheme="minorHAnsi" w:cstheme="minorBidi"/>
                <w:sz w:val="20"/>
              </w:rPr>
            </w:pPr>
            <w:r w:rsidRPr="00C621B1">
              <w:rPr>
                <w:rFonts w:eastAsiaTheme="minorHAnsi" w:cstheme="minorBidi"/>
                <w:sz w:val="20"/>
              </w:rPr>
              <w:t>Coral</w:t>
            </w:r>
          </w:p>
        </w:tc>
        <w:tc>
          <w:tcPr>
            <w:tcW w:w="1206" w:type="dxa"/>
            <w:tcBorders>
              <w:top w:val="nil"/>
              <w:left w:val="nil"/>
              <w:right w:val="nil"/>
            </w:tcBorders>
          </w:tcPr>
          <w:p w14:paraId="11E5B6C2" w14:textId="77777777" w:rsidR="000A7099" w:rsidRPr="00550D14" w:rsidRDefault="000A7099" w:rsidP="00D10A9C">
            <w:pPr>
              <w:jc w:val="center"/>
              <w:rPr>
                <w:rFonts w:eastAsiaTheme="minorHAnsi" w:cstheme="minorBidi"/>
                <w:sz w:val="20"/>
              </w:rPr>
            </w:pPr>
            <w:r w:rsidRPr="00550D14">
              <w:rPr>
                <w:rFonts w:eastAsiaTheme="minorHAnsi" w:cstheme="minorBidi"/>
                <w:sz w:val="20"/>
              </w:rPr>
              <w:t>9.3 ± 1.7</w:t>
            </w:r>
          </w:p>
        </w:tc>
        <w:tc>
          <w:tcPr>
            <w:tcW w:w="1256" w:type="dxa"/>
            <w:tcBorders>
              <w:top w:val="nil"/>
              <w:left w:val="nil"/>
              <w:right w:val="nil"/>
            </w:tcBorders>
          </w:tcPr>
          <w:p w14:paraId="34A0E18E" w14:textId="77777777" w:rsidR="000A7099" w:rsidRPr="00550D14" w:rsidRDefault="000A7099" w:rsidP="00D10A9C">
            <w:pPr>
              <w:jc w:val="center"/>
              <w:rPr>
                <w:rFonts w:eastAsiaTheme="minorHAnsi" w:cstheme="minorBidi"/>
                <w:sz w:val="20"/>
              </w:rPr>
            </w:pPr>
            <w:r w:rsidRPr="00550D14">
              <w:rPr>
                <w:rFonts w:eastAsiaTheme="minorHAnsi" w:cstheme="minorBidi"/>
                <w:sz w:val="20"/>
              </w:rPr>
              <w:t>13.4 ± 0.9</w:t>
            </w:r>
          </w:p>
        </w:tc>
        <w:tc>
          <w:tcPr>
            <w:tcW w:w="923" w:type="dxa"/>
            <w:tcBorders>
              <w:top w:val="nil"/>
              <w:left w:val="nil"/>
              <w:right w:val="nil"/>
            </w:tcBorders>
          </w:tcPr>
          <w:p w14:paraId="1AF9DD74" w14:textId="77777777" w:rsidR="000A7099" w:rsidRPr="00550D14" w:rsidRDefault="000A7099" w:rsidP="00D10A9C">
            <w:pPr>
              <w:jc w:val="center"/>
              <w:rPr>
                <w:rFonts w:eastAsiaTheme="minorHAnsi" w:cstheme="minorBidi"/>
                <w:sz w:val="20"/>
              </w:rPr>
            </w:pPr>
            <w:r w:rsidRPr="00550D14">
              <w:rPr>
                <w:rFonts w:eastAsiaTheme="minorHAnsi" w:cstheme="minorBidi"/>
                <w:sz w:val="20"/>
              </w:rPr>
              <w:t>0.006</w:t>
            </w:r>
          </w:p>
        </w:tc>
        <w:tc>
          <w:tcPr>
            <w:tcW w:w="1233" w:type="dxa"/>
            <w:tcBorders>
              <w:top w:val="nil"/>
              <w:left w:val="nil"/>
              <w:right w:val="nil"/>
            </w:tcBorders>
          </w:tcPr>
          <w:p w14:paraId="7EB16EF2" w14:textId="77777777" w:rsidR="000A7099" w:rsidRPr="00550D14" w:rsidRDefault="000A7099" w:rsidP="00D10A9C">
            <w:pPr>
              <w:jc w:val="center"/>
              <w:rPr>
                <w:rFonts w:eastAsiaTheme="minorHAnsi" w:cstheme="minorBidi"/>
                <w:sz w:val="20"/>
              </w:rPr>
            </w:pPr>
            <w:r w:rsidRPr="00550D14">
              <w:rPr>
                <w:rFonts w:eastAsiaTheme="minorHAnsi" w:cstheme="minorBidi"/>
                <w:sz w:val="20"/>
              </w:rPr>
              <w:t>12.2 ± 1.3</w:t>
            </w:r>
          </w:p>
        </w:tc>
        <w:tc>
          <w:tcPr>
            <w:tcW w:w="1079" w:type="dxa"/>
            <w:tcBorders>
              <w:top w:val="nil"/>
              <w:left w:val="nil"/>
              <w:right w:val="nil"/>
            </w:tcBorders>
          </w:tcPr>
          <w:p w14:paraId="77FA48E0" w14:textId="77777777" w:rsidR="000A7099" w:rsidRPr="00550D14" w:rsidRDefault="000A7099" w:rsidP="00D10A9C">
            <w:pPr>
              <w:jc w:val="center"/>
              <w:rPr>
                <w:rFonts w:eastAsiaTheme="minorHAnsi" w:cstheme="minorBidi"/>
                <w:sz w:val="20"/>
              </w:rPr>
            </w:pPr>
            <w:r w:rsidRPr="00550D14">
              <w:rPr>
                <w:rFonts w:eastAsiaTheme="minorHAnsi" w:cstheme="minorBidi"/>
                <w:sz w:val="20"/>
              </w:rPr>
              <w:t>12.9 ± 1.2</w:t>
            </w:r>
          </w:p>
        </w:tc>
        <w:tc>
          <w:tcPr>
            <w:tcW w:w="898" w:type="dxa"/>
            <w:tcBorders>
              <w:top w:val="nil"/>
              <w:left w:val="nil"/>
              <w:right w:val="nil"/>
            </w:tcBorders>
          </w:tcPr>
          <w:p w14:paraId="57CAA918" w14:textId="77777777" w:rsidR="000A7099" w:rsidRPr="00550D14" w:rsidRDefault="000A7099" w:rsidP="00D10A9C">
            <w:pPr>
              <w:jc w:val="center"/>
              <w:rPr>
                <w:rFonts w:eastAsiaTheme="minorHAnsi" w:cstheme="minorBidi"/>
                <w:sz w:val="20"/>
              </w:rPr>
            </w:pPr>
            <w:r w:rsidRPr="00550D14">
              <w:rPr>
                <w:rFonts w:eastAsiaTheme="minorHAnsi" w:cstheme="minorBidi"/>
                <w:sz w:val="20"/>
              </w:rPr>
              <w:t>0.02</w:t>
            </w:r>
          </w:p>
        </w:tc>
        <w:tc>
          <w:tcPr>
            <w:tcW w:w="1367" w:type="dxa"/>
            <w:tcBorders>
              <w:top w:val="nil"/>
              <w:left w:val="nil"/>
              <w:right w:val="nil"/>
            </w:tcBorders>
          </w:tcPr>
          <w:p w14:paraId="14C5D0F8" w14:textId="77777777" w:rsidR="000A7099" w:rsidRPr="00550D14" w:rsidRDefault="000A7099" w:rsidP="00D10A9C">
            <w:pPr>
              <w:jc w:val="center"/>
              <w:rPr>
                <w:rFonts w:eastAsiaTheme="minorHAnsi" w:cstheme="minorBidi"/>
                <w:sz w:val="20"/>
              </w:rPr>
            </w:pPr>
            <w:r w:rsidRPr="00550D14">
              <w:rPr>
                <w:rFonts w:eastAsiaTheme="minorHAnsi" w:cstheme="minorBidi"/>
                <w:sz w:val="20"/>
              </w:rPr>
              <w:t>&lt;0.001</w:t>
            </w:r>
          </w:p>
        </w:tc>
      </w:tr>
    </w:tbl>
    <w:p w14:paraId="6BCBF8C5" w14:textId="77777777" w:rsidR="00CF7BBF" w:rsidRDefault="00CF7BBF" w:rsidP="007A1F1D">
      <w:pPr>
        <w:spacing w:after="200"/>
        <w:rPr>
          <w:rFonts w:eastAsiaTheme="minorEastAsia" w:cstheme="minorBidi"/>
          <w:i/>
          <w:szCs w:val="24"/>
        </w:rPr>
      </w:pPr>
    </w:p>
    <w:p w14:paraId="0B13978E" w14:textId="77777777" w:rsidR="00993D51" w:rsidRDefault="00A63EA2" w:rsidP="007A1F1D">
      <w:pPr>
        <w:spacing w:after="200"/>
        <w:rPr>
          <w:rFonts w:eastAsiaTheme="minorEastAsia" w:cstheme="minorBidi"/>
          <w:i/>
          <w:szCs w:val="24"/>
        </w:rPr>
      </w:pPr>
      <w:r w:rsidRPr="00EC5F2B">
        <w:rPr>
          <w:rFonts w:eastAsiaTheme="minorEastAsia" w:cstheme="minorBidi"/>
          <w:i/>
          <w:szCs w:val="24"/>
        </w:rPr>
        <w:t>Colony densities and condition</w:t>
      </w:r>
    </w:p>
    <w:p w14:paraId="2B8A6163" w14:textId="713A965E" w:rsidR="00CE3DB7" w:rsidRDefault="00CE3DB7" w:rsidP="007A1F1D">
      <w:pPr>
        <w:spacing w:after="200"/>
        <w:rPr>
          <w:rFonts w:eastAsiaTheme="minorEastAsia" w:cstheme="minorBidi"/>
          <w:szCs w:val="24"/>
        </w:rPr>
      </w:pPr>
      <w:r>
        <w:rPr>
          <w:rFonts w:eastAsiaTheme="minorEastAsia" w:cstheme="minorBidi"/>
          <w:noProof/>
          <w:szCs w:val="22"/>
        </w:rPr>
        <w:lastRenderedPageBreak/>
        <mc:AlternateContent>
          <mc:Choice Requires="wpg">
            <w:drawing>
              <wp:anchor distT="0" distB="0" distL="114300" distR="114300" simplePos="0" relativeHeight="251678720" behindDoc="0" locked="0" layoutInCell="1" allowOverlap="1" wp14:anchorId="0715A113" wp14:editId="74DA1A51">
                <wp:simplePos x="0" y="0"/>
                <wp:positionH relativeFrom="column">
                  <wp:posOffset>-390525</wp:posOffset>
                </wp:positionH>
                <wp:positionV relativeFrom="paragraph">
                  <wp:posOffset>3829050</wp:posOffset>
                </wp:positionV>
                <wp:extent cx="6236970" cy="2231390"/>
                <wp:effectExtent l="0" t="19050" r="11430" b="16510"/>
                <wp:wrapTopAndBottom/>
                <wp:docPr id="20" name="Group 20"/>
                <wp:cNvGraphicFramePr/>
                <a:graphic xmlns:a="http://schemas.openxmlformats.org/drawingml/2006/main">
                  <a:graphicData uri="http://schemas.microsoft.com/office/word/2010/wordprocessingGroup">
                    <wpg:wgp>
                      <wpg:cNvGrpSpPr/>
                      <wpg:grpSpPr>
                        <a:xfrm>
                          <a:off x="0" y="0"/>
                          <a:ext cx="6236970" cy="2231390"/>
                          <a:chOff x="27296" y="0"/>
                          <a:chExt cx="6236970" cy="2231390"/>
                        </a:xfrm>
                      </wpg:grpSpPr>
                      <wpg:grpSp>
                        <wpg:cNvPr id="33" name="Group 33"/>
                        <wpg:cNvGrpSpPr/>
                        <wpg:grpSpPr>
                          <a:xfrm>
                            <a:off x="27296" y="0"/>
                            <a:ext cx="6236970" cy="2231390"/>
                            <a:chOff x="0" y="0"/>
                            <a:chExt cx="6237027" cy="2231409"/>
                          </a:xfrm>
                        </wpg:grpSpPr>
                        <pic:pic xmlns:pic="http://schemas.openxmlformats.org/drawingml/2006/picture">
                          <pic:nvPicPr>
                            <pic:cNvPr id="32" name="Picture 32"/>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68639" cy="2231409"/>
                            </a:xfrm>
                            <a:prstGeom prst="rect">
                              <a:avLst/>
                            </a:prstGeom>
                            <a:noFill/>
                          </pic:spPr>
                        </pic:pic>
                        <pic:pic xmlns:pic="http://schemas.openxmlformats.org/drawingml/2006/picture">
                          <pic:nvPicPr>
                            <pic:cNvPr id="23" name="Picture 23"/>
                            <pic:cNvPicPr/>
                          </pic:nvPicPr>
                          <pic:blipFill rotWithShape="1">
                            <a:blip r:embed="rId24" cstate="print"/>
                            <a:srcRect l="50058" t="1678" r="592" b="1678"/>
                            <a:stretch/>
                          </pic:blipFill>
                          <pic:spPr bwMode="auto">
                            <a:xfrm>
                              <a:off x="3268639" y="0"/>
                              <a:ext cx="2968388" cy="2231409"/>
                            </a:xfrm>
                            <a:prstGeom prst="rect">
                              <a:avLst/>
                            </a:prstGeom>
                            <a:noFill/>
                            <a:ln w="6350">
                              <a:solidFill>
                                <a:sysClr val="windowText" lastClr="000000"/>
                              </a:solidFill>
                              <a:miter lim="800000"/>
                              <a:headEnd/>
                              <a:tailEnd/>
                            </a:ln>
                          </pic:spPr>
                        </pic:pic>
                      </wpg:grpSp>
                      <wps:wsp>
                        <wps:cNvPr id="25" name="TextBox 5"/>
                        <wps:cNvSpPr txBox="1"/>
                        <wps:spPr>
                          <a:xfrm>
                            <a:off x="209550" y="0"/>
                            <a:ext cx="325755" cy="462915"/>
                          </a:xfrm>
                          <a:prstGeom prst="rect">
                            <a:avLst/>
                          </a:prstGeom>
                          <a:noFill/>
                        </wps:spPr>
                        <wps:txbx>
                          <w:txbxContent>
                            <w:p w14:paraId="4DF76BB4" w14:textId="77777777" w:rsidR="00E04514" w:rsidRDefault="00E04514" w:rsidP="002922FA">
                              <w:pPr>
                                <w:pStyle w:val="NormalWeb"/>
                                <w:spacing w:before="0" w:beforeAutospacing="0" w:after="0" w:afterAutospacing="0"/>
                              </w:pPr>
                              <w:r>
                                <w:rPr>
                                  <w:rFonts w:asciiTheme="minorHAnsi" w:hAnsi="Calibri" w:cstheme="minorBidi"/>
                                  <w:color w:val="000000" w:themeColor="text1"/>
                                  <w:kern w:val="24"/>
                                  <w:sz w:val="48"/>
                                  <w:szCs w:val="48"/>
                                </w:rPr>
                                <w:t>a</w:t>
                              </w:r>
                            </w:p>
                          </w:txbxContent>
                        </wps:txbx>
                        <wps:bodyPr wrap="none" rtlCol="0">
                          <a:spAutoFit/>
                        </wps:bodyPr>
                      </wps:wsp>
                    </wpg:wgp>
                  </a:graphicData>
                </a:graphic>
                <wp14:sizeRelH relativeFrom="margin">
                  <wp14:pctWidth>0</wp14:pctWidth>
                </wp14:sizeRelH>
                <wp14:sizeRelV relativeFrom="margin">
                  <wp14:pctHeight>0</wp14:pctHeight>
                </wp14:sizeRelV>
              </wp:anchor>
            </w:drawing>
          </mc:Choice>
          <mc:Fallback>
            <w:pict>
              <v:group w14:anchorId="0715A113" id="Group 20" o:spid="_x0000_s1026" style="position:absolute;margin-left:-30.75pt;margin-top:301.5pt;width:491.1pt;height:175.7pt;z-index:251678720;mso-width-relative:margin;mso-height-relative:margin" coordorigin="272" coordsize="62369,22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">
                <v:group id="Group 33" o:spid="_x0000_s1027" style="position:absolute;left:272;width:62370;height:22313" coordsize="62370,22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 o:spid="_x0000_s1028" type="#_x0000_t75" style="position:absolute;width:32686;height:22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UAuzEAAAA2wAAAA8AAABkcnMvZG93bnJldi54bWxEj0FLw0AUhO+F/oflCd7sxgiisdsihYbW&#10;m1XR3h7ZZxLMvg27r036791CocdhZr5h5svRdepIIbaeDdzPMlDElbct1wY+P9Z3T6CiIFvsPJOB&#10;E0VYLqaTORbWD/xOx53UKkE4FmigEekLrWPVkMM48z1x8n59cChJhlrbgEOCu07nWfaoHbacFhrs&#10;adVQ9bc7OAP0tpU2/Ayb56/99341SFnm69KY25vx9QWU0CjX8KW9sQYecjh/ST9AL/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dUAuzEAAAA2wAAAA8AAAAAAAAAAAAAAAAA&#10;nwIAAGRycy9kb3ducmV2LnhtbFBLBQYAAAAABAAEAPcAAACQAwAAAAA=&#10;">
                    <v:imagedata r:id="rId25" o:title=""/>
                    <v:path arrowok="t"/>
                  </v:shape>
                  <v:shape id="Picture 23" o:spid="_x0000_s1029" type="#_x0000_t75" style="position:absolute;left:32686;width:29684;height:22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Wy97FAAAA2wAAAA8AAABkcnMvZG93bnJldi54bWxEj09rwkAUxO+C32F5Qm+6qZUi0TWUQrGF&#10;XvyD6O2RfSYx2bdhdxvTfnpXKHgcZuY3zDLrTSM6cr6yrOB5koAgzq2uuFCw332M5yB8QNbYWCYF&#10;v+QhWw0HS0y1vfKGum0oRISwT1FBGUKbSunzkgz6iW2Jo3e2zmCI0hVSO7xGuGnkNElepcGK40KJ&#10;Lb2XlNfbH6Pg221sk9TrS32o+G/21c7Wu9NRqadR/7YAEagPj/B/+1MrmL7A/Uv8AXJ1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lsvexQAAANsAAAAPAAAAAAAAAAAAAAAA&#10;AJ8CAABkcnMvZG93bnJldi54bWxQSwUGAAAAAAQABAD3AAAAkQMAAAAA&#10;" stroked="t" strokecolor="windowText" strokeweight=".5pt">
                    <v:imagedata r:id="rId26" o:title="" croptop="1100f" cropbottom="1100f" cropleft="32806f" cropright="388f"/>
                  </v:shape>
                </v:group>
                <v:shapetype id="_x0000_t202" coordsize="21600,21600" o:spt="202" path="m,l,21600r21600,l21600,xe">
                  <v:stroke joinstyle="miter"/>
                  <v:path gradientshapeok="t" o:connecttype="rect"/>
                </v:shapetype>
                <v:shape id="TextBox 5" o:spid="_x0000_s1030" type="#_x0000_t202" style="position:absolute;left:2095;width:3258;height:46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uT/sQA&#10;AADbAAAADwAAAGRycy9kb3ducmV2LnhtbESP0WrCQBRE3wv9h+UW+lY3CbVodCPFWvDNNvoBl+w1&#10;G5O9G7Krpn69Wyj0cZiZM8xyNdpOXGjwjWMF6SQBQVw53XCt4LD/fJmB8AFZY+eYFPyQh1Xx+LDE&#10;XLsrf9OlDLWIEPY5KjAh9LmUvjJk0U9cTxy9oxsshiiHWuoBrxFuO5klyZu02HBcMNjT2lDVlmer&#10;YJbYXdvOsy9vX2/p1Kw/3KY/KfX8NL4vQAQaw3/4r73VCrIp/H6JP0AW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bk/7EAAAA2wAAAA8AAAAAAAAAAAAAAAAAmAIAAGRycy9k&#10;b3ducmV2LnhtbFBLBQYAAAAABAAEAPUAAACJAwAAAAA=&#10;" filled="f" stroked="f">
                  <v:textbox style="mso-fit-shape-to-text:t">
                    <w:txbxContent>
                      <w:p w14:paraId="4DF76BB4" w14:textId="77777777" w:rsidR="00E04514" w:rsidRDefault="00E04514" w:rsidP="002922FA">
                        <w:pPr>
                          <w:pStyle w:val="NormalWeb"/>
                          <w:spacing w:before="0" w:beforeAutospacing="0" w:after="0" w:afterAutospacing="0"/>
                        </w:pPr>
                        <w:r>
                          <w:rPr>
                            <w:rFonts w:asciiTheme="minorHAnsi" w:hAnsi="Calibri" w:cstheme="minorBidi"/>
                            <w:color w:val="000000" w:themeColor="text1"/>
                            <w:kern w:val="24"/>
                            <w:sz w:val="48"/>
                            <w:szCs w:val="48"/>
                          </w:rPr>
                          <w:t>a</w:t>
                        </w:r>
                      </w:p>
                    </w:txbxContent>
                  </v:textbox>
                </v:shape>
                <w10:wrap type="topAndBottom"/>
              </v:group>
            </w:pict>
          </mc:Fallback>
        </mc:AlternateContent>
      </w:r>
      <w:r w:rsidR="00004F94">
        <w:rPr>
          <w:rFonts w:eastAsiaTheme="minorEastAsia" w:cstheme="minorBidi"/>
          <w:szCs w:val="24"/>
        </w:rPr>
        <w:fldChar w:fldCharType="begin"/>
      </w:r>
      <w:r w:rsidR="00004F94">
        <w:rPr>
          <w:rFonts w:eastAsiaTheme="minorEastAsia" w:cstheme="minorBidi"/>
          <w:szCs w:val="24"/>
        </w:rPr>
        <w:instrText xml:space="preserve"> REF _Ref423528029 \h </w:instrText>
      </w:r>
      <w:r w:rsidR="00004F94">
        <w:rPr>
          <w:rFonts w:eastAsiaTheme="minorEastAsia" w:cstheme="minorBidi"/>
          <w:szCs w:val="24"/>
        </w:rPr>
      </w:r>
      <w:r w:rsidR="00004F94">
        <w:rPr>
          <w:rFonts w:eastAsiaTheme="minorEastAsia" w:cstheme="minorBidi"/>
          <w:szCs w:val="24"/>
        </w:rPr>
        <w:fldChar w:fldCharType="separate"/>
      </w:r>
      <w:r w:rsidR="00004F94">
        <w:t xml:space="preserve">Figure </w:t>
      </w:r>
      <w:r w:rsidR="00004F94">
        <w:rPr>
          <w:noProof/>
        </w:rPr>
        <w:t>13</w:t>
      </w:r>
      <w:r w:rsidR="00004F94">
        <w:rPr>
          <w:rFonts w:eastAsiaTheme="minorEastAsia" w:cstheme="minorBidi"/>
          <w:szCs w:val="24"/>
        </w:rPr>
        <w:fldChar w:fldCharType="end"/>
      </w:r>
      <w:r w:rsidR="008A2E1F" w:rsidRPr="00EC5F2B">
        <w:rPr>
          <w:rFonts w:eastAsiaTheme="minorEastAsia" w:cstheme="minorBidi"/>
          <w:szCs w:val="24"/>
        </w:rPr>
        <w:t xml:space="preserve">a </w:t>
      </w:r>
      <w:r w:rsidR="00DD250B" w:rsidRPr="00EC5F2B">
        <w:rPr>
          <w:rFonts w:eastAsiaTheme="minorEastAsia" w:cstheme="minorBidi"/>
          <w:szCs w:val="24"/>
        </w:rPr>
        <w:t xml:space="preserve">illustrates estimates of </w:t>
      </w:r>
      <w:r w:rsidR="00A63EA2" w:rsidRPr="00EC5F2B">
        <w:rPr>
          <w:rFonts w:eastAsiaTheme="minorEastAsia" w:cstheme="minorBidi"/>
          <w:szCs w:val="24"/>
        </w:rPr>
        <w:t xml:space="preserve">colony density of 6 important reef-building coral genera in Faga`alu Bay. </w:t>
      </w:r>
      <w:commentRangeStart w:id="134"/>
      <w:r w:rsidR="00E639E7">
        <w:rPr>
          <w:rFonts w:eastAsiaTheme="minorEastAsia" w:cstheme="minorBidi"/>
          <w:szCs w:val="24"/>
        </w:rPr>
        <w:t>C</w:t>
      </w:r>
      <w:r w:rsidR="00A63EA2" w:rsidRPr="00EC5F2B">
        <w:rPr>
          <w:rFonts w:eastAsiaTheme="minorEastAsia" w:cstheme="minorBidi"/>
          <w:szCs w:val="24"/>
        </w:rPr>
        <w:t xml:space="preserve">olony densities </w:t>
      </w:r>
      <w:r w:rsidR="00E639E7">
        <w:rPr>
          <w:rFonts w:eastAsiaTheme="minorEastAsia" w:cstheme="minorBidi"/>
          <w:szCs w:val="24"/>
        </w:rPr>
        <w:t xml:space="preserve">for all coral taxa combined </w:t>
      </w:r>
      <w:r w:rsidR="00A63EA2" w:rsidRPr="00EC5F2B">
        <w:rPr>
          <w:rFonts w:eastAsiaTheme="minorEastAsia" w:cstheme="minorBidi"/>
          <w:szCs w:val="24"/>
        </w:rPr>
        <w:t>were higher along the southern backreef and forereef (13.44 colonies/m</w:t>
      </w:r>
      <w:r w:rsidR="00A63EA2" w:rsidRPr="00EC5F2B">
        <w:rPr>
          <w:rFonts w:eastAsiaTheme="minorEastAsia" w:cstheme="minorBidi"/>
          <w:szCs w:val="24"/>
          <w:vertAlign w:val="superscript"/>
        </w:rPr>
        <w:t>2</w:t>
      </w:r>
      <w:r w:rsidR="00A63EA2" w:rsidRPr="00EC5F2B">
        <w:rPr>
          <w:rFonts w:eastAsiaTheme="minorEastAsia" w:cstheme="minorBidi"/>
          <w:szCs w:val="24"/>
        </w:rPr>
        <w:t>, SE 0.99) than along the northern sector of the reef (9.34 colonies/m</w:t>
      </w:r>
      <w:r w:rsidR="00A63EA2" w:rsidRPr="00EC5F2B">
        <w:rPr>
          <w:rFonts w:eastAsiaTheme="minorEastAsia" w:cstheme="minorBidi"/>
          <w:szCs w:val="24"/>
          <w:vertAlign w:val="superscript"/>
        </w:rPr>
        <w:t>2</w:t>
      </w:r>
      <w:r w:rsidR="00A63EA2" w:rsidRPr="00EC5F2B">
        <w:rPr>
          <w:rFonts w:eastAsiaTheme="minorEastAsia" w:cstheme="minorBidi"/>
          <w:szCs w:val="24"/>
        </w:rPr>
        <w:t xml:space="preserve">, SE 1.70), and these differences were statistically significant </w:t>
      </w:r>
      <w:commentRangeEnd w:id="134"/>
      <w:r w:rsidR="004C6DF6">
        <w:rPr>
          <w:rStyle w:val="CommentReference"/>
        </w:rPr>
        <w:commentReference w:id="134"/>
      </w:r>
      <w:r w:rsidR="00A63EA2" w:rsidRPr="00EC5F2B">
        <w:rPr>
          <w:rFonts w:eastAsiaTheme="minorEastAsia" w:cstheme="minorBidi"/>
          <w:szCs w:val="24"/>
        </w:rPr>
        <w:t>(</w:t>
      </w:r>
      <w:r w:rsidR="00A010D8" w:rsidRPr="00EC5F2B">
        <w:rPr>
          <w:rFonts w:eastAsiaTheme="minorEastAsia" w:cstheme="minorBidi"/>
          <w:szCs w:val="24"/>
        </w:rPr>
        <w:t>two-way ANOVA, P=0.</w:t>
      </w:r>
      <w:r w:rsidR="00781BA7" w:rsidRPr="00EC5F2B">
        <w:rPr>
          <w:rFonts w:eastAsiaTheme="minorEastAsia" w:cstheme="minorBidi"/>
          <w:szCs w:val="24"/>
        </w:rPr>
        <w:t>0</w:t>
      </w:r>
      <w:r w:rsidR="00781BA7">
        <w:rPr>
          <w:rFonts w:eastAsiaTheme="minorEastAsia" w:cstheme="minorBidi"/>
          <w:szCs w:val="24"/>
        </w:rPr>
        <w:t>6</w:t>
      </w:r>
      <w:r w:rsidR="00A63EA2" w:rsidRPr="00EC5F2B">
        <w:rPr>
          <w:rFonts w:eastAsiaTheme="minorEastAsia" w:cstheme="minorBidi"/>
          <w:szCs w:val="24"/>
        </w:rPr>
        <w:t>)</w:t>
      </w:r>
      <w:r w:rsidR="00781BA7">
        <w:rPr>
          <w:rFonts w:eastAsiaTheme="minorEastAsia" w:cstheme="minorBidi"/>
          <w:szCs w:val="24"/>
        </w:rPr>
        <w:t xml:space="preserve">; </w:t>
      </w:r>
      <w:r w:rsidR="00A010D8" w:rsidRPr="00EC5F2B">
        <w:rPr>
          <w:rFonts w:eastAsiaTheme="minorEastAsia" w:cstheme="minorBidi"/>
          <w:szCs w:val="24"/>
        </w:rPr>
        <w:t>differences between reef zones were statistically significant (two-way ANOVA, P=0.</w:t>
      </w:r>
      <w:r w:rsidR="00781BA7">
        <w:rPr>
          <w:rFonts w:eastAsiaTheme="minorEastAsia" w:cstheme="minorBidi"/>
          <w:szCs w:val="24"/>
        </w:rPr>
        <w:t>0</w:t>
      </w:r>
      <w:r w:rsidR="00A010D8" w:rsidRPr="00EC5F2B">
        <w:rPr>
          <w:rFonts w:eastAsiaTheme="minorEastAsia" w:cstheme="minorBidi"/>
          <w:szCs w:val="24"/>
        </w:rPr>
        <w:t>2</w:t>
      </w:r>
      <w:r w:rsidR="00ED2DC5">
        <w:rPr>
          <w:rFonts w:eastAsiaTheme="minorEastAsia" w:cstheme="minorBidi"/>
          <w:szCs w:val="24"/>
        </w:rPr>
        <w:t>) and</w:t>
      </w:r>
      <w:r w:rsidR="00A010D8" w:rsidRPr="00EC5F2B">
        <w:rPr>
          <w:rFonts w:eastAsiaTheme="minorEastAsia" w:cstheme="minorBidi"/>
          <w:szCs w:val="24"/>
        </w:rPr>
        <w:t xml:space="preserve"> there was an interaction effect between factors, </w:t>
      </w:r>
      <w:r w:rsidR="006832C8" w:rsidRPr="00EC5F2B">
        <w:rPr>
          <w:rFonts w:eastAsiaTheme="minorEastAsia" w:cstheme="minorBidi"/>
          <w:szCs w:val="24"/>
        </w:rPr>
        <w:t>indicating a clear segregation of the four strata when considering reef location</w:t>
      </w:r>
      <w:r w:rsidR="00781BA7">
        <w:rPr>
          <w:rFonts w:eastAsiaTheme="minorEastAsia" w:cstheme="minorBidi"/>
          <w:szCs w:val="24"/>
        </w:rPr>
        <w:t xml:space="preserve"> (Table X)</w:t>
      </w:r>
      <w:r w:rsidR="006832C8" w:rsidRPr="00EC5F2B">
        <w:rPr>
          <w:rFonts w:eastAsiaTheme="minorEastAsia" w:cstheme="minorBidi"/>
          <w:szCs w:val="24"/>
        </w:rPr>
        <w:t xml:space="preserve">. Additional differences </w:t>
      </w:r>
      <w:r w:rsidR="00A63EA2" w:rsidRPr="00EC5F2B">
        <w:rPr>
          <w:rFonts w:eastAsiaTheme="minorEastAsia" w:cstheme="minorBidi"/>
          <w:szCs w:val="24"/>
        </w:rPr>
        <w:t xml:space="preserve">in coral generic composition and density were evident: corals of the genus </w:t>
      </w:r>
      <w:r w:rsidR="00A63EA2" w:rsidRPr="00EC5F2B">
        <w:rPr>
          <w:rFonts w:eastAsiaTheme="minorEastAsia" w:cstheme="minorBidi"/>
          <w:i/>
          <w:szCs w:val="24"/>
        </w:rPr>
        <w:t>Porites</w:t>
      </w:r>
      <w:r w:rsidR="00A63EA2" w:rsidRPr="00EC5F2B">
        <w:rPr>
          <w:rFonts w:eastAsiaTheme="minorEastAsia" w:cstheme="minorBidi"/>
          <w:szCs w:val="24"/>
        </w:rPr>
        <w:t xml:space="preserve"> were heavily dominant along the shallow northern backreef while corals of the genus </w:t>
      </w:r>
      <w:r w:rsidR="00A63EA2" w:rsidRPr="00EC5F2B">
        <w:rPr>
          <w:rFonts w:eastAsiaTheme="minorEastAsia" w:cstheme="minorBidi"/>
          <w:i/>
          <w:szCs w:val="24"/>
        </w:rPr>
        <w:t>Montipora</w:t>
      </w:r>
      <w:r w:rsidR="00A63EA2" w:rsidRPr="00EC5F2B">
        <w:rPr>
          <w:rFonts w:eastAsiaTheme="minorEastAsia" w:cstheme="minorBidi"/>
          <w:szCs w:val="24"/>
        </w:rPr>
        <w:t xml:space="preserve"> occurred primarily along the channel and southern forereef. Additional notable spatial and structural differences indicated a preponderance of encrusting and foliose corals of the genera </w:t>
      </w:r>
      <w:r w:rsidR="00A63EA2" w:rsidRPr="00EC5F2B">
        <w:rPr>
          <w:rFonts w:eastAsiaTheme="minorEastAsia" w:cstheme="minorBidi"/>
          <w:i/>
          <w:szCs w:val="24"/>
        </w:rPr>
        <w:t>Montipora</w:t>
      </w:r>
      <w:r w:rsidR="00A63EA2" w:rsidRPr="00EC5F2B">
        <w:rPr>
          <w:rFonts w:eastAsiaTheme="minorEastAsia" w:cstheme="minorBidi"/>
          <w:szCs w:val="24"/>
        </w:rPr>
        <w:t xml:space="preserve"> and </w:t>
      </w:r>
      <w:r w:rsidR="00A63EA2" w:rsidRPr="00EC5F2B">
        <w:rPr>
          <w:rFonts w:eastAsiaTheme="minorEastAsia" w:cstheme="minorBidi"/>
          <w:i/>
          <w:szCs w:val="24"/>
        </w:rPr>
        <w:t>Pavona</w:t>
      </w:r>
      <w:r w:rsidR="00A63EA2" w:rsidRPr="00EC5F2B">
        <w:rPr>
          <w:rFonts w:eastAsiaTheme="minorEastAsia" w:cstheme="minorBidi"/>
          <w:szCs w:val="24"/>
        </w:rPr>
        <w:t xml:space="preserve">, respectively, along the shallow northern backreef and, in contrast, the presence of branching corals of the </w:t>
      </w:r>
      <w:r w:rsidR="00AF3911" w:rsidRPr="00EC5F2B">
        <w:rPr>
          <w:rFonts w:eastAsiaTheme="minorEastAsia" w:cstheme="minorBidi"/>
          <w:szCs w:val="24"/>
        </w:rPr>
        <w:t xml:space="preserve">genus </w:t>
      </w:r>
      <w:r w:rsidR="00A63EA2" w:rsidRPr="00EC5F2B">
        <w:rPr>
          <w:rFonts w:eastAsiaTheme="minorEastAsia" w:cstheme="minorBidi"/>
          <w:i/>
          <w:szCs w:val="24"/>
        </w:rPr>
        <w:t>Acropora</w:t>
      </w:r>
      <w:r w:rsidR="00A63EA2" w:rsidRPr="00EC5F2B">
        <w:rPr>
          <w:rFonts w:eastAsiaTheme="minorEastAsia" w:cstheme="minorBidi"/>
          <w:szCs w:val="24"/>
        </w:rPr>
        <w:t xml:space="preserve"> throughout the southern backreef</w:t>
      </w:r>
      <w:r w:rsidR="00CF7BBF">
        <w:rPr>
          <w:rFonts w:eastAsiaTheme="minorEastAsia" w:cstheme="minorBidi"/>
          <w:szCs w:val="24"/>
        </w:rPr>
        <w:t>.</w:t>
      </w:r>
      <w:r w:rsidR="00781BA7">
        <w:rPr>
          <w:rFonts w:eastAsiaTheme="minorEastAsia" w:cstheme="minorBidi"/>
          <w:szCs w:val="24"/>
        </w:rPr>
        <w:t xml:space="preserve"> </w:t>
      </w:r>
      <w:r w:rsidR="00781BA7" w:rsidRPr="00F033D4">
        <w:rPr>
          <w:rFonts w:eastAsiaTheme="minorEastAsia" w:cstheme="minorBidi"/>
          <w:szCs w:val="24"/>
        </w:rPr>
        <w:t xml:space="preserve">Fast-growing branching corals, such </w:t>
      </w:r>
      <w:r w:rsidR="004C6DF6">
        <w:rPr>
          <w:rFonts w:eastAsiaTheme="minorEastAsia" w:cstheme="minorBidi"/>
          <w:szCs w:val="24"/>
        </w:rPr>
        <w:t xml:space="preserve">as </w:t>
      </w:r>
      <w:r w:rsidR="00781BA7" w:rsidRPr="00A643F4">
        <w:rPr>
          <w:rFonts w:eastAsiaTheme="minorEastAsia" w:cstheme="minorBidi"/>
          <w:i/>
          <w:szCs w:val="24"/>
        </w:rPr>
        <w:t>Acropora</w:t>
      </w:r>
      <w:r w:rsidR="00781BA7" w:rsidRPr="00F033D4">
        <w:rPr>
          <w:rFonts w:eastAsiaTheme="minorEastAsia" w:cstheme="minorBidi"/>
          <w:szCs w:val="24"/>
        </w:rPr>
        <w:t xml:space="preserve">, </w:t>
      </w:r>
      <w:r w:rsidR="00ED2DC5">
        <w:rPr>
          <w:rFonts w:eastAsiaTheme="minorEastAsia" w:cstheme="minorBidi"/>
          <w:szCs w:val="24"/>
        </w:rPr>
        <w:t>appear to be</w:t>
      </w:r>
      <w:r w:rsidR="00781BA7" w:rsidRPr="00F033D4">
        <w:rPr>
          <w:rFonts w:eastAsiaTheme="minorEastAsia" w:cstheme="minorBidi"/>
          <w:szCs w:val="24"/>
        </w:rPr>
        <w:t xml:space="preserve"> better adapted to the shallow, well-lit habitats of the southern backreef, compared to encrusting and foliose species that appeared to tolerate the lower levels of light and conditions of higher turbidity prevalent on the northern backreef (Rodgers 1990; Crabbe and Smith 2005).</w:t>
      </w:r>
      <w:r w:rsidR="00E3661D">
        <w:rPr>
          <w:rFonts w:eastAsiaTheme="minorEastAsia" w:cstheme="minorBidi"/>
          <w:szCs w:val="24"/>
        </w:rPr>
        <w:t xml:space="preserve"> </w:t>
      </w:r>
      <w:r w:rsidR="00A63EA2" w:rsidRPr="00EC5F2B">
        <w:rPr>
          <w:rFonts w:eastAsiaTheme="minorEastAsia" w:cstheme="minorBidi"/>
          <w:szCs w:val="24"/>
        </w:rPr>
        <w:t>Differences among habitats also were observed in values of coral generic</w:t>
      </w:r>
      <w:r w:rsidR="00A63EA2" w:rsidRPr="002922FA">
        <w:rPr>
          <w:rFonts w:eastAsiaTheme="minorEastAsia" w:cstheme="minorBidi"/>
          <w:szCs w:val="22"/>
        </w:rPr>
        <w:t xml:space="preserve"> </w:t>
      </w:r>
      <w:r w:rsidR="00A63EA2" w:rsidRPr="007A1F1D">
        <w:rPr>
          <w:rFonts w:eastAsiaTheme="minorEastAsia" w:cstheme="minorBidi"/>
          <w:szCs w:val="24"/>
        </w:rPr>
        <w:t>richness (</w:t>
      </w:r>
      <w:r w:rsidR="00004F94">
        <w:rPr>
          <w:rFonts w:eastAsiaTheme="minorEastAsia" w:cstheme="minorBidi"/>
          <w:szCs w:val="24"/>
        </w:rPr>
        <w:fldChar w:fldCharType="begin"/>
      </w:r>
      <w:r w:rsidR="00004F94">
        <w:rPr>
          <w:rFonts w:eastAsiaTheme="minorEastAsia" w:cstheme="minorBidi"/>
          <w:szCs w:val="24"/>
        </w:rPr>
        <w:instrText xml:space="preserve"> REF _Ref423528029 \h </w:instrText>
      </w:r>
      <w:r w:rsidR="00004F94">
        <w:rPr>
          <w:rFonts w:eastAsiaTheme="minorEastAsia" w:cstheme="minorBidi"/>
          <w:szCs w:val="24"/>
        </w:rPr>
      </w:r>
      <w:r w:rsidR="00004F94">
        <w:rPr>
          <w:rFonts w:eastAsiaTheme="minorEastAsia" w:cstheme="minorBidi"/>
          <w:szCs w:val="24"/>
        </w:rPr>
        <w:fldChar w:fldCharType="separate"/>
      </w:r>
      <w:r w:rsidR="00004F94">
        <w:t xml:space="preserve">Figure </w:t>
      </w:r>
      <w:r w:rsidR="00004F94">
        <w:rPr>
          <w:noProof/>
        </w:rPr>
        <w:t>13</w:t>
      </w:r>
      <w:r w:rsidR="00004F94">
        <w:rPr>
          <w:rFonts w:eastAsiaTheme="minorEastAsia" w:cstheme="minorBidi"/>
          <w:szCs w:val="24"/>
        </w:rPr>
        <w:fldChar w:fldCharType="end"/>
      </w:r>
      <w:r w:rsidR="008A2E1F" w:rsidRPr="007A1F1D">
        <w:rPr>
          <w:rFonts w:eastAsiaTheme="minorEastAsia" w:cstheme="minorBidi"/>
          <w:szCs w:val="24"/>
        </w:rPr>
        <w:t>b</w:t>
      </w:r>
      <w:r w:rsidR="00A63EA2" w:rsidRPr="007A1F1D">
        <w:rPr>
          <w:rFonts w:eastAsiaTheme="minorEastAsia" w:cstheme="minorBidi"/>
          <w:szCs w:val="24"/>
        </w:rPr>
        <w:t>), with a greater mean number of genera occurring along the deeper forereef (10.95, SE 0.67) compared to the shallow backreef (6.29, SE 0.25), and these differences also were statistically significant (</w:t>
      </w:r>
      <w:r w:rsidR="00A63EA2" w:rsidRPr="007A1F1D">
        <w:rPr>
          <w:rFonts w:eastAsiaTheme="minorEastAsia" w:cstheme="minorBidi"/>
          <w:i/>
          <w:szCs w:val="24"/>
        </w:rPr>
        <w:t>P</w:t>
      </w:r>
      <w:r w:rsidR="00A63EA2" w:rsidRPr="007A1F1D">
        <w:rPr>
          <w:rFonts w:eastAsiaTheme="minorEastAsia" w:cstheme="minorBidi"/>
          <w:szCs w:val="24"/>
        </w:rPr>
        <w:t xml:space="preserve">=0.001, Student’s </w:t>
      </w:r>
      <w:r w:rsidR="00A63EA2" w:rsidRPr="007A1F1D">
        <w:rPr>
          <w:rFonts w:eastAsiaTheme="minorEastAsia" w:cstheme="minorBidi"/>
          <w:i/>
          <w:szCs w:val="24"/>
        </w:rPr>
        <w:t>t</w:t>
      </w:r>
      <w:r w:rsidR="00A63EA2" w:rsidRPr="007A1F1D">
        <w:rPr>
          <w:rFonts w:eastAsiaTheme="minorEastAsia" w:cstheme="minorBidi"/>
          <w:szCs w:val="24"/>
        </w:rPr>
        <w:t>-test). Such variation is expected given the disparate range of environmental conditions</w:t>
      </w:r>
      <w:r w:rsidR="00A63EA2" w:rsidRPr="002922FA">
        <w:rPr>
          <w:rFonts w:eastAsiaTheme="minorEastAsia" w:cstheme="minorBidi"/>
          <w:szCs w:val="22"/>
        </w:rPr>
        <w:t xml:space="preserve"> </w:t>
      </w:r>
      <w:r w:rsidR="00A63EA2" w:rsidRPr="007A1F1D">
        <w:rPr>
          <w:rFonts w:eastAsiaTheme="minorEastAsia" w:cstheme="minorBidi"/>
          <w:szCs w:val="24"/>
        </w:rPr>
        <w:t>(for</w:t>
      </w:r>
      <w:r w:rsidR="00A63EA2" w:rsidRPr="002922FA">
        <w:rPr>
          <w:rFonts w:eastAsiaTheme="minorEastAsia" w:cstheme="minorBidi"/>
          <w:szCs w:val="22"/>
        </w:rPr>
        <w:t xml:space="preserve"> </w:t>
      </w:r>
      <w:r w:rsidR="00A63EA2" w:rsidRPr="007A1F1D">
        <w:rPr>
          <w:rFonts w:eastAsiaTheme="minorEastAsia" w:cstheme="minorBidi"/>
          <w:szCs w:val="24"/>
        </w:rPr>
        <w:t>example, light, depth, water circulation) of available microhabitats present on the forereef compared to the shallow, relatively homogeneous backreef.</w:t>
      </w:r>
    </w:p>
    <w:p w14:paraId="039E4D3E" w14:textId="77777777" w:rsidR="00A02056" w:rsidRDefault="00A02056" w:rsidP="00A02056">
      <w:pPr>
        <w:pStyle w:val="Caption"/>
        <w:rPr>
          <w:noProof/>
        </w:rPr>
      </w:pPr>
      <w:bookmarkStart w:id="135" w:name="_Ref423528029"/>
      <w:bookmarkStart w:id="136" w:name="_Toc423528352"/>
      <w:bookmarkStart w:id="137" w:name="_Toc423530146"/>
      <w:r>
        <w:t xml:space="preserve">Figure </w:t>
      </w:r>
      <w:r w:rsidR="00242D87">
        <w:fldChar w:fldCharType="begin"/>
      </w:r>
      <w:r w:rsidR="00242D87">
        <w:instrText xml:space="preserve"> SEQ Figure \* ARABIC </w:instrText>
      </w:r>
      <w:r w:rsidR="00242D87">
        <w:fldChar w:fldCharType="separate"/>
      </w:r>
      <w:r w:rsidR="002E0F58">
        <w:rPr>
          <w:noProof/>
        </w:rPr>
        <w:t>14</w:t>
      </w:r>
      <w:r w:rsidR="00242D87">
        <w:rPr>
          <w:noProof/>
        </w:rPr>
        <w:fldChar w:fldCharType="end"/>
      </w:r>
      <w:bookmarkEnd w:id="135"/>
      <w:r>
        <w:t xml:space="preserve">. </w:t>
      </w:r>
      <w:r w:rsidRPr="00976B24">
        <w:t>Spatial comparison of (a) coral-colony density (colonies/m2) and (b) total coral generic richness from belt-transect surveys conducted in March 2012  and August 2013 in Faga`alu Bay. The color-coded bars indicate densities of selected dominant coral ge</w:t>
      </w:r>
      <w:r>
        <w:t>nera</w:t>
      </w:r>
      <w:bookmarkEnd w:id="136"/>
      <w:bookmarkEnd w:id="137"/>
    </w:p>
    <w:p w14:paraId="51DC88A0" w14:textId="4689FB64" w:rsidR="002922FA" w:rsidRPr="00E3661D" w:rsidRDefault="00CE3DB7" w:rsidP="00FB660B">
      <w:pPr>
        <w:spacing w:after="200" w:line="276" w:lineRule="auto"/>
        <w:rPr>
          <w:rFonts w:eastAsiaTheme="minorEastAsia" w:cs="Microsoft Sans Serif"/>
          <w:szCs w:val="24"/>
        </w:rPr>
      </w:pPr>
      <w:r>
        <w:rPr>
          <w:rFonts w:eastAsiaTheme="minorEastAsia" w:cstheme="minorBidi"/>
          <w:szCs w:val="24"/>
        </w:rPr>
        <w:t>E</w:t>
      </w:r>
      <w:r w:rsidR="002922FA" w:rsidRPr="00CF7BBF">
        <w:rPr>
          <w:rFonts w:eastAsiaTheme="minorEastAsia" w:cstheme="minorBidi"/>
          <w:szCs w:val="24"/>
        </w:rPr>
        <w:t>xcept for one site on the southern backreef, low levels of bleaching were commonplace across habitats and depths in Faga`alu Bay (</w:t>
      </w:r>
      <w:r w:rsidR="00004F94">
        <w:rPr>
          <w:rFonts w:eastAsiaTheme="minorEastAsia" w:cstheme="minorBidi"/>
          <w:szCs w:val="24"/>
        </w:rPr>
        <w:fldChar w:fldCharType="begin"/>
      </w:r>
      <w:r w:rsidR="00004F94">
        <w:rPr>
          <w:rFonts w:eastAsiaTheme="minorEastAsia" w:cstheme="minorBidi"/>
          <w:szCs w:val="24"/>
        </w:rPr>
        <w:instrText xml:space="preserve"> REF _Ref423528070 \h </w:instrText>
      </w:r>
      <w:r w:rsidR="00004F94">
        <w:rPr>
          <w:rFonts w:eastAsiaTheme="minorEastAsia" w:cstheme="minorBidi"/>
          <w:szCs w:val="24"/>
        </w:rPr>
      </w:r>
      <w:r w:rsidR="00004F94">
        <w:rPr>
          <w:rFonts w:eastAsiaTheme="minorEastAsia" w:cstheme="minorBidi"/>
          <w:szCs w:val="24"/>
        </w:rPr>
        <w:fldChar w:fldCharType="separate"/>
      </w:r>
      <w:r w:rsidR="00004F94">
        <w:t xml:space="preserve">Figure </w:t>
      </w:r>
      <w:r w:rsidR="00004F94">
        <w:rPr>
          <w:noProof/>
        </w:rPr>
        <w:t>14</w:t>
      </w:r>
      <w:r w:rsidR="00004F94">
        <w:rPr>
          <w:rFonts w:eastAsiaTheme="minorEastAsia" w:cstheme="minorBidi"/>
          <w:szCs w:val="24"/>
        </w:rPr>
        <w:fldChar w:fldCharType="end"/>
      </w:r>
      <w:r w:rsidR="002922FA" w:rsidRPr="00CF7BBF">
        <w:rPr>
          <w:rFonts w:eastAsiaTheme="minorEastAsia" w:cstheme="minorBidi"/>
          <w:szCs w:val="24"/>
        </w:rPr>
        <w:t xml:space="preserve">). </w:t>
      </w:r>
      <w:commentRangeStart w:id="138"/>
      <w:r w:rsidR="002922FA" w:rsidRPr="00CF7BBF">
        <w:rPr>
          <w:rFonts w:eastAsiaTheme="minorEastAsia" w:cstheme="minorBidi"/>
          <w:szCs w:val="24"/>
        </w:rPr>
        <w:t>Similarly</w:t>
      </w:r>
      <w:r w:rsidR="0022043C">
        <w:rPr>
          <w:rFonts w:eastAsiaTheme="minorEastAsia" w:cstheme="minorBidi"/>
          <w:szCs w:val="24"/>
        </w:rPr>
        <w:t>,</w:t>
      </w:r>
      <w:r w:rsidR="002922FA" w:rsidRPr="00CF7BBF">
        <w:rPr>
          <w:rFonts w:eastAsiaTheme="minorEastAsia" w:cstheme="minorBidi"/>
          <w:szCs w:val="24"/>
        </w:rPr>
        <w:t xml:space="preserve"> mean prevalence of coral disease was low (0.1%, </w:t>
      </w:r>
      <w:r w:rsidR="002922FA" w:rsidRPr="00CF7BBF">
        <w:rPr>
          <w:rFonts w:eastAsiaTheme="minorEastAsia"/>
          <w:szCs w:val="24"/>
        </w:rPr>
        <w:t>SE 0.02</w:t>
      </w:r>
      <w:r w:rsidR="002922FA" w:rsidRPr="00CF7BBF">
        <w:rPr>
          <w:rFonts w:eastAsiaTheme="minorEastAsia" w:cstheme="minorBidi"/>
          <w:szCs w:val="24"/>
        </w:rPr>
        <w:t>) overall; however, non-tissue loss lesions resulting in compromised health were greater at north-facing backreef sites (0</w:t>
      </w:r>
      <w:r w:rsidR="00E3661D">
        <w:rPr>
          <w:rFonts w:eastAsiaTheme="minorEastAsia" w:cstheme="minorBidi"/>
          <w:szCs w:val="24"/>
        </w:rPr>
        <w:t>.</w:t>
      </w:r>
      <w:r w:rsidR="002922FA" w:rsidRPr="00CF7BBF">
        <w:rPr>
          <w:rFonts w:eastAsiaTheme="minorEastAsia" w:cstheme="minorBidi"/>
          <w:szCs w:val="24"/>
        </w:rPr>
        <w:t xml:space="preserve">77%, SE 0.39) than at south-facing sites (0.62%, </w:t>
      </w:r>
      <w:r w:rsidR="002922FA" w:rsidRPr="00CF7BBF">
        <w:rPr>
          <w:rFonts w:eastAsiaTheme="minorEastAsia" w:cs="Microsoft Sans Serif"/>
          <w:szCs w:val="24"/>
        </w:rPr>
        <w:t>SE 0.12). Although small, these differences could be associated with the elevated, chronic terrigenous runoff and sedimentation that affects these areas</w:t>
      </w:r>
      <w:r w:rsidR="00C528F8">
        <w:rPr>
          <w:rFonts w:eastAsiaTheme="minorEastAsia" w:cs="Microsoft Sans Serif"/>
          <w:szCs w:val="24"/>
        </w:rPr>
        <w:t xml:space="preserve"> (Pollock et al</w:t>
      </w:r>
      <w:r w:rsidR="002922FA" w:rsidRPr="00E3661D">
        <w:rPr>
          <w:rFonts w:eastAsiaTheme="minorEastAsia" w:cs="Microsoft Sans Serif"/>
          <w:szCs w:val="24"/>
        </w:rPr>
        <w:t>.</w:t>
      </w:r>
      <w:r w:rsidR="00C528F8">
        <w:rPr>
          <w:rFonts w:eastAsiaTheme="minorEastAsia" w:cs="Microsoft Sans Serif"/>
          <w:szCs w:val="24"/>
        </w:rPr>
        <w:t xml:space="preserve"> 2014)</w:t>
      </w:r>
      <w:r w:rsidR="00E3661D">
        <w:rPr>
          <w:rFonts w:eastAsiaTheme="minorEastAsia" w:cs="Microsoft Sans Serif"/>
          <w:szCs w:val="24"/>
        </w:rPr>
        <w:t>.</w:t>
      </w:r>
      <w:commentRangeEnd w:id="138"/>
      <w:r w:rsidR="004C6DF6">
        <w:rPr>
          <w:rStyle w:val="CommentReference"/>
        </w:rPr>
        <w:commentReference w:id="138"/>
      </w:r>
    </w:p>
    <w:p w14:paraId="1472379F" w14:textId="24CD839B" w:rsidR="002922FA" w:rsidRPr="002922FA" w:rsidRDefault="002922FA" w:rsidP="002922FA">
      <w:pPr>
        <w:jc w:val="both"/>
        <w:rPr>
          <w:rFonts w:eastAsiaTheme="minorEastAsia" w:cstheme="minorBidi"/>
          <w:szCs w:val="22"/>
        </w:rPr>
      </w:pPr>
      <w:r w:rsidRPr="002922FA">
        <w:rPr>
          <w:rFonts w:eastAsiaTheme="minorEastAsia" w:cstheme="minorBidi"/>
          <w:noProof/>
          <w:szCs w:val="22"/>
        </w:rPr>
        <w:lastRenderedPageBreak/>
        <w:drawing>
          <wp:anchor distT="0" distB="0" distL="114300" distR="114300" simplePos="0" relativeHeight="251670528" behindDoc="0" locked="0" layoutInCell="1" allowOverlap="1" wp14:anchorId="59659155" wp14:editId="7E2D8B1E">
            <wp:simplePos x="0" y="0"/>
            <wp:positionH relativeFrom="column">
              <wp:posOffset>914400</wp:posOffset>
            </wp:positionH>
            <wp:positionV relativeFrom="paragraph">
              <wp:posOffset>161925</wp:posOffset>
            </wp:positionV>
            <wp:extent cx="4060825" cy="244094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60825" cy="2440940"/>
                    </a:xfrm>
                    <a:prstGeom prst="rect">
                      <a:avLst/>
                    </a:prstGeom>
                    <a:noFill/>
                  </pic:spPr>
                </pic:pic>
              </a:graphicData>
            </a:graphic>
            <wp14:sizeRelH relativeFrom="page">
              <wp14:pctWidth>0</wp14:pctWidth>
            </wp14:sizeRelH>
            <wp14:sizeRelV relativeFrom="page">
              <wp14:pctHeight>0</wp14:pctHeight>
            </wp14:sizeRelV>
          </wp:anchor>
        </w:drawing>
      </w:r>
    </w:p>
    <w:p w14:paraId="343EF4A9" w14:textId="77777777" w:rsidR="00FA07E0" w:rsidRDefault="00FA07E0" w:rsidP="00FA07E0">
      <w:pPr>
        <w:pStyle w:val="Caption"/>
        <w:rPr>
          <w:noProof/>
        </w:rPr>
      </w:pPr>
      <w:bookmarkStart w:id="139" w:name="_Ref423528070"/>
      <w:bookmarkStart w:id="140" w:name="_Toc423528353"/>
      <w:bookmarkStart w:id="141" w:name="_Toc423530147"/>
      <w:r>
        <w:t xml:space="preserve">Figure </w:t>
      </w:r>
      <w:r w:rsidR="00242D87">
        <w:fldChar w:fldCharType="begin"/>
      </w:r>
      <w:r w:rsidR="00242D87">
        <w:instrText xml:space="preserve"> SEQ Figure \* ARABIC </w:instrText>
      </w:r>
      <w:r w:rsidR="00242D87">
        <w:fldChar w:fldCharType="separate"/>
      </w:r>
      <w:r w:rsidR="002E0F58">
        <w:rPr>
          <w:noProof/>
        </w:rPr>
        <w:t>15</w:t>
      </w:r>
      <w:r w:rsidR="00242D87">
        <w:rPr>
          <w:noProof/>
        </w:rPr>
        <w:fldChar w:fldCharType="end"/>
      </w:r>
      <w:bookmarkEnd w:id="139"/>
      <w:r>
        <w:t xml:space="preserve">. </w:t>
      </w:r>
      <w:r w:rsidRPr="00371A6C">
        <w:t>Spatial comparison of prevalence (%) of bleaching and disease from belt-transect surveys conducted in March 2012 and August 2013 in Faga`alu Bay.</w:t>
      </w:r>
      <w:bookmarkEnd w:id="140"/>
      <w:bookmarkEnd w:id="141"/>
    </w:p>
    <w:p w14:paraId="3C8C33BD" w14:textId="77777777" w:rsidR="00A92E4D" w:rsidRPr="00A92E4D" w:rsidRDefault="00A92E4D" w:rsidP="00CC271F">
      <w:pPr>
        <w:pStyle w:val="Heading2"/>
        <w:rPr>
          <w:rFonts w:eastAsiaTheme="minorEastAsia"/>
        </w:rPr>
      </w:pPr>
      <w:r w:rsidRPr="00A92E4D">
        <w:rPr>
          <w:rFonts w:eastAsiaTheme="minorEastAsia"/>
        </w:rPr>
        <w:t>Outlook:  Anticipated changes due to mitigation activities</w:t>
      </w:r>
    </w:p>
    <w:p w14:paraId="69A9B8D1" w14:textId="77777777" w:rsidR="00C6451B" w:rsidRDefault="00C6451B" w:rsidP="002922FA">
      <w:pPr>
        <w:rPr>
          <w:rFonts w:eastAsiaTheme="minorEastAsia" w:cstheme="minorBidi"/>
          <w:sz w:val="28"/>
          <w:szCs w:val="28"/>
        </w:rPr>
      </w:pPr>
    </w:p>
    <w:p w14:paraId="2F241DFE" w14:textId="77777777" w:rsidR="00C6451B" w:rsidRPr="007A1F1D" w:rsidRDefault="002A3D95" w:rsidP="00CC271F">
      <w:pPr>
        <w:ind w:firstLine="720"/>
        <w:rPr>
          <w:rFonts w:eastAsiaTheme="minorEastAsia" w:cstheme="minorBidi"/>
          <w:szCs w:val="24"/>
        </w:rPr>
      </w:pPr>
      <w:r w:rsidRPr="007A1F1D">
        <w:rPr>
          <w:rFonts w:eastAsiaTheme="minorEastAsia" w:cstheme="minorBidi"/>
          <w:szCs w:val="24"/>
        </w:rPr>
        <w:t>In actively growing coral reefs, calcifying organisms</w:t>
      </w:r>
      <w:r w:rsidR="00457334">
        <w:rPr>
          <w:rFonts w:eastAsiaTheme="minorEastAsia" w:cstheme="minorBidi"/>
          <w:szCs w:val="24"/>
        </w:rPr>
        <w:t xml:space="preserve"> including </w:t>
      </w:r>
      <w:r w:rsidRPr="007A1F1D">
        <w:rPr>
          <w:rFonts w:eastAsiaTheme="minorEastAsia" w:cstheme="minorBidi"/>
          <w:szCs w:val="24"/>
        </w:rPr>
        <w:t xml:space="preserve">corals, crustose coralline algae, and other </w:t>
      </w:r>
      <w:r w:rsidR="00457334">
        <w:rPr>
          <w:rFonts w:eastAsiaTheme="minorEastAsia" w:cstheme="minorBidi"/>
          <w:szCs w:val="24"/>
        </w:rPr>
        <w:t xml:space="preserve">carbonate-accreting taxa, </w:t>
      </w:r>
      <w:r w:rsidRPr="007A1F1D">
        <w:rPr>
          <w:rFonts w:eastAsiaTheme="minorEastAsia" w:cstheme="minorBidi"/>
          <w:szCs w:val="24"/>
        </w:rPr>
        <w:t xml:space="preserve">typically dominate </w:t>
      </w:r>
      <w:r w:rsidR="00457334">
        <w:rPr>
          <w:rFonts w:eastAsiaTheme="minorEastAsia" w:cstheme="minorBidi"/>
          <w:szCs w:val="24"/>
        </w:rPr>
        <w:t xml:space="preserve">the </w:t>
      </w:r>
      <w:r w:rsidR="00EE1ECE">
        <w:rPr>
          <w:rFonts w:eastAsiaTheme="minorEastAsia" w:cstheme="minorBidi"/>
          <w:szCs w:val="24"/>
        </w:rPr>
        <w:t>shallow, well-lit habitats</w:t>
      </w:r>
      <w:r w:rsidRPr="007A1F1D">
        <w:rPr>
          <w:rFonts w:eastAsiaTheme="minorEastAsia" w:cstheme="minorBidi"/>
          <w:szCs w:val="24"/>
        </w:rPr>
        <w:t>. In contrast, communities dominated by noncalcifiers, such as turf algae, cyanobacteria, and other macroalgae, are common in areas with suboptimal</w:t>
      </w:r>
      <w:r w:rsidR="00EE1ECE">
        <w:rPr>
          <w:rFonts w:eastAsiaTheme="minorEastAsia" w:cstheme="minorBidi"/>
          <w:szCs w:val="24"/>
        </w:rPr>
        <w:t xml:space="preserve"> conditions</w:t>
      </w:r>
      <w:r w:rsidRPr="007A1F1D">
        <w:rPr>
          <w:rFonts w:eastAsiaTheme="minorEastAsia" w:cstheme="minorBidi"/>
          <w:szCs w:val="24"/>
        </w:rPr>
        <w:t xml:space="preserve">. </w:t>
      </w:r>
      <w:r w:rsidR="00EE1ECE">
        <w:rPr>
          <w:rFonts w:eastAsiaTheme="minorEastAsia" w:cstheme="minorBidi"/>
          <w:szCs w:val="24"/>
        </w:rPr>
        <w:t xml:space="preserve">In addition to the elevated levels of turf and macroalgae, regardless of the cause, reductions in coral dominance often results in increased rates of bioerosion, leading to gradual destruction of the reef framework and habitat loss (Glynn and Maté 2007). </w:t>
      </w:r>
      <w:r w:rsidR="00A2475F" w:rsidRPr="007A1F1D">
        <w:rPr>
          <w:rFonts w:eastAsiaTheme="minorEastAsia" w:cstheme="minorBidi"/>
          <w:szCs w:val="24"/>
        </w:rPr>
        <w:t>I</w:t>
      </w:r>
      <w:r w:rsidR="00C6451B" w:rsidRPr="007A1F1D">
        <w:rPr>
          <w:rFonts w:eastAsiaTheme="minorEastAsia" w:cstheme="minorBidi"/>
          <w:szCs w:val="24"/>
        </w:rPr>
        <w:t xml:space="preserve">mpacts to the benthic communities in </w:t>
      </w:r>
      <w:r w:rsidR="00A2475F" w:rsidRPr="007A1F1D">
        <w:rPr>
          <w:rFonts w:eastAsiaTheme="minorEastAsia" w:cstheme="minorBidi"/>
          <w:szCs w:val="24"/>
        </w:rPr>
        <w:t>Faga’alu Bay</w:t>
      </w:r>
      <w:r w:rsidR="00C6451B" w:rsidRPr="007A1F1D">
        <w:rPr>
          <w:rFonts w:eastAsiaTheme="minorEastAsia" w:cstheme="minorBidi"/>
          <w:szCs w:val="24"/>
        </w:rPr>
        <w:t xml:space="preserve">, particularly corals, result from the combined effects of increased turbidity, sedimentation, and nutrient influx. </w:t>
      </w:r>
      <w:commentRangeStart w:id="142"/>
      <w:r w:rsidR="00C6451B" w:rsidRPr="007A1F1D">
        <w:rPr>
          <w:rFonts w:eastAsiaTheme="minorEastAsia" w:cstheme="minorBidi"/>
          <w:szCs w:val="24"/>
        </w:rPr>
        <w:t xml:space="preserve">Although upslope quarry mitigation activities are expected to result in changes to </w:t>
      </w:r>
      <w:r w:rsidR="00C74125" w:rsidRPr="007A1F1D">
        <w:rPr>
          <w:rFonts w:eastAsiaTheme="minorEastAsia" w:cstheme="minorBidi"/>
          <w:szCs w:val="24"/>
        </w:rPr>
        <w:t xml:space="preserve">the composition and structure of the </w:t>
      </w:r>
      <w:r w:rsidR="00C6451B" w:rsidRPr="007A1F1D">
        <w:rPr>
          <w:rFonts w:eastAsiaTheme="minorEastAsia" w:cstheme="minorBidi"/>
          <w:szCs w:val="24"/>
        </w:rPr>
        <w:t xml:space="preserve">adjacent </w:t>
      </w:r>
      <w:r w:rsidR="00C74125" w:rsidRPr="007A1F1D">
        <w:rPr>
          <w:rFonts w:eastAsiaTheme="minorEastAsia" w:cstheme="minorBidi"/>
          <w:szCs w:val="24"/>
        </w:rPr>
        <w:t xml:space="preserve">coral reef </w:t>
      </w:r>
      <w:r w:rsidR="00C6451B" w:rsidRPr="007A1F1D">
        <w:rPr>
          <w:rFonts w:eastAsiaTheme="minorEastAsia" w:cstheme="minorBidi"/>
          <w:szCs w:val="24"/>
        </w:rPr>
        <w:t xml:space="preserve">benthos, </w:t>
      </w:r>
      <w:r w:rsidR="0000507F" w:rsidRPr="007A1F1D">
        <w:rPr>
          <w:rFonts w:eastAsiaTheme="minorEastAsia" w:cstheme="minorBidi"/>
          <w:szCs w:val="24"/>
        </w:rPr>
        <w:t>the</w:t>
      </w:r>
      <w:r w:rsidR="00FF353F" w:rsidRPr="007A1F1D">
        <w:rPr>
          <w:rFonts w:eastAsiaTheme="minorEastAsia" w:cstheme="minorBidi"/>
          <w:szCs w:val="24"/>
        </w:rPr>
        <w:t xml:space="preserve"> spatial and tempo</w:t>
      </w:r>
      <w:r w:rsidR="0000507F" w:rsidRPr="007A1F1D">
        <w:rPr>
          <w:rFonts w:eastAsiaTheme="minorEastAsia" w:cstheme="minorBidi"/>
          <w:szCs w:val="24"/>
        </w:rPr>
        <w:t xml:space="preserve">ral constructs of these changes, may observe protracted lags ranging from years to decades. </w:t>
      </w:r>
      <w:commentRangeEnd w:id="142"/>
      <w:r w:rsidR="004C6DF6">
        <w:rPr>
          <w:rStyle w:val="CommentReference"/>
        </w:rPr>
        <w:commentReference w:id="142"/>
      </w:r>
    </w:p>
    <w:p w14:paraId="179F5A9D" w14:textId="77777777" w:rsidR="00C6451B" w:rsidRPr="007A1F1D" w:rsidRDefault="00C6451B" w:rsidP="002922FA">
      <w:pPr>
        <w:rPr>
          <w:rFonts w:eastAsiaTheme="minorEastAsia" w:cstheme="minorBidi"/>
          <w:szCs w:val="24"/>
        </w:rPr>
      </w:pPr>
    </w:p>
    <w:p w14:paraId="5763FB7F" w14:textId="77777777" w:rsidR="0000507F" w:rsidRPr="007A1F1D" w:rsidRDefault="00EE1ECE" w:rsidP="00CC271F">
      <w:pPr>
        <w:ind w:firstLine="720"/>
        <w:rPr>
          <w:rFonts w:eastAsiaTheme="minorEastAsia" w:cstheme="minorBidi"/>
          <w:szCs w:val="24"/>
        </w:rPr>
      </w:pPr>
      <w:r>
        <w:rPr>
          <w:rFonts w:eastAsiaTheme="minorEastAsia" w:cstheme="minorBidi"/>
          <w:szCs w:val="24"/>
        </w:rPr>
        <w:t xml:space="preserve">Because turf </w:t>
      </w:r>
      <w:r w:rsidRPr="007A1F1D">
        <w:rPr>
          <w:rFonts w:eastAsiaTheme="minorEastAsia" w:cstheme="minorBidi"/>
          <w:szCs w:val="24"/>
        </w:rPr>
        <w:t xml:space="preserve">and macroalgal communities </w:t>
      </w:r>
      <w:r>
        <w:rPr>
          <w:rFonts w:eastAsiaTheme="minorEastAsia" w:cstheme="minorBidi"/>
          <w:szCs w:val="24"/>
        </w:rPr>
        <w:t xml:space="preserve">can quickly </w:t>
      </w:r>
      <w:r w:rsidRPr="007A1F1D">
        <w:rPr>
          <w:rFonts w:eastAsiaTheme="minorEastAsia" w:cstheme="minorBidi"/>
          <w:szCs w:val="24"/>
        </w:rPr>
        <w:t xml:space="preserve">respond to changes in </w:t>
      </w:r>
      <w:r>
        <w:rPr>
          <w:rFonts w:eastAsiaTheme="minorEastAsia" w:cstheme="minorBidi"/>
          <w:szCs w:val="24"/>
        </w:rPr>
        <w:t>water quality conditions, once established, these turf- and algal-dominated communities can be difficult to reverse. Algae that dominate benthic communities following acute and chronic environmental disturbances can be hardy, chemically defended species, including filamentous cyanobacteria which are relatively unpalatable to herbivores (Fong and Paul 2011). Terrige</w:t>
      </w:r>
      <w:r w:rsidR="00927B9C">
        <w:rPr>
          <w:rFonts w:eastAsiaTheme="minorEastAsia" w:cstheme="minorBidi"/>
          <w:szCs w:val="24"/>
        </w:rPr>
        <w:t>n</w:t>
      </w:r>
      <w:r>
        <w:rPr>
          <w:rFonts w:eastAsiaTheme="minorEastAsia" w:cstheme="minorBidi"/>
          <w:szCs w:val="24"/>
        </w:rPr>
        <w:t xml:space="preserve">ous sedimentation and siltation stress is often accompanied by increased nutrient levels which facilitate algal proliferation. As such,  </w:t>
      </w:r>
      <w:commentRangeStart w:id="143"/>
      <w:r>
        <w:rPr>
          <w:rFonts w:eastAsiaTheme="minorEastAsia" w:cstheme="minorBidi"/>
          <w:szCs w:val="24"/>
        </w:rPr>
        <w:t xml:space="preserve">preserving and promoting </w:t>
      </w:r>
      <w:r w:rsidRPr="007A1F1D">
        <w:rPr>
          <w:rFonts w:eastAsiaTheme="minorEastAsia" w:cstheme="minorBidi"/>
          <w:szCs w:val="24"/>
        </w:rPr>
        <w:t>healthy fish and invertebrate herbivore</w:t>
      </w:r>
      <w:r>
        <w:rPr>
          <w:rFonts w:eastAsiaTheme="minorEastAsia" w:cstheme="minorBidi"/>
          <w:szCs w:val="24"/>
        </w:rPr>
        <w:t xml:space="preserve"> communities</w:t>
      </w:r>
      <w:r w:rsidRPr="007A1F1D">
        <w:rPr>
          <w:rFonts w:eastAsiaTheme="minorEastAsia" w:cstheme="minorBidi"/>
          <w:szCs w:val="24"/>
        </w:rPr>
        <w:t xml:space="preserve"> will be pivotal to the reestablishment of functional coral communities</w:t>
      </w:r>
      <w:r>
        <w:rPr>
          <w:rFonts w:eastAsiaTheme="minorEastAsia" w:cstheme="minorBidi"/>
          <w:szCs w:val="24"/>
        </w:rPr>
        <w:t xml:space="preserve"> at Faga’alu</w:t>
      </w:r>
      <w:r w:rsidRPr="007A1F1D">
        <w:rPr>
          <w:rFonts w:eastAsiaTheme="minorEastAsia" w:cstheme="minorBidi"/>
          <w:szCs w:val="24"/>
        </w:rPr>
        <w:t xml:space="preserve">, </w:t>
      </w:r>
      <w:commentRangeEnd w:id="143"/>
      <w:r w:rsidR="004C6DF6">
        <w:rPr>
          <w:rStyle w:val="CommentReference"/>
        </w:rPr>
        <w:commentReference w:id="143"/>
      </w:r>
      <w:r w:rsidRPr="007A1F1D">
        <w:rPr>
          <w:rFonts w:eastAsiaTheme="minorEastAsia" w:cstheme="minorBidi"/>
          <w:szCs w:val="24"/>
        </w:rPr>
        <w:t>particularly those along the northern portion of the reef which exhibit the greatest levels of siltation impact.</w:t>
      </w:r>
      <w:r>
        <w:rPr>
          <w:rFonts w:eastAsiaTheme="minorEastAsia" w:cstheme="minorBidi"/>
          <w:szCs w:val="24"/>
        </w:rPr>
        <w:t xml:space="preserve"> </w:t>
      </w:r>
      <w:commentRangeStart w:id="144"/>
      <w:r>
        <w:rPr>
          <w:rFonts w:eastAsiaTheme="minorEastAsia" w:cstheme="minorBidi"/>
          <w:szCs w:val="24"/>
        </w:rPr>
        <w:t xml:space="preserve">It </w:t>
      </w:r>
      <w:r w:rsidR="00C6451B" w:rsidRPr="007A1F1D">
        <w:rPr>
          <w:rFonts w:eastAsiaTheme="minorEastAsia" w:cstheme="minorBidi"/>
          <w:szCs w:val="24"/>
        </w:rPr>
        <w:t xml:space="preserve">can be speculated that the first signs of change may </w:t>
      </w:r>
      <w:r w:rsidR="000118E9" w:rsidRPr="007A1F1D">
        <w:rPr>
          <w:rFonts w:eastAsiaTheme="minorEastAsia" w:cstheme="minorBidi"/>
          <w:szCs w:val="24"/>
        </w:rPr>
        <w:t xml:space="preserve">be quantifiable </w:t>
      </w:r>
      <w:r w:rsidR="00C6451B" w:rsidRPr="007A1F1D">
        <w:rPr>
          <w:rFonts w:eastAsiaTheme="minorEastAsia" w:cstheme="minorBidi"/>
          <w:szCs w:val="24"/>
        </w:rPr>
        <w:t>as reductions in the cove</w:t>
      </w:r>
      <w:r w:rsidR="000118E9" w:rsidRPr="007A1F1D">
        <w:rPr>
          <w:rFonts w:eastAsiaTheme="minorEastAsia" w:cstheme="minorBidi"/>
          <w:szCs w:val="24"/>
        </w:rPr>
        <w:t xml:space="preserve">r of </w:t>
      </w:r>
      <w:r w:rsidR="001130A7">
        <w:rPr>
          <w:rFonts w:eastAsiaTheme="minorEastAsia" w:cstheme="minorBidi"/>
          <w:szCs w:val="24"/>
        </w:rPr>
        <w:t xml:space="preserve">fleshy macroalgal </w:t>
      </w:r>
      <w:r w:rsidR="000118E9" w:rsidRPr="007A1F1D">
        <w:rPr>
          <w:rFonts w:eastAsiaTheme="minorEastAsia" w:cstheme="minorBidi"/>
          <w:szCs w:val="24"/>
        </w:rPr>
        <w:t>elements</w:t>
      </w:r>
      <w:r w:rsidR="001130A7">
        <w:rPr>
          <w:rFonts w:eastAsiaTheme="minorEastAsia" w:cstheme="minorBidi"/>
          <w:szCs w:val="24"/>
        </w:rPr>
        <w:t xml:space="preserve"> and an increase in calcifying coralline algae</w:t>
      </w:r>
      <w:r w:rsidR="000118E9" w:rsidRPr="007A1F1D">
        <w:rPr>
          <w:rFonts w:eastAsiaTheme="minorEastAsia" w:cstheme="minorBidi"/>
          <w:szCs w:val="24"/>
        </w:rPr>
        <w:t xml:space="preserve">. </w:t>
      </w:r>
      <w:commentRangeEnd w:id="144"/>
      <w:r w:rsidR="004C6DF6">
        <w:rPr>
          <w:rStyle w:val="CommentReference"/>
        </w:rPr>
        <w:commentReference w:id="144"/>
      </w:r>
      <w:r w:rsidR="000118E9" w:rsidRPr="007A1F1D">
        <w:rPr>
          <w:rFonts w:eastAsiaTheme="minorEastAsia" w:cstheme="minorBidi"/>
          <w:szCs w:val="24"/>
        </w:rPr>
        <w:t>However, because corals exhibit a lesser competitive superiority compared to algae, their recovery will depend on the</w:t>
      </w:r>
      <w:r w:rsidR="004D16AB" w:rsidRPr="007A1F1D">
        <w:rPr>
          <w:rFonts w:eastAsiaTheme="minorEastAsia" w:cstheme="minorBidi"/>
          <w:szCs w:val="24"/>
        </w:rPr>
        <w:t xml:space="preserve"> reduction of the algal populations, together with </w:t>
      </w:r>
      <w:r w:rsidR="000118E9" w:rsidRPr="007A1F1D">
        <w:rPr>
          <w:rFonts w:eastAsiaTheme="minorEastAsia" w:cstheme="minorBidi"/>
          <w:szCs w:val="24"/>
        </w:rPr>
        <w:t xml:space="preserve">improvement of water clarity, the reduction of </w:t>
      </w:r>
      <w:ins w:id="145" w:author="Susie Holst" w:date="2015-06-25T10:11:00Z">
        <w:r w:rsidR="00764679">
          <w:rPr>
            <w:rFonts w:eastAsiaTheme="minorEastAsia" w:cstheme="minorBidi"/>
            <w:szCs w:val="24"/>
          </w:rPr>
          <w:t xml:space="preserve">excess sediment and </w:t>
        </w:r>
      </w:ins>
      <w:r w:rsidR="000118E9" w:rsidRPr="007A1F1D">
        <w:rPr>
          <w:rFonts w:eastAsiaTheme="minorEastAsia" w:cstheme="minorBidi"/>
          <w:szCs w:val="24"/>
        </w:rPr>
        <w:t xml:space="preserve">nutrient inputs, as well as the </w:t>
      </w:r>
      <w:r w:rsidR="00654039" w:rsidRPr="007A1F1D">
        <w:rPr>
          <w:rFonts w:eastAsiaTheme="minorEastAsia" w:cstheme="minorBidi"/>
          <w:szCs w:val="24"/>
        </w:rPr>
        <w:t xml:space="preserve">availability and </w:t>
      </w:r>
      <w:r w:rsidR="000118E9" w:rsidRPr="007A1F1D">
        <w:rPr>
          <w:rFonts w:eastAsiaTheme="minorEastAsia" w:cstheme="minorBidi"/>
          <w:szCs w:val="24"/>
        </w:rPr>
        <w:t xml:space="preserve">establishment of </w:t>
      </w:r>
      <w:r w:rsidR="00654039" w:rsidRPr="007A1F1D">
        <w:rPr>
          <w:rFonts w:eastAsiaTheme="minorEastAsia" w:cstheme="minorBidi"/>
          <w:szCs w:val="24"/>
        </w:rPr>
        <w:t>recruits</w:t>
      </w:r>
      <w:r w:rsidR="000118E9" w:rsidRPr="007A1F1D">
        <w:rPr>
          <w:rFonts w:eastAsiaTheme="minorEastAsia" w:cstheme="minorBidi"/>
          <w:szCs w:val="24"/>
        </w:rPr>
        <w:t xml:space="preserve">.  </w:t>
      </w:r>
    </w:p>
    <w:p w14:paraId="31B41566" w14:textId="77777777" w:rsidR="004D16AB" w:rsidRPr="007A1F1D" w:rsidRDefault="004D16AB" w:rsidP="002922FA">
      <w:pPr>
        <w:rPr>
          <w:rFonts w:eastAsiaTheme="minorEastAsia" w:cstheme="minorBidi"/>
          <w:szCs w:val="24"/>
        </w:rPr>
      </w:pPr>
    </w:p>
    <w:p w14:paraId="64A5B0DC" w14:textId="77777777" w:rsidR="001130A7" w:rsidRDefault="001130A7" w:rsidP="00CC271F">
      <w:pPr>
        <w:ind w:firstLine="720"/>
        <w:rPr>
          <w:rFonts w:eastAsiaTheme="minorEastAsia" w:cstheme="minorBidi"/>
          <w:szCs w:val="24"/>
        </w:rPr>
      </w:pPr>
      <w:r>
        <w:rPr>
          <w:rFonts w:eastAsiaTheme="minorEastAsia" w:cstheme="minorBidi"/>
          <w:szCs w:val="24"/>
        </w:rPr>
        <w:lastRenderedPageBreak/>
        <w:t xml:space="preserve">One element to consider </w:t>
      </w:r>
      <w:r w:rsidR="00C53957">
        <w:rPr>
          <w:rFonts w:eastAsiaTheme="minorEastAsia" w:cstheme="minorBidi"/>
          <w:szCs w:val="24"/>
        </w:rPr>
        <w:t xml:space="preserve">however </w:t>
      </w:r>
      <w:r>
        <w:rPr>
          <w:rFonts w:eastAsiaTheme="minorEastAsia" w:cstheme="minorBidi"/>
          <w:szCs w:val="24"/>
        </w:rPr>
        <w:t xml:space="preserve">is the fact that the northern shallow reef is located under the direct influence of the drainage of the Faga’alu stream. </w:t>
      </w:r>
      <w:r w:rsidR="00AA5511">
        <w:rPr>
          <w:rFonts w:eastAsiaTheme="minorEastAsia" w:cstheme="minorBidi"/>
          <w:szCs w:val="24"/>
        </w:rPr>
        <w:t>Recurrent, low-salinity pulses associated with heavy downpour</w:t>
      </w:r>
      <w:r w:rsidR="0044388A">
        <w:rPr>
          <w:rFonts w:eastAsiaTheme="minorEastAsia" w:cstheme="minorBidi"/>
          <w:szCs w:val="24"/>
        </w:rPr>
        <w:t>s</w:t>
      </w:r>
      <w:r w:rsidR="00AA5511">
        <w:rPr>
          <w:rFonts w:eastAsiaTheme="minorEastAsia" w:cstheme="minorBidi"/>
          <w:szCs w:val="24"/>
        </w:rPr>
        <w:t xml:space="preserve"> </w:t>
      </w:r>
      <w:r w:rsidR="0044388A">
        <w:rPr>
          <w:rFonts w:eastAsiaTheme="minorEastAsia" w:cstheme="minorBidi"/>
          <w:szCs w:val="24"/>
        </w:rPr>
        <w:t xml:space="preserve">and storm flood events </w:t>
      </w:r>
      <w:r>
        <w:rPr>
          <w:rFonts w:eastAsiaTheme="minorEastAsia" w:cstheme="minorBidi"/>
          <w:szCs w:val="24"/>
        </w:rPr>
        <w:t>can be implicated with decreased levels of calcification and potentially lesser development of corals and other calcifying reef-dwelling benthos</w:t>
      </w:r>
      <w:r w:rsidR="00AA5511">
        <w:rPr>
          <w:rFonts w:eastAsiaTheme="minorEastAsia" w:cstheme="minorBidi"/>
          <w:szCs w:val="24"/>
        </w:rPr>
        <w:t xml:space="preserve"> (</w:t>
      </w:r>
      <w:r w:rsidR="0044388A">
        <w:rPr>
          <w:rFonts w:eastAsiaTheme="minorEastAsia" w:cstheme="minorBidi"/>
          <w:szCs w:val="24"/>
        </w:rPr>
        <w:t>see Jokiel et al. 1993)</w:t>
      </w:r>
      <w:r>
        <w:rPr>
          <w:rFonts w:eastAsiaTheme="minorEastAsia" w:cstheme="minorBidi"/>
          <w:szCs w:val="24"/>
        </w:rPr>
        <w:t xml:space="preserve">. </w:t>
      </w:r>
      <w:commentRangeStart w:id="146"/>
      <w:r>
        <w:rPr>
          <w:rFonts w:eastAsiaTheme="minorEastAsia" w:cstheme="minorBidi"/>
          <w:szCs w:val="24"/>
        </w:rPr>
        <w:t xml:space="preserve">In addition, the </w:t>
      </w:r>
      <w:r w:rsidR="00102870">
        <w:rPr>
          <w:rFonts w:eastAsiaTheme="minorEastAsia" w:cstheme="minorBidi"/>
          <w:szCs w:val="24"/>
        </w:rPr>
        <w:t>h</w:t>
      </w:r>
      <w:r w:rsidR="00102870" w:rsidRPr="00366E77">
        <w:rPr>
          <w:szCs w:val="24"/>
        </w:rPr>
        <w:t>istoric</w:t>
      </w:r>
      <w:r w:rsidR="00102870">
        <w:rPr>
          <w:szCs w:val="24"/>
        </w:rPr>
        <w:t xml:space="preserve"> Land</w:t>
      </w:r>
      <w:r w:rsidR="00102870" w:rsidRPr="00366E77">
        <w:rPr>
          <w:szCs w:val="24"/>
        </w:rPr>
        <w:t xml:space="preserve">fill located on the </w:t>
      </w:r>
      <w:r w:rsidR="00102870">
        <w:rPr>
          <w:szCs w:val="24"/>
        </w:rPr>
        <w:t>premises of the current Matafao Elementary School site</w:t>
      </w:r>
      <w:r w:rsidR="00102870" w:rsidRPr="00102870">
        <w:rPr>
          <w:rFonts w:eastAsiaTheme="minorEastAsia" w:cstheme="minorBidi"/>
          <w:szCs w:val="24"/>
        </w:rPr>
        <w:t xml:space="preserve"> </w:t>
      </w:r>
      <w:r w:rsidR="00102870" w:rsidRPr="007A1F1D">
        <w:rPr>
          <w:rFonts w:eastAsiaTheme="minorEastAsia" w:cstheme="minorBidi"/>
          <w:szCs w:val="24"/>
        </w:rPr>
        <w:t>is potential</w:t>
      </w:r>
      <w:r w:rsidR="00102870">
        <w:rPr>
          <w:rFonts w:eastAsiaTheme="minorEastAsia" w:cstheme="minorBidi"/>
          <w:szCs w:val="24"/>
        </w:rPr>
        <w:t>ly a</w:t>
      </w:r>
      <w:r w:rsidR="00102870" w:rsidRPr="007A1F1D">
        <w:rPr>
          <w:rFonts w:eastAsiaTheme="minorEastAsia" w:cstheme="minorBidi"/>
          <w:szCs w:val="24"/>
        </w:rPr>
        <w:t xml:space="preserve"> source of contaminants, particularly arsenic, which may preclude, or delay the recovery of shallow benthic assemblages on this side of the fringing reef</w:t>
      </w:r>
      <w:r w:rsidR="00102870">
        <w:rPr>
          <w:rFonts w:eastAsiaTheme="minorEastAsia" w:cstheme="minorBidi"/>
          <w:szCs w:val="24"/>
        </w:rPr>
        <w:t xml:space="preserve"> </w:t>
      </w:r>
      <w:r w:rsidR="00102870" w:rsidRPr="00764679">
        <w:rPr>
          <w:rFonts w:eastAsiaTheme="minorEastAsia" w:cstheme="minorBidi"/>
          <w:szCs w:val="24"/>
        </w:rPr>
        <w:t>(see Downs et al. 2005).</w:t>
      </w:r>
      <w:commentRangeEnd w:id="146"/>
      <w:r w:rsidR="004C6DF6">
        <w:rPr>
          <w:rStyle w:val="CommentReference"/>
        </w:rPr>
        <w:commentReference w:id="146"/>
      </w:r>
    </w:p>
    <w:p w14:paraId="437EDAB6" w14:textId="77777777" w:rsidR="001130A7" w:rsidRDefault="001130A7" w:rsidP="002922FA">
      <w:pPr>
        <w:rPr>
          <w:rFonts w:eastAsiaTheme="minorEastAsia" w:cstheme="minorBidi"/>
          <w:szCs w:val="24"/>
        </w:rPr>
      </w:pPr>
    </w:p>
    <w:p w14:paraId="74995C71" w14:textId="77777777" w:rsidR="00540288" w:rsidRPr="007A1F1D" w:rsidRDefault="00540288" w:rsidP="002922FA">
      <w:pPr>
        <w:rPr>
          <w:rFonts w:eastAsiaTheme="minorEastAsia" w:cstheme="minorBidi"/>
          <w:szCs w:val="24"/>
        </w:rPr>
      </w:pPr>
    </w:p>
    <w:p w14:paraId="3A7C6392" w14:textId="77777777" w:rsidR="00B41B25" w:rsidRDefault="00B41B25" w:rsidP="002922FA">
      <w:pPr>
        <w:rPr>
          <w:rFonts w:eastAsiaTheme="minorEastAsia" w:cstheme="minorBidi"/>
          <w:szCs w:val="22"/>
        </w:rPr>
      </w:pPr>
    </w:p>
    <w:p w14:paraId="5104B014" w14:textId="77777777" w:rsidR="002922FA" w:rsidRPr="002922FA" w:rsidRDefault="002922FA" w:rsidP="002922FA">
      <w:pPr>
        <w:jc w:val="both"/>
        <w:rPr>
          <w:rFonts w:eastAsiaTheme="minorEastAsia" w:cstheme="minorBidi"/>
          <w:b/>
          <w:szCs w:val="22"/>
        </w:rPr>
      </w:pPr>
    </w:p>
    <w:p w14:paraId="3BE3D984" w14:textId="77777777" w:rsidR="0061006E" w:rsidRDefault="0061006E">
      <w:pPr>
        <w:spacing w:after="200" w:line="276" w:lineRule="auto"/>
        <w:rPr>
          <w:rFonts w:eastAsia="Calibri"/>
          <w:b/>
          <w:sz w:val="32"/>
          <w:szCs w:val="32"/>
        </w:rPr>
      </w:pPr>
      <w:r>
        <w:rPr>
          <w:rFonts w:eastAsia="Calibri"/>
          <w:b/>
          <w:sz w:val="32"/>
          <w:szCs w:val="32"/>
        </w:rPr>
        <w:br w:type="page"/>
      </w:r>
    </w:p>
    <w:p w14:paraId="2F1C6629" w14:textId="77777777" w:rsidR="00EE7A22" w:rsidRPr="00366E77" w:rsidRDefault="00BE48E6" w:rsidP="00CC271F">
      <w:pPr>
        <w:pStyle w:val="Heading1"/>
      </w:pPr>
      <w:r w:rsidRPr="00B826FC">
        <w:rPr>
          <w:rFonts w:eastAsia="Calibri"/>
        </w:rPr>
        <w:lastRenderedPageBreak/>
        <w:t xml:space="preserve">Section 3. </w:t>
      </w:r>
      <w:ins w:id="147" w:author="Susie Holst" w:date="2015-06-25T16:39:00Z">
        <w:r w:rsidR="00016595">
          <w:rPr>
            <w:rFonts w:eastAsia="Calibri"/>
          </w:rPr>
          <w:t xml:space="preserve">Contaminant </w:t>
        </w:r>
      </w:ins>
      <w:r w:rsidR="00EE7A22" w:rsidRPr="00366E77">
        <w:t>Pollution in Surface Sediments of Faga’alu Bay and Watershed, American Samoa</w:t>
      </w:r>
    </w:p>
    <w:p w14:paraId="6F87F820" w14:textId="77777777" w:rsidR="00366E77" w:rsidRDefault="00366E77" w:rsidP="00EE7A22">
      <w:pPr>
        <w:rPr>
          <w:rFonts w:ascii="Times New Roman" w:hAnsi="Times New Roman"/>
          <w:b/>
          <w:sz w:val="28"/>
          <w:szCs w:val="28"/>
        </w:rPr>
      </w:pPr>
    </w:p>
    <w:p w14:paraId="4E46DD88" w14:textId="77777777" w:rsidR="00366E77" w:rsidRDefault="00366E77" w:rsidP="00EE7A22">
      <w:pPr>
        <w:rPr>
          <w:szCs w:val="24"/>
        </w:rPr>
      </w:pPr>
      <w:r w:rsidRPr="00366E77">
        <w:rPr>
          <w:szCs w:val="24"/>
        </w:rPr>
        <w:t>David Whitall</w:t>
      </w:r>
    </w:p>
    <w:p w14:paraId="0FAD98A1" w14:textId="77777777" w:rsidR="00A53D77" w:rsidRPr="00701945" w:rsidRDefault="00A53D77" w:rsidP="00EE7A22">
      <w:pPr>
        <w:rPr>
          <w:i/>
          <w:szCs w:val="24"/>
        </w:rPr>
      </w:pPr>
      <w:r w:rsidRPr="00701945">
        <w:rPr>
          <w:i/>
          <w:szCs w:val="24"/>
        </w:rPr>
        <w:t>NOAA National Centers for Coastal and Ocean Science, Center for Coastal Monitoring and Assessment</w:t>
      </w:r>
      <w:r w:rsidR="009E73FE" w:rsidRPr="00701945">
        <w:rPr>
          <w:i/>
          <w:szCs w:val="24"/>
        </w:rPr>
        <w:t>, Coastal &amp; Oceanographic Assessment, Status and Trends</w:t>
      </w:r>
    </w:p>
    <w:p w14:paraId="11C51363" w14:textId="77777777" w:rsidR="00366E77" w:rsidRPr="00366E77" w:rsidRDefault="00366E77" w:rsidP="00EE7A22">
      <w:pPr>
        <w:rPr>
          <w:rFonts w:ascii="Times New Roman" w:hAnsi="Times New Roman"/>
          <w:b/>
          <w:szCs w:val="24"/>
        </w:rPr>
      </w:pPr>
    </w:p>
    <w:p w14:paraId="50856799" w14:textId="77777777" w:rsidR="00EE7A22" w:rsidRPr="00366E77" w:rsidRDefault="00EE7A22" w:rsidP="00CC271F">
      <w:pPr>
        <w:pStyle w:val="Heading2"/>
      </w:pPr>
      <w:r w:rsidRPr="00366E77">
        <w:t>Significance</w:t>
      </w:r>
    </w:p>
    <w:p w14:paraId="28E43FFC" w14:textId="77777777" w:rsidR="00EE7A22" w:rsidRPr="00366E77" w:rsidRDefault="00EE7A22" w:rsidP="00EE7A22">
      <w:pPr>
        <w:rPr>
          <w:szCs w:val="24"/>
        </w:rPr>
      </w:pPr>
      <w:r w:rsidRPr="00366E77">
        <w:rPr>
          <w:szCs w:val="24"/>
        </w:rPr>
        <w:t xml:space="preserve">Despite their ecological, economic and cultural value, over half of the world’s coral reefs are threatened by human activity </w:t>
      </w:r>
      <w:r w:rsidRPr="00366E77">
        <w:rPr>
          <w:noProof/>
          <w:szCs w:val="24"/>
        </w:rPr>
        <w:t xml:space="preserve">(Bryant </w:t>
      </w:r>
      <w:r w:rsidRPr="00366E77">
        <w:rPr>
          <w:i/>
          <w:noProof/>
          <w:szCs w:val="24"/>
        </w:rPr>
        <w:t>et al.</w:t>
      </w:r>
      <w:r w:rsidRPr="00366E77">
        <w:rPr>
          <w:noProof/>
          <w:szCs w:val="24"/>
        </w:rPr>
        <w:t>, 1998)</w:t>
      </w:r>
      <w:r w:rsidRPr="00366E77">
        <w:rPr>
          <w:szCs w:val="24"/>
        </w:rPr>
        <w:t xml:space="preserve">. Increased runoff of sediment, nutrients, and pollutants has been correlated to the degradation of coral reefs </w:t>
      </w:r>
      <w:r w:rsidRPr="00366E77">
        <w:rPr>
          <w:noProof/>
          <w:szCs w:val="24"/>
        </w:rPr>
        <w:t>(Fabricius, 2005)</w:t>
      </w:r>
      <w:r w:rsidRPr="00366E77">
        <w:rPr>
          <w:szCs w:val="24"/>
        </w:rPr>
        <w:t xml:space="preserve">. Although pollution is a known cause of the decline of coral reefs, details of the relationship between contaminants and corals are not well understood. There are currently no established thresholds for individual pollution stressors indicating concentration limits above which corals are harmed. </w:t>
      </w:r>
    </w:p>
    <w:p w14:paraId="5777737F" w14:textId="77777777" w:rsidR="00EE7A22" w:rsidRPr="00366E77" w:rsidRDefault="00EE7A22" w:rsidP="00EE7A22">
      <w:pPr>
        <w:rPr>
          <w:szCs w:val="24"/>
        </w:rPr>
      </w:pPr>
      <w:r w:rsidRPr="00366E77">
        <w:rPr>
          <w:szCs w:val="24"/>
        </w:rPr>
        <w:t xml:space="preserve">This study presents a baseline assessment of the magnitude and spatial distribution of pollution in the coral reef ecosystem of Faga’alu Bay.  This information will provide ecosystem managers a reference point against which to evaluate the success of upland watershed best management practices. </w:t>
      </w:r>
    </w:p>
    <w:p w14:paraId="1C96BDE2" w14:textId="77777777" w:rsidR="00AF2DB0" w:rsidRPr="00366E77" w:rsidRDefault="00AF2DB0" w:rsidP="00EE7A22">
      <w:pPr>
        <w:rPr>
          <w:szCs w:val="24"/>
        </w:rPr>
      </w:pPr>
    </w:p>
    <w:p w14:paraId="5DFF4C69" w14:textId="77777777" w:rsidR="00EE7A22" w:rsidRPr="00366E77" w:rsidRDefault="00EE7A22" w:rsidP="00CC271F">
      <w:pPr>
        <w:pStyle w:val="Heading2"/>
      </w:pPr>
      <w:r w:rsidRPr="00366E77">
        <w:t>Methods</w:t>
      </w:r>
    </w:p>
    <w:p w14:paraId="262332A9" w14:textId="77777777" w:rsidR="00EE7A22" w:rsidRPr="00366E77" w:rsidRDefault="00EE7A22" w:rsidP="00CC271F">
      <w:pPr>
        <w:pStyle w:val="Heading3"/>
        <w:numPr>
          <w:ilvl w:val="0"/>
          <w:numId w:val="15"/>
        </w:numPr>
      </w:pPr>
      <w:r w:rsidRPr="00366E77">
        <w:t>SAMPLING DESIGN</w:t>
      </w:r>
    </w:p>
    <w:p w14:paraId="2F5B410E" w14:textId="77777777" w:rsidR="00EE7A22" w:rsidRPr="00366E77" w:rsidRDefault="00EE7A22" w:rsidP="00EE7A22">
      <w:pPr>
        <w:autoSpaceDE w:val="0"/>
        <w:autoSpaceDN w:val="0"/>
        <w:adjustRightInd w:val="0"/>
        <w:ind w:left="720"/>
        <w:rPr>
          <w:szCs w:val="24"/>
        </w:rPr>
      </w:pPr>
      <w:r w:rsidRPr="00366E77">
        <w:rPr>
          <w:szCs w:val="24"/>
        </w:rPr>
        <w:t xml:space="preserve">A stratified random sampling design allowed this study to assess the overall contaminant condition of the ecosystem, and to be able to make geographically explicit conclusions about how pollutants vary spatially.  In this method, all areas within a stratum had an equal chance of being selected as a sampling site.  The four strata were: Inner Bay, South Bay, North Bay and Channel.   Additionally, four targeted sediment sites were selected in the watershed and one targeted site was sampled near the school/landfill.  A total of seventeen sediment sites were sampled in January of 2014.  </w:t>
      </w:r>
    </w:p>
    <w:p w14:paraId="5ADB90BF" w14:textId="77777777" w:rsidR="00AF2DB0" w:rsidRPr="00366E77" w:rsidRDefault="00AF2DB0" w:rsidP="00EE7A22">
      <w:pPr>
        <w:autoSpaceDE w:val="0"/>
        <w:autoSpaceDN w:val="0"/>
        <w:adjustRightInd w:val="0"/>
        <w:ind w:left="720"/>
        <w:rPr>
          <w:szCs w:val="24"/>
        </w:rPr>
      </w:pPr>
    </w:p>
    <w:p w14:paraId="344CE759" w14:textId="77777777" w:rsidR="00EE7A22" w:rsidRPr="00366E77" w:rsidRDefault="00EE7A22" w:rsidP="00CC271F">
      <w:pPr>
        <w:pStyle w:val="Heading3"/>
        <w:numPr>
          <w:ilvl w:val="0"/>
          <w:numId w:val="15"/>
        </w:numPr>
        <w:rPr>
          <w:rFonts w:eastAsia="TimesNewRomanPSMT"/>
        </w:rPr>
      </w:pPr>
      <w:r w:rsidRPr="00366E77">
        <w:t>FIELD SAMPLING</w:t>
      </w:r>
    </w:p>
    <w:p w14:paraId="055413C2" w14:textId="77777777" w:rsidR="00EE7A22" w:rsidRPr="00366E77" w:rsidRDefault="00EE7A22" w:rsidP="00EE7A22">
      <w:pPr>
        <w:autoSpaceDE w:val="0"/>
        <w:autoSpaceDN w:val="0"/>
        <w:adjustRightInd w:val="0"/>
        <w:ind w:left="720"/>
        <w:rPr>
          <w:szCs w:val="24"/>
        </w:rPr>
      </w:pPr>
      <w:r w:rsidRPr="00366E77">
        <w:rPr>
          <w:szCs w:val="24"/>
        </w:rPr>
        <w:t>Sediment samples were collected using standard NOAA National Status and Trends (NS&amp;T) Program protocols (Lauenstein and Cantillo, 1998).  Briefly, surface sediment samples (top 2 cm) were collected directly into certified pre-cleaned HPDE 250 ml jars. Field personnel wore disposable nitrile gloves to prevent cross contamination between sites. Jars were stored on ice while in the field, then kept frozen until analysis.</w:t>
      </w:r>
    </w:p>
    <w:p w14:paraId="0586A577" w14:textId="77777777" w:rsidR="00AF2DB0" w:rsidRPr="00366E77" w:rsidRDefault="00AF2DB0" w:rsidP="00EE7A22">
      <w:pPr>
        <w:autoSpaceDE w:val="0"/>
        <w:autoSpaceDN w:val="0"/>
        <w:adjustRightInd w:val="0"/>
        <w:ind w:left="720"/>
        <w:rPr>
          <w:rFonts w:eastAsia="Calibri"/>
          <w:szCs w:val="24"/>
        </w:rPr>
      </w:pPr>
    </w:p>
    <w:p w14:paraId="19866B3F" w14:textId="77777777" w:rsidR="00EE7A22" w:rsidRPr="00366E77" w:rsidRDefault="00EE7A22" w:rsidP="00CC271F">
      <w:pPr>
        <w:pStyle w:val="Heading3"/>
        <w:numPr>
          <w:ilvl w:val="0"/>
          <w:numId w:val="15"/>
        </w:numPr>
        <w:rPr>
          <w:rFonts w:eastAsia="TimesNewRomanPSMT"/>
        </w:rPr>
      </w:pPr>
      <w:r w:rsidRPr="00366E77">
        <w:t>LABORATORY ANALYSES</w:t>
      </w:r>
    </w:p>
    <w:p w14:paraId="54CD1F62" w14:textId="77777777" w:rsidR="00EE7A22" w:rsidRPr="00366E77" w:rsidRDefault="00EE7A22" w:rsidP="00CF5608">
      <w:pPr>
        <w:autoSpaceDE w:val="0"/>
        <w:autoSpaceDN w:val="0"/>
        <w:adjustRightInd w:val="0"/>
        <w:ind w:left="720"/>
        <w:rPr>
          <w:rFonts w:eastAsia="Calibri"/>
          <w:szCs w:val="24"/>
        </w:rPr>
      </w:pPr>
      <w:r w:rsidRPr="00366E77">
        <w:rPr>
          <w:szCs w:val="24"/>
        </w:rPr>
        <w:t xml:space="preserve">Sediment samples were analyzed via standard NS&amp;T techniques at the NS&amp;T contract lab (TDI Brooks International, College Station, Texas).  Detailed analytical methods can be found in Kimbrough </w:t>
      </w:r>
      <w:r w:rsidRPr="00366E77">
        <w:rPr>
          <w:i/>
          <w:iCs/>
          <w:szCs w:val="24"/>
        </w:rPr>
        <w:t xml:space="preserve">et al. </w:t>
      </w:r>
      <w:r w:rsidRPr="00366E77">
        <w:rPr>
          <w:szCs w:val="24"/>
        </w:rPr>
        <w:t xml:space="preserve">2006 and Kimbrough and Lauenstein 2006.  Briefly, PAHs were analyzed in the laboratory using gas chromatography/mass spectrometry in the selected ion monitoring (SIM) mode (Kimbrough </w:t>
      </w:r>
      <w:r w:rsidRPr="00366E77">
        <w:rPr>
          <w:i/>
          <w:iCs/>
          <w:szCs w:val="24"/>
        </w:rPr>
        <w:t xml:space="preserve">et al. </w:t>
      </w:r>
      <w:r w:rsidRPr="00366E77">
        <w:rPr>
          <w:szCs w:val="24"/>
        </w:rPr>
        <w:t xml:space="preserve">2006). Selected chlorinated organics (PCBs and pesticides) were analyzed using gas chromatography/electron capture detection (Kimbrough </w:t>
      </w:r>
      <w:r w:rsidRPr="00366E77">
        <w:rPr>
          <w:i/>
          <w:iCs/>
          <w:szCs w:val="24"/>
        </w:rPr>
        <w:t xml:space="preserve">et al. </w:t>
      </w:r>
      <w:r w:rsidRPr="00366E77">
        <w:rPr>
          <w:szCs w:val="24"/>
        </w:rPr>
        <w:t xml:space="preserve">2006). </w:t>
      </w:r>
      <w:r w:rsidRPr="00366E77">
        <w:rPr>
          <w:szCs w:val="24"/>
        </w:rPr>
        <w:lastRenderedPageBreak/>
        <w:t xml:space="preserve">Butyltins were analyzed using gas chromatography/flame photometric detection (Kimbrough </w:t>
      </w:r>
      <w:r w:rsidRPr="00366E77">
        <w:rPr>
          <w:i/>
          <w:iCs/>
          <w:szCs w:val="24"/>
        </w:rPr>
        <w:t xml:space="preserve">et al. </w:t>
      </w:r>
      <w:r w:rsidRPr="00366E77">
        <w:rPr>
          <w:szCs w:val="24"/>
        </w:rPr>
        <w:t>2006).</w:t>
      </w:r>
    </w:p>
    <w:p w14:paraId="5C39E816" w14:textId="77777777" w:rsidR="00EE7A22" w:rsidRPr="00366E77" w:rsidRDefault="00EE7A22" w:rsidP="00CF5608">
      <w:pPr>
        <w:autoSpaceDE w:val="0"/>
        <w:autoSpaceDN w:val="0"/>
        <w:adjustRightInd w:val="0"/>
        <w:ind w:left="720"/>
        <w:rPr>
          <w:szCs w:val="24"/>
        </w:rPr>
      </w:pPr>
    </w:p>
    <w:p w14:paraId="34898D01" w14:textId="77777777" w:rsidR="00EE7A22" w:rsidRPr="00366E77" w:rsidRDefault="00EE7A22" w:rsidP="00CF5608">
      <w:pPr>
        <w:autoSpaceDE w:val="0"/>
        <w:autoSpaceDN w:val="0"/>
        <w:adjustRightInd w:val="0"/>
        <w:ind w:left="720"/>
        <w:rPr>
          <w:szCs w:val="24"/>
        </w:rPr>
      </w:pPr>
      <w:r w:rsidRPr="00366E77">
        <w:rPr>
          <w:szCs w:val="24"/>
        </w:rPr>
        <w:t>Silver, cadmium, copper, lead, antimony, and tin were analyzed using inductively coupled plasma - mass spectrometry. Aluminum, arsenic, chromium, iron, manganese, nickel, silicon and zinc were analyzed using inductively coupled plasma - optical emission spectrometry. Mercury was analyzed using cold vapor - atomic absorption spectrometry. Selenium was analyzed using atomic fluorescence spectrometry (Kimbrough and Lauenstein et al. 2006). For each element, total elemental concentration (i.e. sum of all oxidation states) was measured.</w:t>
      </w:r>
    </w:p>
    <w:p w14:paraId="1BF32041" w14:textId="77777777" w:rsidR="00EE7A22" w:rsidRDefault="00EE7A22" w:rsidP="00EE7A22">
      <w:pPr>
        <w:autoSpaceDE w:val="0"/>
        <w:autoSpaceDN w:val="0"/>
        <w:adjustRightInd w:val="0"/>
        <w:ind w:left="720"/>
        <w:rPr>
          <w:rFonts w:eastAsia="TimesNewRomanPSMT"/>
          <w:szCs w:val="24"/>
        </w:rPr>
      </w:pPr>
    </w:p>
    <w:p w14:paraId="59291CA0" w14:textId="77777777" w:rsidR="00CF5608" w:rsidRPr="000A4CB2" w:rsidRDefault="00CF5608" w:rsidP="00CC271F">
      <w:pPr>
        <w:pStyle w:val="Heading3"/>
        <w:rPr>
          <w:rFonts w:eastAsia="TimesNewRomanPSMT"/>
        </w:rPr>
      </w:pPr>
      <w:r w:rsidRPr="000A4CB2">
        <w:rPr>
          <w:rFonts w:eastAsia="TimesNewRomanPSMT"/>
        </w:rPr>
        <w:t>Data Analysis</w:t>
      </w:r>
    </w:p>
    <w:p w14:paraId="193C1D1D" w14:textId="77777777" w:rsidR="00701945" w:rsidRPr="00701945" w:rsidRDefault="00701945" w:rsidP="00CC271F">
      <w:pPr>
        <w:pStyle w:val="Heading4"/>
        <w:rPr>
          <w:rFonts w:eastAsia="TimesNewRomanPSMT"/>
        </w:rPr>
      </w:pPr>
      <w:r w:rsidRPr="00701945">
        <w:rPr>
          <w:rFonts w:eastAsia="TimesNewRomanPSMT"/>
        </w:rPr>
        <w:t>Statistical Analysis</w:t>
      </w:r>
    </w:p>
    <w:p w14:paraId="3235A619" w14:textId="77777777" w:rsidR="00701945" w:rsidRPr="00701945" w:rsidRDefault="00701945" w:rsidP="00701945">
      <w:pPr>
        <w:autoSpaceDE w:val="0"/>
        <w:autoSpaceDN w:val="0"/>
        <w:adjustRightInd w:val="0"/>
        <w:rPr>
          <w:rFonts w:eastAsia="TimesNewRomanPSMT"/>
          <w:szCs w:val="24"/>
        </w:rPr>
      </w:pPr>
      <w:r w:rsidRPr="00701945">
        <w:rPr>
          <w:rFonts w:eastAsia="TimesNewRomanPSMT"/>
          <w:szCs w:val="24"/>
        </w:rPr>
        <w:t xml:space="preserve">Because the data were not normally distributed, a non-parametric multiple comparisons test (Dunn Method for Joint Ranking, </w:t>
      </w:r>
      <w:r w:rsidRPr="00701945">
        <w:rPr>
          <w:rFonts w:eastAsia="TimesNewRomanPSMT"/>
          <w:szCs w:val="24"/>
        </w:rPr>
        <w:t>=0.05) was used to evaluate differences among strata.  Because they were not randomly selected, the targeted sites (four watershed sites, plus one site by the school) were included in the summary statistics for the entire study area, but were excluded from the statistical analysis of differences between strata.  Spearman Rank correlations (</w:t>
      </w:r>
      <w:r w:rsidRPr="00701945">
        <w:rPr>
          <w:rFonts w:eastAsia="TimesNewRomanPSMT"/>
          <w:szCs w:val="24"/>
        </w:rPr>
        <w:t xml:space="preserve">=0.05) were examined to evaluate the relationships between sediment variables. </w:t>
      </w:r>
    </w:p>
    <w:p w14:paraId="4F31C846" w14:textId="77777777" w:rsidR="00701945" w:rsidRDefault="00701945" w:rsidP="000A4CB2">
      <w:pPr>
        <w:autoSpaceDE w:val="0"/>
        <w:autoSpaceDN w:val="0"/>
        <w:adjustRightInd w:val="0"/>
        <w:rPr>
          <w:rFonts w:eastAsia="TimesNewRomanPSMT"/>
          <w:szCs w:val="24"/>
        </w:rPr>
      </w:pPr>
    </w:p>
    <w:p w14:paraId="43DD124D" w14:textId="77777777" w:rsidR="00701945" w:rsidRPr="00366E77" w:rsidRDefault="00701945" w:rsidP="00CC271F">
      <w:pPr>
        <w:pStyle w:val="Heading4"/>
      </w:pPr>
      <w:r w:rsidRPr="00366E77">
        <w:t>Providing Context for Results</w:t>
      </w:r>
    </w:p>
    <w:p w14:paraId="1313EAE4" w14:textId="77777777" w:rsidR="00701945" w:rsidRDefault="00701945" w:rsidP="000A4CB2">
      <w:pPr>
        <w:autoSpaceDE w:val="0"/>
        <w:autoSpaceDN w:val="0"/>
        <w:adjustRightInd w:val="0"/>
        <w:rPr>
          <w:szCs w:val="24"/>
        </w:rPr>
      </w:pPr>
      <w:r w:rsidRPr="00366E77">
        <w:rPr>
          <w:szCs w:val="24"/>
        </w:rPr>
        <w:t xml:space="preserve">In addition to comparing contamination results between strata, these findings can be compared to previously published  numerical sediment quality guidelines (SQG) known as ERL (effects range-low) and ERM (effects range-median) developed by Long and colleagues (Long and Morgan, 1990; Long </w:t>
      </w:r>
      <w:r w:rsidRPr="00366E77">
        <w:rPr>
          <w:i/>
          <w:szCs w:val="24"/>
        </w:rPr>
        <w:t>et al</w:t>
      </w:r>
      <w:r w:rsidRPr="00366E77">
        <w:rPr>
          <w:szCs w:val="24"/>
        </w:rPr>
        <w:t>., 1995, Long et al. 1996, Long et al. 1998, Long and MacDonald, 1998).  For the purposes of discussion, when a sample exceeds the ERM, toxicity to benthic infauna is said to be probable.  When a sample exceeds the ERL but not the ERM, toxicity to benthic infauna is possible. It should be noted that SQG were designed for marine systems, so they are not directly applicable to freshwater stream sites.  Stream sites are included here purely for reference.   It is also important to note that SQG do not consider the additive impact of multiple pollutants on organisms.</w:t>
      </w:r>
    </w:p>
    <w:p w14:paraId="7E26FB46" w14:textId="77777777" w:rsidR="00701945" w:rsidRPr="00366E77" w:rsidRDefault="00701945" w:rsidP="000A4CB2">
      <w:pPr>
        <w:autoSpaceDE w:val="0"/>
        <w:autoSpaceDN w:val="0"/>
        <w:adjustRightInd w:val="0"/>
        <w:rPr>
          <w:rFonts w:eastAsia="TimesNewRomanPSMT"/>
          <w:szCs w:val="24"/>
        </w:rPr>
      </w:pPr>
    </w:p>
    <w:p w14:paraId="3882B374" w14:textId="77777777" w:rsidR="00EE7A22" w:rsidRPr="00366E77" w:rsidRDefault="00EE7A22" w:rsidP="00CC271F">
      <w:pPr>
        <w:pStyle w:val="Heading2"/>
        <w:rPr>
          <w:rFonts w:eastAsia="Calibri"/>
        </w:rPr>
      </w:pPr>
      <w:r w:rsidRPr="00366E77">
        <w:t>Baseline Values and Key Findings</w:t>
      </w:r>
    </w:p>
    <w:p w14:paraId="092B28E9" w14:textId="3C479A9D" w:rsidR="00EE7A22" w:rsidRPr="00366E77" w:rsidRDefault="00EE7A22" w:rsidP="00EE7A22">
      <w:pPr>
        <w:rPr>
          <w:szCs w:val="24"/>
        </w:rPr>
      </w:pPr>
      <w:commentRangeStart w:id="148"/>
      <w:r w:rsidRPr="00366E77">
        <w:rPr>
          <w:szCs w:val="24"/>
        </w:rPr>
        <w:t>In general, pollution in Faga’alu Bay is relatively low.  The ERM sediment quality guidelines were exceeded only for nickel (1 site in the watershed and 1 site in the Inner Bay) and zinc (1 site in the watershed).</w:t>
      </w:r>
      <w:commentRangeEnd w:id="148"/>
      <w:r w:rsidR="004C6DF6">
        <w:rPr>
          <w:rStyle w:val="CommentReference"/>
        </w:rPr>
        <w:commentReference w:id="148"/>
      </w:r>
      <w:r w:rsidRPr="00366E77">
        <w:rPr>
          <w:szCs w:val="24"/>
        </w:rPr>
        <w:t xml:space="preserve"> This suggests probable toxicity to benthic infauna at these sites. The ERL but not the ERM guideline was exceeded for at least one site for the following analytes: silver, arsenic, chromium, copper, zinc, nickel, chlordane and PCBs (Table </w:t>
      </w:r>
      <w:r w:rsidR="00A64B58">
        <w:rPr>
          <w:szCs w:val="24"/>
        </w:rPr>
        <w:t>2</w:t>
      </w:r>
      <w:r w:rsidRPr="00366E77">
        <w:rPr>
          <w:szCs w:val="24"/>
        </w:rPr>
        <w:t xml:space="preserve">).  This suggests that there is the possibility of toxicity to sediment infauna at these sites.  </w:t>
      </w:r>
      <w:commentRangeStart w:id="149"/>
      <w:r w:rsidRPr="00366E77">
        <w:rPr>
          <w:szCs w:val="24"/>
        </w:rPr>
        <w:t xml:space="preserve">Most analytes are higher in the watershed than in the Bay, suggesting a terrestrial source (e.g. </w:t>
      </w:r>
      <w:r w:rsidR="00004F94">
        <w:rPr>
          <w:szCs w:val="24"/>
        </w:rPr>
        <w:fldChar w:fldCharType="begin"/>
      </w:r>
      <w:r w:rsidR="00004F94">
        <w:rPr>
          <w:szCs w:val="24"/>
        </w:rPr>
        <w:instrText xml:space="preserve"> REF _Ref423528100 \h </w:instrText>
      </w:r>
      <w:r w:rsidR="00004F94">
        <w:rPr>
          <w:szCs w:val="24"/>
        </w:rPr>
      </w:r>
      <w:r w:rsidR="00004F94">
        <w:rPr>
          <w:szCs w:val="24"/>
        </w:rPr>
        <w:fldChar w:fldCharType="separate"/>
      </w:r>
      <w:r w:rsidR="00004F94">
        <w:t xml:space="preserve">Figure </w:t>
      </w:r>
      <w:r w:rsidR="00004F94">
        <w:rPr>
          <w:noProof/>
        </w:rPr>
        <w:t>15</w:t>
      </w:r>
      <w:r w:rsidR="00004F94">
        <w:rPr>
          <w:szCs w:val="24"/>
        </w:rPr>
        <w:fldChar w:fldCharType="end"/>
      </w:r>
      <w:r w:rsidRPr="00366E77">
        <w:rPr>
          <w:szCs w:val="24"/>
        </w:rPr>
        <w:t>).  An exception to this is arsenic where the highest value was measured in the North Bay strata (</w:t>
      </w:r>
      <w:r w:rsidR="00004F94">
        <w:rPr>
          <w:szCs w:val="24"/>
        </w:rPr>
        <w:fldChar w:fldCharType="begin"/>
      </w:r>
      <w:r w:rsidR="00004F94">
        <w:rPr>
          <w:szCs w:val="24"/>
        </w:rPr>
        <w:instrText xml:space="preserve"> REF _Ref423528110 \h </w:instrText>
      </w:r>
      <w:r w:rsidR="00004F94">
        <w:rPr>
          <w:szCs w:val="24"/>
        </w:rPr>
      </w:r>
      <w:r w:rsidR="00004F94">
        <w:rPr>
          <w:szCs w:val="24"/>
        </w:rPr>
        <w:fldChar w:fldCharType="separate"/>
      </w:r>
      <w:r w:rsidR="00004F94">
        <w:t xml:space="preserve">Figure </w:t>
      </w:r>
      <w:r w:rsidR="00004F94">
        <w:rPr>
          <w:noProof/>
        </w:rPr>
        <w:t>16</w:t>
      </w:r>
      <w:r w:rsidR="00004F94">
        <w:rPr>
          <w:szCs w:val="24"/>
        </w:rPr>
        <w:fldChar w:fldCharType="end"/>
      </w:r>
      <w:r w:rsidRPr="00366E77">
        <w:rPr>
          <w:szCs w:val="24"/>
        </w:rPr>
        <w:t xml:space="preserve">).  This may be related to the historical land fill located on the current school site.  </w:t>
      </w:r>
      <w:commentRangeEnd w:id="149"/>
      <w:r w:rsidR="00016595">
        <w:rPr>
          <w:rStyle w:val="CommentReference"/>
        </w:rPr>
        <w:commentReference w:id="149"/>
      </w:r>
      <w:r w:rsidRPr="00366E77">
        <w:rPr>
          <w:szCs w:val="24"/>
        </w:rPr>
        <w:t>Metals quantified in this study are generally well correlated with crustal elements that are generally not considered to be pollutants (e.g. Al, Fe, Mn, Si).  This is particularly true for Zn (</w:t>
      </w:r>
      <w:r w:rsidR="00004F94">
        <w:rPr>
          <w:szCs w:val="24"/>
        </w:rPr>
        <w:fldChar w:fldCharType="begin"/>
      </w:r>
      <w:r w:rsidR="00004F94">
        <w:rPr>
          <w:szCs w:val="24"/>
        </w:rPr>
        <w:instrText xml:space="preserve"> REF _Ref423528128 \h </w:instrText>
      </w:r>
      <w:r w:rsidR="00004F94">
        <w:rPr>
          <w:szCs w:val="24"/>
        </w:rPr>
      </w:r>
      <w:r w:rsidR="00004F94">
        <w:rPr>
          <w:szCs w:val="24"/>
        </w:rPr>
        <w:fldChar w:fldCharType="separate"/>
      </w:r>
      <w:r w:rsidR="00004F94">
        <w:t xml:space="preserve">Figure </w:t>
      </w:r>
      <w:r w:rsidR="00004F94">
        <w:rPr>
          <w:noProof/>
        </w:rPr>
        <w:t>17</w:t>
      </w:r>
      <w:r w:rsidR="00004F94">
        <w:rPr>
          <w:szCs w:val="24"/>
        </w:rPr>
        <w:fldChar w:fldCharType="end"/>
      </w:r>
      <w:r w:rsidRPr="00366E77">
        <w:rPr>
          <w:szCs w:val="24"/>
        </w:rPr>
        <w:t>) and Ni, meaning that despite their relatively elevated sediment concentrations, these levels are likely natural and the product of the erosion of watershed bedrock material.  Conversely, arsenic is not well correlated with other crustal elements (</w:t>
      </w:r>
      <w:r w:rsidR="00004F94">
        <w:rPr>
          <w:szCs w:val="24"/>
        </w:rPr>
        <w:fldChar w:fldCharType="begin"/>
      </w:r>
      <w:r w:rsidR="00004F94">
        <w:rPr>
          <w:szCs w:val="24"/>
        </w:rPr>
        <w:instrText xml:space="preserve"> REF _Ref423528138 \h </w:instrText>
      </w:r>
      <w:r w:rsidR="00004F94">
        <w:rPr>
          <w:szCs w:val="24"/>
        </w:rPr>
      </w:r>
      <w:r w:rsidR="00004F94">
        <w:rPr>
          <w:szCs w:val="24"/>
        </w:rPr>
        <w:fldChar w:fldCharType="separate"/>
      </w:r>
      <w:r w:rsidR="00004F94">
        <w:t xml:space="preserve">Figure </w:t>
      </w:r>
      <w:r w:rsidR="00004F94">
        <w:rPr>
          <w:noProof/>
        </w:rPr>
        <w:t>18</w:t>
      </w:r>
      <w:r w:rsidR="00004F94">
        <w:rPr>
          <w:szCs w:val="24"/>
        </w:rPr>
        <w:fldChar w:fldCharType="end"/>
      </w:r>
      <w:r w:rsidRPr="00366E77">
        <w:rPr>
          <w:szCs w:val="24"/>
        </w:rPr>
        <w:t xml:space="preserve">). </w:t>
      </w:r>
      <w:commentRangeStart w:id="150"/>
      <w:r w:rsidRPr="00366E77">
        <w:rPr>
          <w:szCs w:val="24"/>
        </w:rPr>
        <w:t>Legacy organic contaminants (e.g. chlordane, DDTs, PCBs) found in the Bay are likely due to their widespread historical use and environmental persistence, rather than any new sources of those pollutants in the system.</w:t>
      </w:r>
      <w:commentRangeEnd w:id="150"/>
      <w:r w:rsidR="00016595">
        <w:rPr>
          <w:rStyle w:val="CommentReference"/>
        </w:rPr>
        <w:commentReference w:id="150"/>
      </w:r>
    </w:p>
    <w:p w14:paraId="57CD15DC" w14:textId="77777777" w:rsidR="00AF2DB0" w:rsidRPr="00366E77" w:rsidRDefault="00AF2DB0" w:rsidP="00EE7A22">
      <w:pPr>
        <w:rPr>
          <w:ins w:id="151" w:author="Susie Holst" w:date="2015-04-09T15:56:00Z"/>
          <w:szCs w:val="24"/>
        </w:rPr>
      </w:pPr>
    </w:p>
    <w:p w14:paraId="71CC80FF" w14:textId="77777777" w:rsidR="00EE7A22" w:rsidRPr="00366E77" w:rsidRDefault="00EE7A22" w:rsidP="00EE7A22">
      <w:pPr>
        <w:rPr>
          <w:szCs w:val="24"/>
        </w:rPr>
      </w:pPr>
      <w:r w:rsidRPr="00366E77">
        <w:rPr>
          <w:szCs w:val="24"/>
        </w:rPr>
        <w:t>This data set serves as an important baseline against which to measure future change, including the efficacy of ongoing watershed management activities (e.g. improved management practices at the quarry).  Although Faga’alu Bay is not especially polluted with toxic contaminants, there are some reasons for concern, including potential leaching of metals and organics from the legacy landfill on the north shore of the Bay.  Furthermore, crustal element loads may decrease following changes in management practices at the quarry, which could be quantified with future sampling.</w:t>
      </w:r>
    </w:p>
    <w:p w14:paraId="4D7D9BF0" w14:textId="77777777" w:rsidR="00701945" w:rsidRDefault="00701945" w:rsidP="00701945">
      <w:pPr>
        <w:rPr>
          <w:b/>
          <w:sz w:val="28"/>
          <w:szCs w:val="28"/>
        </w:rPr>
      </w:pPr>
    </w:p>
    <w:p w14:paraId="66D43634" w14:textId="77777777" w:rsidR="00701945" w:rsidRDefault="00701945" w:rsidP="00CC271F">
      <w:pPr>
        <w:pStyle w:val="Heading2"/>
        <w:rPr>
          <w:rFonts w:eastAsiaTheme="minorEastAsia"/>
        </w:rPr>
      </w:pPr>
      <w:r w:rsidRPr="0061006E">
        <w:t>Outlook</w:t>
      </w:r>
      <w:r>
        <w:t xml:space="preserve">: </w:t>
      </w:r>
      <w:r w:rsidRPr="000F60C1">
        <w:rPr>
          <w:rFonts w:eastAsiaTheme="minorEastAsia"/>
        </w:rPr>
        <w:t>Anticipated changes due to mitigation activities</w:t>
      </w:r>
    </w:p>
    <w:p w14:paraId="763057EE" w14:textId="77777777" w:rsidR="00701945" w:rsidRDefault="00701945" w:rsidP="00701945">
      <w:pPr>
        <w:rPr>
          <w:szCs w:val="24"/>
        </w:rPr>
      </w:pPr>
      <w:r>
        <w:rPr>
          <w:szCs w:val="24"/>
        </w:rPr>
        <w:t xml:space="preserve">The mitigation activities discussed above do not directly target sources of contaminants to the Bay.  </w:t>
      </w:r>
      <w:commentRangeStart w:id="152"/>
      <w:r>
        <w:rPr>
          <w:szCs w:val="24"/>
        </w:rPr>
        <w:t>However, if mining activities at the quarry are increasing the rate at which naturally occurring crustal metals (e.g. nickel and zinc) were reaching the Bay</w:t>
      </w:r>
      <w:commentRangeEnd w:id="152"/>
      <w:r w:rsidR="00A64B58">
        <w:rPr>
          <w:rStyle w:val="CommentReference"/>
        </w:rPr>
        <w:commentReference w:id="152"/>
      </w:r>
      <w:r>
        <w:rPr>
          <w:szCs w:val="24"/>
        </w:rPr>
        <w:t>, best management practices at the quarry designed to reduce sediment flux may have the added effect of decreasing the crustal metal flux to the Bay.  It should be noted that unlike organic contaminants (e.g. DDT, PCBs) which decay over time into less harmful compounds elemental metals do not degrade.  As a result, decreases in sediment (and therefore metal) load may not result in decreases in sediment metal concentrations, unless metals are being otherwise removed from the system.  For example, metals may become less bioavailable (i.e. through burying by new sediments), may be taken up by biology, or may be flushed from the system during extremely large storm events.</w:t>
      </w:r>
    </w:p>
    <w:p w14:paraId="37AA4D02" w14:textId="77777777" w:rsidR="00701945" w:rsidRDefault="00701945" w:rsidP="00701945">
      <w:pPr>
        <w:rPr>
          <w:szCs w:val="24"/>
        </w:rPr>
      </w:pPr>
    </w:p>
    <w:p w14:paraId="1B590FD5" w14:textId="77777777" w:rsidR="00701945" w:rsidRDefault="00701945" w:rsidP="00701945">
      <w:pPr>
        <w:rPr>
          <w:szCs w:val="24"/>
        </w:rPr>
      </w:pPr>
      <w:commentRangeStart w:id="153"/>
      <w:r>
        <w:rPr>
          <w:szCs w:val="24"/>
        </w:rPr>
        <w:t>Additionally, data presented in this study suggest that the legacy landfill could be a source of some pollutants to the Bay.  This warrants further research, including groundwater measurements, and could require additional mitigation activities in the future.</w:t>
      </w:r>
      <w:commentRangeEnd w:id="153"/>
      <w:r w:rsidR="00A64B58">
        <w:rPr>
          <w:rStyle w:val="CommentReference"/>
        </w:rPr>
        <w:commentReference w:id="153"/>
      </w:r>
    </w:p>
    <w:p w14:paraId="42C12A82" w14:textId="77777777" w:rsidR="0061006E" w:rsidRPr="0061006E" w:rsidRDefault="0061006E" w:rsidP="00EE7A22">
      <w:pPr>
        <w:rPr>
          <w:b/>
          <w:sz w:val="28"/>
          <w:szCs w:val="28"/>
        </w:rPr>
      </w:pPr>
    </w:p>
    <w:p w14:paraId="078885B0" w14:textId="77777777" w:rsidR="00EE7A22" w:rsidRPr="00366E77" w:rsidRDefault="00EE7A22" w:rsidP="00CC271F">
      <w:pPr>
        <w:pStyle w:val="Heading2"/>
      </w:pPr>
      <w:r w:rsidRPr="00366E77">
        <w:t>Additional Information</w:t>
      </w:r>
    </w:p>
    <w:p w14:paraId="1B7D56DB" w14:textId="77777777" w:rsidR="00EE7A22" w:rsidRPr="00366E77" w:rsidRDefault="00EE7A22" w:rsidP="00EE7A22">
      <w:pPr>
        <w:rPr>
          <w:szCs w:val="24"/>
        </w:rPr>
      </w:pPr>
      <w:r w:rsidRPr="00366E77">
        <w:rPr>
          <w:szCs w:val="24"/>
        </w:rPr>
        <w:t>More detailed analysis, including maps, graphs and statistics will be available in a published NOAA technical memorandum (scheduled publication date May 2015).  Please contact Dr. David Whitall (</w:t>
      </w:r>
      <w:hyperlink r:id="rId28" w:history="1">
        <w:r w:rsidRPr="00366E77">
          <w:rPr>
            <w:rStyle w:val="Hyperlink"/>
            <w:szCs w:val="24"/>
          </w:rPr>
          <w:t>dave.whitall@noaa.gov</w:t>
        </w:r>
      </w:hyperlink>
      <w:r w:rsidRPr="00366E77">
        <w:rPr>
          <w:szCs w:val="24"/>
        </w:rPr>
        <w:t>) with technical questions.</w:t>
      </w:r>
    </w:p>
    <w:p w14:paraId="3279BF97" w14:textId="77777777" w:rsidR="00E978D9" w:rsidRDefault="00E978D9" w:rsidP="00EE7A22">
      <w:pPr>
        <w:rPr>
          <w:sz w:val="28"/>
          <w:szCs w:val="28"/>
        </w:rPr>
      </w:pPr>
    </w:p>
    <w:p w14:paraId="03B7C7E5" w14:textId="77777777" w:rsidR="00EE7A22" w:rsidRPr="00366E77" w:rsidRDefault="00EE7A22" w:rsidP="00EE7A22">
      <w:pPr>
        <w:rPr>
          <w:szCs w:val="24"/>
        </w:rPr>
      </w:pPr>
    </w:p>
    <w:p w14:paraId="3C7C4CF8" w14:textId="77777777" w:rsidR="00EE7A22" w:rsidRPr="00A64B58" w:rsidRDefault="00EE7A22" w:rsidP="00EE7A22">
      <w:pPr>
        <w:rPr>
          <w:sz w:val="20"/>
        </w:rPr>
      </w:pPr>
      <w:r w:rsidRPr="00A64B58">
        <w:rPr>
          <w:sz w:val="20"/>
        </w:rPr>
        <w:t xml:space="preserve">Table </w:t>
      </w:r>
      <w:r w:rsidR="00A64B58" w:rsidRPr="00A64B58">
        <w:rPr>
          <w:sz w:val="20"/>
        </w:rPr>
        <w:t>2</w:t>
      </w:r>
      <w:r w:rsidRPr="00A64B58">
        <w:rPr>
          <w:sz w:val="20"/>
        </w:rPr>
        <w:t>: Summary statistics for sediment samples in Faga’alu Bay and watershed (January 2014).  Summary statistics include targeted (e.g. watershed) sites.</w:t>
      </w:r>
    </w:p>
    <w:tbl>
      <w:tblPr>
        <w:tblW w:w="9840" w:type="dxa"/>
        <w:tblInd w:w="93" w:type="dxa"/>
        <w:tblLook w:val="04A0" w:firstRow="1" w:lastRow="0" w:firstColumn="1" w:lastColumn="0" w:noHBand="0" w:noVBand="1"/>
      </w:tblPr>
      <w:tblGrid>
        <w:gridCol w:w="2300"/>
        <w:gridCol w:w="794"/>
        <w:gridCol w:w="1053"/>
        <w:gridCol w:w="960"/>
        <w:gridCol w:w="960"/>
        <w:gridCol w:w="960"/>
        <w:gridCol w:w="960"/>
        <w:gridCol w:w="2020"/>
      </w:tblGrid>
      <w:tr w:rsidR="00EE7A22" w14:paraId="3ACF020F" w14:textId="77777777" w:rsidTr="00EE7A22">
        <w:trPr>
          <w:trHeight w:val="600"/>
        </w:trPr>
        <w:tc>
          <w:tcPr>
            <w:tcW w:w="2300" w:type="dxa"/>
            <w:tcBorders>
              <w:top w:val="single" w:sz="4" w:space="0" w:color="auto"/>
              <w:left w:val="nil"/>
              <w:bottom w:val="single" w:sz="4" w:space="0" w:color="auto"/>
              <w:right w:val="nil"/>
            </w:tcBorders>
            <w:noWrap/>
            <w:vAlign w:val="bottom"/>
            <w:hideMark/>
          </w:tcPr>
          <w:p w14:paraId="07A1A974" w14:textId="77777777" w:rsidR="00EE7A22" w:rsidRDefault="00EE7A22">
            <w:pPr>
              <w:rPr>
                <w:rFonts w:ascii="Arial" w:hAnsi="Arial" w:cs="Arial"/>
                <w:b/>
                <w:bCs/>
                <w:sz w:val="20"/>
              </w:rPr>
            </w:pPr>
            <w:r>
              <w:rPr>
                <w:rFonts w:ascii="Arial" w:hAnsi="Arial" w:cs="Arial"/>
                <w:b/>
                <w:bCs/>
                <w:sz w:val="20"/>
              </w:rPr>
              <w:t>Analyte</w:t>
            </w:r>
          </w:p>
        </w:tc>
        <w:tc>
          <w:tcPr>
            <w:tcW w:w="720" w:type="dxa"/>
            <w:tcBorders>
              <w:top w:val="single" w:sz="4" w:space="0" w:color="auto"/>
              <w:left w:val="nil"/>
              <w:bottom w:val="single" w:sz="4" w:space="0" w:color="auto"/>
              <w:right w:val="nil"/>
            </w:tcBorders>
            <w:noWrap/>
            <w:vAlign w:val="bottom"/>
            <w:hideMark/>
          </w:tcPr>
          <w:p w14:paraId="5FEE7512" w14:textId="77777777" w:rsidR="00EE7A22" w:rsidRDefault="00EE7A22">
            <w:pPr>
              <w:rPr>
                <w:rFonts w:ascii="Arial" w:hAnsi="Arial" w:cs="Arial"/>
                <w:b/>
                <w:bCs/>
                <w:sz w:val="20"/>
              </w:rPr>
            </w:pPr>
            <w:r>
              <w:rPr>
                <w:rFonts w:ascii="Arial" w:hAnsi="Arial" w:cs="Arial"/>
                <w:b/>
                <w:bCs/>
                <w:sz w:val="20"/>
              </w:rPr>
              <w:t>Units</w:t>
            </w:r>
          </w:p>
        </w:tc>
        <w:tc>
          <w:tcPr>
            <w:tcW w:w="960" w:type="dxa"/>
            <w:tcBorders>
              <w:top w:val="single" w:sz="4" w:space="0" w:color="auto"/>
              <w:left w:val="nil"/>
              <w:bottom w:val="single" w:sz="4" w:space="0" w:color="auto"/>
              <w:right w:val="nil"/>
            </w:tcBorders>
            <w:noWrap/>
            <w:vAlign w:val="bottom"/>
            <w:hideMark/>
          </w:tcPr>
          <w:p w14:paraId="5A0E1AA4" w14:textId="77777777" w:rsidR="00EE7A22" w:rsidRDefault="00EE7A22">
            <w:pPr>
              <w:jc w:val="center"/>
              <w:rPr>
                <w:b/>
                <w:bCs/>
                <w:i/>
                <w:iCs/>
                <w:color w:val="000000"/>
                <w:szCs w:val="22"/>
              </w:rPr>
            </w:pPr>
            <w:r>
              <w:rPr>
                <w:b/>
                <w:bCs/>
                <w:i/>
                <w:iCs/>
                <w:color w:val="000000"/>
              </w:rPr>
              <w:t>Min</w:t>
            </w:r>
          </w:p>
        </w:tc>
        <w:tc>
          <w:tcPr>
            <w:tcW w:w="960" w:type="dxa"/>
            <w:tcBorders>
              <w:top w:val="single" w:sz="4" w:space="0" w:color="auto"/>
              <w:left w:val="nil"/>
              <w:bottom w:val="single" w:sz="4" w:space="0" w:color="auto"/>
              <w:right w:val="nil"/>
            </w:tcBorders>
            <w:noWrap/>
            <w:vAlign w:val="bottom"/>
            <w:hideMark/>
          </w:tcPr>
          <w:p w14:paraId="6A20DD04" w14:textId="77777777" w:rsidR="00EE7A22" w:rsidRDefault="00EE7A22">
            <w:pPr>
              <w:jc w:val="center"/>
              <w:rPr>
                <w:b/>
                <w:bCs/>
                <w:i/>
                <w:iCs/>
                <w:color w:val="000000"/>
                <w:szCs w:val="22"/>
              </w:rPr>
            </w:pPr>
            <w:r>
              <w:rPr>
                <w:b/>
                <w:bCs/>
                <w:i/>
                <w:iCs/>
                <w:color w:val="000000"/>
              </w:rPr>
              <w:t>Max</w:t>
            </w:r>
          </w:p>
        </w:tc>
        <w:tc>
          <w:tcPr>
            <w:tcW w:w="960" w:type="dxa"/>
            <w:tcBorders>
              <w:top w:val="single" w:sz="4" w:space="0" w:color="auto"/>
              <w:left w:val="nil"/>
              <w:bottom w:val="single" w:sz="4" w:space="0" w:color="auto"/>
              <w:right w:val="nil"/>
            </w:tcBorders>
            <w:noWrap/>
            <w:vAlign w:val="bottom"/>
            <w:hideMark/>
          </w:tcPr>
          <w:p w14:paraId="09CBE1AF" w14:textId="77777777" w:rsidR="00EE7A22" w:rsidRDefault="00EE7A22">
            <w:pPr>
              <w:jc w:val="center"/>
              <w:rPr>
                <w:b/>
                <w:bCs/>
                <w:i/>
                <w:iCs/>
                <w:color w:val="000000"/>
                <w:szCs w:val="22"/>
              </w:rPr>
            </w:pPr>
            <w:r>
              <w:rPr>
                <w:b/>
                <w:bCs/>
                <w:i/>
                <w:iCs/>
                <w:color w:val="000000"/>
              </w:rPr>
              <w:t>Mean</w:t>
            </w:r>
          </w:p>
        </w:tc>
        <w:tc>
          <w:tcPr>
            <w:tcW w:w="960" w:type="dxa"/>
            <w:tcBorders>
              <w:top w:val="single" w:sz="4" w:space="0" w:color="auto"/>
              <w:left w:val="nil"/>
              <w:bottom w:val="single" w:sz="4" w:space="0" w:color="auto"/>
              <w:right w:val="nil"/>
            </w:tcBorders>
            <w:noWrap/>
            <w:vAlign w:val="bottom"/>
            <w:hideMark/>
          </w:tcPr>
          <w:p w14:paraId="6D9DBA62" w14:textId="77777777" w:rsidR="00EE7A22" w:rsidRDefault="00EE7A22">
            <w:pPr>
              <w:jc w:val="center"/>
              <w:rPr>
                <w:b/>
                <w:bCs/>
                <w:i/>
                <w:iCs/>
                <w:color w:val="000000"/>
                <w:szCs w:val="22"/>
              </w:rPr>
            </w:pPr>
            <w:r>
              <w:rPr>
                <w:b/>
                <w:bCs/>
                <w:i/>
                <w:iCs/>
                <w:color w:val="000000"/>
              </w:rPr>
              <w:t>Median</w:t>
            </w:r>
          </w:p>
        </w:tc>
        <w:tc>
          <w:tcPr>
            <w:tcW w:w="960" w:type="dxa"/>
            <w:tcBorders>
              <w:top w:val="single" w:sz="4" w:space="0" w:color="auto"/>
              <w:left w:val="nil"/>
              <w:bottom w:val="single" w:sz="4" w:space="0" w:color="auto"/>
              <w:right w:val="nil"/>
            </w:tcBorders>
            <w:noWrap/>
            <w:vAlign w:val="bottom"/>
            <w:hideMark/>
          </w:tcPr>
          <w:p w14:paraId="57042A33" w14:textId="77777777" w:rsidR="00EE7A22" w:rsidRDefault="00EE7A22">
            <w:pPr>
              <w:jc w:val="center"/>
              <w:rPr>
                <w:b/>
                <w:bCs/>
                <w:i/>
                <w:iCs/>
                <w:color w:val="000000"/>
                <w:szCs w:val="22"/>
              </w:rPr>
            </w:pPr>
            <w:r>
              <w:rPr>
                <w:b/>
                <w:bCs/>
                <w:i/>
                <w:iCs/>
                <w:color w:val="000000"/>
              </w:rPr>
              <w:t>StDev</w:t>
            </w:r>
          </w:p>
        </w:tc>
        <w:tc>
          <w:tcPr>
            <w:tcW w:w="2020" w:type="dxa"/>
            <w:tcBorders>
              <w:top w:val="single" w:sz="4" w:space="0" w:color="auto"/>
              <w:left w:val="nil"/>
              <w:bottom w:val="single" w:sz="4" w:space="0" w:color="auto"/>
              <w:right w:val="nil"/>
            </w:tcBorders>
            <w:vAlign w:val="bottom"/>
            <w:hideMark/>
          </w:tcPr>
          <w:p w14:paraId="55D3D63F" w14:textId="77777777" w:rsidR="00EE7A22" w:rsidRDefault="00EE7A22">
            <w:pPr>
              <w:jc w:val="center"/>
              <w:rPr>
                <w:b/>
                <w:bCs/>
                <w:i/>
                <w:iCs/>
                <w:color w:val="000000"/>
                <w:szCs w:val="22"/>
              </w:rPr>
            </w:pPr>
            <w:r>
              <w:rPr>
                <w:b/>
                <w:bCs/>
                <w:i/>
                <w:iCs/>
                <w:color w:val="000000"/>
              </w:rPr>
              <w:t>Number of Sites Exceeding ERL/ERM</w:t>
            </w:r>
          </w:p>
        </w:tc>
      </w:tr>
      <w:tr w:rsidR="00EE7A22" w14:paraId="3DB99FEC" w14:textId="77777777" w:rsidTr="00EE7A22">
        <w:trPr>
          <w:trHeight w:val="300"/>
        </w:trPr>
        <w:tc>
          <w:tcPr>
            <w:tcW w:w="2300" w:type="dxa"/>
            <w:tcBorders>
              <w:top w:val="single" w:sz="4" w:space="0" w:color="auto"/>
              <w:left w:val="nil"/>
              <w:bottom w:val="nil"/>
              <w:right w:val="nil"/>
            </w:tcBorders>
            <w:noWrap/>
            <w:vAlign w:val="bottom"/>
            <w:hideMark/>
          </w:tcPr>
          <w:p w14:paraId="328EC4C1" w14:textId="77777777" w:rsidR="00EE7A22" w:rsidRDefault="00EE7A22">
            <w:pPr>
              <w:rPr>
                <w:b/>
                <w:bCs/>
                <w:color w:val="000000"/>
                <w:szCs w:val="22"/>
              </w:rPr>
            </w:pPr>
            <w:r>
              <w:rPr>
                <w:b/>
                <w:bCs/>
                <w:color w:val="000000"/>
              </w:rPr>
              <w:t>Ag</w:t>
            </w:r>
          </w:p>
        </w:tc>
        <w:tc>
          <w:tcPr>
            <w:tcW w:w="720" w:type="dxa"/>
            <w:tcBorders>
              <w:top w:val="single" w:sz="4" w:space="0" w:color="auto"/>
              <w:left w:val="nil"/>
              <w:bottom w:val="nil"/>
              <w:right w:val="nil"/>
            </w:tcBorders>
            <w:noWrap/>
            <w:vAlign w:val="bottom"/>
            <w:hideMark/>
          </w:tcPr>
          <w:p w14:paraId="2A1EE8A5" w14:textId="77777777" w:rsidR="00EE7A22" w:rsidRDefault="00EE7A22">
            <w:pPr>
              <w:rPr>
                <w:color w:val="000000"/>
                <w:szCs w:val="22"/>
              </w:rPr>
            </w:pPr>
            <w:r>
              <w:rPr>
                <w:color w:val="000000"/>
              </w:rPr>
              <w:t>ug/g</w:t>
            </w:r>
          </w:p>
        </w:tc>
        <w:tc>
          <w:tcPr>
            <w:tcW w:w="960" w:type="dxa"/>
            <w:tcBorders>
              <w:top w:val="single" w:sz="4" w:space="0" w:color="auto"/>
              <w:left w:val="nil"/>
              <w:bottom w:val="nil"/>
              <w:right w:val="nil"/>
            </w:tcBorders>
            <w:noWrap/>
            <w:vAlign w:val="bottom"/>
            <w:hideMark/>
          </w:tcPr>
          <w:p w14:paraId="7ECFD52F" w14:textId="77777777" w:rsidR="00EE7A22" w:rsidRDefault="00EE7A22">
            <w:pPr>
              <w:jc w:val="right"/>
              <w:rPr>
                <w:color w:val="000000"/>
                <w:szCs w:val="22"/>
              </w:rPr>
            </w:pPr>
            <w:r>
              <w:rPr>
                <w:color w:val="000000"/>
              </w:rPr>
              <w:t>0</w:t>
            </w:r>
          </w:p>
        </w:tc>
        <w:tc>
          <w:tcPr>
            <w:tcW w:w="960" w:type="dxa"/>
            <w:tcBorders>
              <w:top w:val="single" w:sz="4" w:space="0" w:color="auto"/>
              <w:left w:val="nil"/>
              <w:bottom w:val="nil"/>
              <w:right w:val="nil"/>
            </w:tcBorders>
            <w:noWrap/>
            <w:vAlign w:val="bottom"/>
            <w:hideMark/>
          </w:tcPr>
          <w:p w14:paraId="063264B6" w14:textId="77777777" w:rsidR="00EE7A22" w:rsidRDefault="00EE7A22">
            <w:pPr>
              <w:jc w:val="right"/>
              <w:rPr>
                <w:color w:val="000000"/>
                <w:szCs w:val="22"/>
              </w:rPr>
            </w:pPr>
            <w:r>
              <w:rPr>
                <w:color w:val="000000"/>
              </w:rPr>
              <w:t>2.74</w:t>
            </w:r>
          </w:p>
        </w:tc>
        <w:tc>
          <w:tcPr>
            <w:tcW w:w="960" w:type="dxa"/>
            <w:tcBorders>
              <w:top w:val="single" w:sz="4" w:space="0" w:color="auto"/>
              <w:left w:val="nil"/>
              <w:bottom w:val="nil"/>
              <w:right w:val="nil"/>
            </w:tcBorders>
            <w:noWrap/>
            <w:vAlign w:val="bottom"/>
            <w:hideMark/>
          </w:tcPr>
          <w:p w14:paraId="564E5EAD" w14:textId="77777777" w:rsidR="00EE7A22" w:rsidRDefault="00EE7A22">
            <w:pPr>
              <w:jc w:val="right"/>
              <w:rPr>
                <w:color w:val="000000"/>
                <w:szCs w:val="22"/>
              </w:rPr>
            </w:pPr>
            <w:r>
              <w:rPr>
                <w:color w:val="000000"/>
              </w:rPr>
              <w:t>0.49</w:t>
            </w:r>
          </w:p>
        </w:tc>
        <w:tc>
          <w:tcPr>
            <w:tcW w:w="960" w:type="dxa"/>
            <w:tcBorders>
              <w:top w:val="single" w:sz="4" w:space="0" w:color="auto"/>
              <w:left w:val="nil"/>
              <w:bottom w:val="nil"/>
              <w:right w:val="nil"/>
            </w:tcBorders>
            <w:noWrap/>
            <w:vAlign w:val="bottom"/>
            <w:hideMark/>
          </w:tcPr>
          <w:p w14:paraId="1792F468" w14:textId="77777777" w:rsidR="00EE7A22" w:rsidRDefault="00EE7A22">
            <w:pPr>
              <w:jc w:val="right"/>
              <w:rPr>
                <w:color w:val="000000"/>
                <w:szCs w:val="22"/>
              </w:rPr>
            </w:pPr>
            <w:r>
              <w:rPr>
                <w:color w:val="000000"/>
              </w:rPr>
              <w:t>0</w:t>
            </w:r>
          </w:p>
        </w:tc>
        <w:tc>
          <w:tcPr>
            <w:tcW w:w="960" w:type="dxa"/>
            <w:tcBorders>
              <w:top w:val="single" w:sz="4" w:space="0" w:color="auto"/>
              <w:left w:val="nil"/>
              <w:bottom w:val="nil"/>
              <w:right w:val="nil"/>
            </w:tcBorders>
            <w:noWrap/>
            <w:vAlign w:val="bottom"/>
            <w:hideMark/>
          </w:tcPr>
          <w:p w14:paraId="7BB70049" w14:textId="77777777" w:rsidR="00EE7A22" w:rsidRDefault="00EE7A22">
            <w:pPr>
              <w:jc w:val="right"/>
              <w:rPr>
                <w:color w:val="000000"/>
                <w:szCs w:val="22"/>
              </w:rPr>
            </w:pPr>
            <w:r>
              <w:rPr>
                <w:color w:val="000000"/>
              </w:rPr>
              <w:t>0.81</w:t>
            </w:r>
          </w:p>
        </w:tc>
        <w:tc>
          <w:tcPr>
            <w:tcW w:w="2020" w:type="dxa"/>
            <w:tcBorders>
              <w:top w:val="single" w:sz="4" w:space="0" w:color="auto"/>
              <w:left w:val="nil"/>
              <w:bottom w:val="nil"/>
              <w:right w:val="nil"/>
            </w:tcBorders>
            <w:noWrap/>
            <w:vAlign w:val="bottom"/>
            <w:hideMark/>
          </w:tcPr>
          <w:p w14:paraId="3692EDCD" w14:textId="77777777" w:rsidR="00EE7A22" w:rsidRDefault="00EE7A22">
            <w:pPr>
              <w:jc w:val="center"/>
              <w:rPr>
                <w:color w:val="000000"/>
                <w:szCs w:val="22"/>
              </w:rPr>
            </w:pPr>
            <w:r>
              <w:rPr>
                <w:color w:val="000000"/>
              </w:rPr>
              <w:t>4/0</w:t>
            </w:r>
          </w:p>
        </w:tc>
      </w:tr>
      <w:tr w:rsidR="00EE7A22" w14:paraId="6D6D1279" w14:textId="77777777" w:rsidTr="00EE7A22">
        <w:trPr>
          <w:trHeight w:val="300"/>
        </w:trPr>
        <w:tc>
          <w:tcPr>
            <w:tcW w:w="2300" w:type="dxa"/>
            <w:noWrap/>
            <w:vAlign w:val="bottom"/>
            <w:hideMark/>
          </w:tcPr>
          <w:p w14:paraId="15390165" w14:textId="77777777" w:rsidR="00EE7A22" w:rsidRDefault="00EE7A22">
            <w:pPr>
              <w:rPr>
                <w:b/>
                <w:bCs/>
                <w:color w:val="000000"/>
                <w:szCs w:val="22"/>
              </w:rPr>
            </w:pPr>
            <w:r>
              <w:rPr>
                <w:b/>
                <w:bCs/>
                <w:color w:val="000000"/>
              </w:rPr>
              <w:t>Al</w:t>
            </w:r>
          </w:p>
        </w:tc>
        <w:tc>
          <w:tcPr>
            <w:tcW w:w="720" w:type="dxa"/>
            <w:noWrap/>
            <w:vAlign w:val="bottom"/>
            <w:hideMark/>
          </w:tcPr>
          <w:p w14:paraId="46F73F4E" w14:textId="77777777" w:rsidR="00EE7A22" w:rsidRDefault="00EE7A22">
            <w:pPr>
              <w:rPr>
                <w:color w:val="000000"/>
                <w:szCs w:val="22"/>
              </w:rPr>
            </w:pPr>
            <w:r>
              <w:rPr>
                <w:color w:val="000000"/>
              </w:rPr>
              <w:t>ug/g</w:t>
            </w:r>
          </w:p>
        </w:tc>
        <w:tc>
          <w:tcPr>
            <w:tcW w:w="960" w:type="dxa"/>
            <w:noWrap/>
            <w:vAlign w:val="bottom"/>
            <w:hideMark/>
          </w:tcPr>
          <w:p w14:paraId="16447558" w14:textId="77777777" w:rsidR="00EE7A22" w:rsidRDefault="00EE7A22">
            <w:pPr>
              <w:jc w:val="right"/>
              <w:rPr>
                <w:color w:val="000000"/>
                <w:szCs w:val="22"/>
              </w:rPr>
            </w:pPr>
            <w:r>
              <w:rPr>
                <w:color w:val="000000"/>
              </w:rPr>
              <w:t>475</w:t>
            </w:r>
          </w:p>
        </w:tc>
        <w:tc>
          <w:tcPr>
            <w:tcW w:w="960" w:type="dxa"/>
            <w:noWrap/>
            <w:vAlign w:val="bottom"/>
            <w:hideMark/>
          </w:tcPr>
          <w:p w14:paraId="5B567AEC" w14:textId="77777777" w:rsidR="00EE7A22" w:rsidRDefault="00EE7A22">
            <w:pPr>
              <w:jc w:val="right"/>
              <w:rPr>
                <w:color w:val="000000"/>
                <w:szCs w:val="22"/>
              </w:rPr>
            </w:pPr>
            <w:r>
              <w:rPr>
                <w:color w:val="000000"/>
              </w:rPr>
              <w:t>72400</w:t>
            </w:r>
          </w:p>
        </w:tc>
        <w:tc>
          <w:tcPr>
            <w:tcW w:w="960" w:type="dxa"/>
            <w:noWrap/>
            <w:vAlign w:val="bottom"/>
            <w:hideMark/>
          </w:tcPr>
          <w:p w14:paraId="1FB6944A" w14:textId="77777777" w:rsidR="00EE7A22" w:rsidRDefault="00EE7A22">
            <w:pPr>
              <w:jc w:val="right"/>
              <w:rPr>
                <w:color w:val="000000"/>
                <w:szCs w:val="22"/>
              </w:rPr>
            </w:pPr>
            <w:r>
              <w:rPr>
                <w:color w:val="000000"/>
              </w:rPr>
              <w:t>25682</w:t>
            </w:r>
          </w:p>
        </w:tc>
        <w:tc>
          <w:tcPr>
            <w:tcW w:w="960" w:type="dxa"/>
            <w:noWrap/>
            <w:vAlign w:val="bottom"/>
            <w:hideMark/>
          </w:tcPr>
          <w:p w14:paraId="3A63AB95" w14:textId="77777777" w:rsidR="00EE7A22" w:rsidRDefault="00EE7A22">
            <w:pPr>
              <w:jc w:val="right"/>
              <w:rPr>
                <w:color w:val="000000"/>
                <w:szCs w:val="22"/>
              </w:rPr>
            </w:pPr>
            <w:r>
              <w:rPr>
                <w:color w:val="000000"/>
              </w:rPr>
              <w:t>8250</w:t>
            </w:r>
          </w:p>
        </w:tc>
        <w:tc>
          <w:tcPr>
            <w:tcW w:w="960" w:type="dxa"/>
            <w:noWrap/>
            <w:vAlign w:val="bottom"/>
            <w:hideMark/>
          </w:tcPr>
          <w:p w14:paraId="1CBA3EA9" w14:textId="77777777" w:rsidR="00EE7A22" w:rsidRDefault="00EE7A22">
            <w:pPr>
              <w:jc w:val="right"/>
              <w:rPr>
                <w:color w:val="000000"/>
                <w:szCs w:val="22"/>
              </w:rPr>
            </w:pPr>
            <w:r>
              <w:rPr>
                <w:color w:val="000000"/>
              </w:rPr>
              <w:t>28817</w:t>
            </w:r>
          </w:p>
        </w:tc>
        <w:tc>
          <w:tcPr>
            <w:tcW w:w="2020" w:type="dxa"/>
            <w:noWrap/>
            <w:vAlign w:val="bottom"/>
            <w:hideMark/>
          </w:tcPr>
          <w:p w14:paraId="30029078" w14:textId="77777777" w:rsidR="00EE7A22" w:rsidRDefault="00EE7A22">
            <w:pPr>
              <w:jc w:val="center"/>
              <w:rPr>
                <w:color w:val="000000"/>
                <w:szCs w:val="22"/>
              </w:rPr>
            </w:pPr>
            <w:r>
              <w:rPr>
                <w:color w:val="000000"/>
              </w:rPr>
              <w:t>NA</w:t>
            </w:r>
          </w:p>
        </w:tc>
      </w:tr>
      <w:tr w:rsidR="00EE7A22" w14:paraId="2B7F1C85" w14:textId="77777777" w:rsidTr="00EE7A22">
        <w:trPr>
          <w:trHeight w:val="300"/>
        </w:trPr>
        <w:tc>
          <w:tcPr>
            <w:tcW w:w="2300" w:type="dxa"/>
            <w:noWrap/>
            <w:vAlign w:val="bottom"/>
            <w:hideMark/>
          </w:tcPr>
          <w:p w14:paraId="0C6AA5B8" w14:textId="77777777" w:rsidR="00EE7A22" w:rsidRDefault="00EE7A22">
            <w:pPr>
              <w:rPr>
                <w:b/>
                <w:bCs/>
                <w:color w:val="000000"/>
                <w:szCs w:val="22"/>
              </w:rPr>
            </w:pPr>
            <w:r>
              <w:rPr>
                <w:b/>
                <w:bCs/>
                <w:color w:val="000000"/>
              </w:rPr>
              <w:t>As</w:t>
            </w:r>
          </w:p>
        </w:tc>
        <w:tc>
          <w:tcPr>
            <w:tcW w:w="720" w:type="dxa"/>
            <w:noWrap/>
            <w:vAlign w:val="bottom"/>
            <w:hideMark/>
          </w:tcPr>
          <w:p w14:paraId="72643DC3" w14:textId="77777777" w:rsidR="00EE7A22" w:rsidRDefault="00EE7A22">
            <w:pPr>
              <w:rPr>
                <w:color w:val="000000"/>
                <w:szCs w:val="22"/>
              </w:rPr>
            </w:pPr>
            <w:r>
              <w:rPr>
                <w:color w:val="000000"/>
              </w:rPr>
              <w:t>ug/g</w:t>
            </w:r>
          </w:p>
        </w:tc>
        <w:tc>
          <w:tcPr>
            <w:tcW w:w="960" w:type="dxa"/>
            <w:noWrap/>
            <w:vAlign w:val="bottom"/>
            <w:hideMark/>
          </w:tcPr>
          <w:p w14:paraId="0AA24B58" w14:textId="77777777" w:rsidR="00EE7A22" w:rsidRDefault="00EE7A22">
            <w:pPr>
              <w:jc w:val="right"/>
              <w:rPr>
                <w:color w:val="000000"/>
                <w:szCs w:val="22"/>
              </w:rPr>
            </w:pPr>
            <w:r>
              <w:rPr>
                <w:color w:val="000000"/>
              </w:rPr>
              <w:t>1.19</w:t>
            </w:r>
          </w:p>
        </w:tc>
        <w:tc>
          <w:tcPr>
            <w:tcW w:w="960" w:type="dxa"/>
            <w:noWrap/>
            <w:vAlign w:val="bottom"/>
            <w:hideMark/>
          </w:tcPr>
          <w:p w14:paraId="0F3118DB" w14:textId="77777777" w:rsidR="00EE7A22" w:rsidRDefault="00EE7A22">
            <w:pPr>
              <w:jc w:val="right"/>
              <w:rPr>
                <w:color w:val="000000"/>
                <w:szCs w:val="22"/>
              </w:rPr>
            </w:pPr>
            <w:r>
              <w:rPr>
                <w:color w:val="000000"/>
              </w:rPr>
              <w:t>11.5</w:t>
            </w:r>
          </w:p>
        </w:tc>
        <w:tc>
          <w:tcPr>
            <w:tcW w:w="960" w:type="dxa"/>
            <w:noWrap/>
            <w:vAlign w:val="bottom"/>
            <w:hideMark/>
          </w:tcPr>
          <w:p w14:paraId="699351A3" w14:textId="77777777" w:rsidR="00EE7A22" w:rsidRDefault="00EE7A22">
            <w:pPr>
              <w:jc w:val="right"/>
              <w:rPr>
                <w:color w:val="000000"/>
                <w:szCs w:val="22"/>
              </w:rPr>
            </w:pPr>
            <w:r>
              <w:rPr>
                <w:color w:val="000000"/>
              </w:rPr>
              <w:t>4.44</w:t>
            </w:r>
          </w:p>
        </w:tc>
        <w:tc>
          <w:tcPr>
            <w:tcW w:w="960" w:type="dxa"/>
            <w:noWrap/>
            <w:vAlign w:val="bottom"/>
            <w:hideMark/>
          </w:tcPr>
          <w:p w14:paraId="53AFD060" w14:textId="77777777" w:rsidR="00EE7A22" w:rsidRDefault="00EE7A22">
            <w:pPr>
              <w:jc w:val="right"/>
              <w:rPr>
                <w:color w:val="000000"/>
                <w:szCs w:val="22"/>
              </w:rPr>
            </w:pPr>
            <w:r>
              <w:rPr>
                <w:color w:val="000000"/>
              </w:rPr>
              <w:t>3.91</w:t>
            </w:r>
          </w:p>
        </w:tc>
        <w:tc>
          <w:tcPr>
            <w:tcW w:w="960" w:type="dxa"/>
            <w:noWrap/>
            <w:vAlign w:val="bottom"/>
            <w:hideMark/>
          </w:tcPr>
          <w:p w14:paraId="1AD9DDE0" w14:textId="77777777" w:rsidR="00EE7A22" w:rsidRDefault="00EE7A22">
            <w:pPr>
              <w:jc w:val="right"/>
              <w:rPr>
                <w:color w:val="000000"/>
                <w:szCs w:val="22"/>
              </w:rPr>
            </w:pPr>
            <w:r>
              <w:rPr>
                <w:color w:val="000000"/>
              </w:rPr>
              <w:t>2.90</w:t>
            </w:r>
          </w:p>
        </w:tc>
        <w:tc>
          <w:tcPr>
            <w:tcW w:w="2020" w:type="dxa"/>
            <w:noWrap/>
            <w:vAlign w:val="bottom"/>
            <w:hideMark/>
          </w:tcPr>
          <w:p w14:paraId="33219C8A" w14:textId="77777777" w:rsidR="00EE7A22" w:rsidRDefault="00EE7A22">
            <w:pPr>
              <w:jc w:val="center"/>
              <w:rPr>
                <w:color w:val="000000"/>
                <w:szCs w:val="22"/>
              </w:rPr>
            </w:pPr>
            <w:r>
              <w:rPr>
                <w:color w:val="000000"/>
              </w:rPr>
              <w:t>3/0</w:t>
            </w:r>
          </w:p>
        </w:tc>
      </w:tr>
      <w:tr w:rsidR="00EE7A22" w14:paraId="41CC8C74" w14:textId="77777777" w:rsidTr="00EE7A22">
        <w:trPr>
          <w:trHeight w:val="300"/>
        </w:trPr>
        <w:tc>
          <w:tcPr>
            <w:tcW w:w="2300" w:type="dxa"/>
            <w:noWrap/>
            <w:vAlign w:val="bottom"/>
            <w:hideMark/>
          </w:tcPr>
          <w:p w14:paraId="4675F19C" w14:textId="77777777" w:rsidR="00EE7A22" w:rsidRDefault="00EE7A22">
            <w:pPr>
              <w:rPr>
                <w:b/>
                <w:bCs/>
                <w:color w:val="000000"/>
                <w:szCs w:val="22"/>
              </w:rPr>
            </w:pPr>
            <w:r>
              <w:rPr>
                <w:b/>
                <w:bCs/>
                <w:color w:val="000000"/>
              </w:rPr>
              <w:t>Cd</w:t>
            </w:r>
          </w:p>
        </w:tc>
        <w:tc>
          <w:tcPr>
            <w:tcW w:w="720" w:type="dxa"/>
            <w:noWrap/>
            <w:vAlign w:val="bottom"/>
            <w:hideMark/>
          </w:tcPr>
          <w:p w14:paraId="35C2B89A" w14:textId="77777777" w:rsidR="00EE7A22" w:rsidRDefault="00EE7A22">
            <w:pPr>
              <w:rPr>
                <w:color w:val="000000"/>
                <w:szCs w:val="22"/>
              </w:rPr>
            </w:pPr>
            <w:r>
              <w:rPr>
                <w:color w:val="000000"/>
              </w:rPr>
              <w:t>ug/g</w:t>
            </w:r>
          </w:p>
        </w:tc>
        <w:tc>
          <w:tcPr>
            <w:tcW w:w="960" w:type="dxa"/>
            <w:noWrap/>
            <w:vAlign w:val="bottom"/>
            <w:hideMark/>
          </w:tcPr>
          <w:p w14:paraId="0A30B800" w14:textId="77777777" w:rsidR="00EE7A22" w:rsidRDefault="00EE7A22">
            <w:pPr>
              <w:jc w:val="right"/>
              <w:rPr>
                <w:color w:val="000000"/>
                <w:szCs w:val="22"/>
              </w:rPr>
            </w:pPr>
            <w:r>
              <w:rPr>
                <w:color w:val="000000"/>
              </w:rPr>
              <w:t>0</w:t>
            </w:r>
          </w:p>
        </w:tc>
        <w:tc>
          <w:tcPr>
            <w:tcW w:w="960" w:type="dxa"/>
            <w:noWrap/>
            <w:vAlign w:val="bottom"/>
            <w:hideMark/>
          </w:tcPr>
          <w:p w14:paraId="0A0F997E" w14:textId="77777777" w:rsidR="00EE7A22" w:rsidRDefault="00EE7A22">
            <w:pPr>
              <w:jc w:val="right"/>
              <w:rPr>
                <w:color w:val="000000"/>
                <w:szCs w:val="22"/>
              </w:rPr>
            </w:pPr>
            <w:r>
              <w:rPr>
                <w:color w:val="000000"/>
              </w:rPr>
              <w:t>0.31</w:t>
            </w:r>
          </w:p>
        </w:tc>
        <w:tc>
          <w:tcPr>
            <w:tcW w:w="960" w:type="dxa"/>
            <w:noWrap/>
            <w:vAlign w:val="bottom"/>
            <w:hideMark/>
          </w:tcPr>
          <w:p w14:paraId="138020D0" w14:textId="77777777" w:rsidR="00EE7A22" w:rsidRDefault="00EE7A22">
            <w:pPr>
              <w:jc w:val="right"/>
              <w:rPr>
                <w:color w:val="000000"/>
                <w:szCs w:val="22"/>
              </w:rPr>
            </w:pPr>
            <w:r>
              <w:rPr>
                <w:color w:val="000000"/>
              </w:rPr>
              <w:t>0.10</w:t>
            </w:r>
          </w:p>
        </w:tc>
        <w:tc>
          <w:tcPr>
            <w:tcW w:w="960" w:type="dxa"/>
            <w:noWrap/>
            <w:vAlign w:val="bottom"/>
            <w:hideMark/>
          </w:tcPr>
          <w:p w14:paraId="35777B38" w14:textId="77777777" w:rsidR="00EE7A22" w:rsidRDefault="00EE7A22">
            <w:pPr>
              <w:jc w:val="right"/>
              <w:rPr>
                <w:color w:val="000000"/>
                <w:szCs w:val="22"/>
              </w:rPr>
            </w:pPr>
            <w:r>
              <w:rPr>
                <w:color w:val="000000"/>
              </w:rPr>
              <w:t>0.07</w:t>
            </w:r>
          </w:p>
        </w:tc>
        <w:tc>
          <w:tcPr>
            <w:tcW w:w="960" w:type="dxa"/>
            <w:noWrap/>
            <w:vAlign w:val="bottom"/>
            <w:hideMark/>
          </w:tcPr>
          <w:p w14:paraId="43BEDAE6" w14:textId="77777777" w:rsidR="00EE7A22" w:rsidRDefault="00EE7A22">
            <w:pPr>
              <w:jc w:val="right"/>
              <w:rPr>
                <w:color w:val="000000"/>
                <w:szCs w:val="22"/>
              </w:rPr>
            </w:pPr>
            <w:r>
              <w:rPr>
                <w:color w:val="000000"/>
              </w:rPr>
              <w:t>0.09</w:t>
            </w:r>
          </w:p>
        </w:tc>
        <w:tc>
          <w:tcPr>
            <w:tcW w:w="2020" w:type="dxa"/>
            <w:noWrap/>
            <w:vAlign w:val="bottom"/>
            <w:hideMark/>
          </w:tcPr>
          <w:p w14:paraId="0BE0954E" w14:textId="77777777" w:rsidR="00EE7A22" w:rsidRDefault="00EE7A22">
            <w:pPr>
              <w:jc w:val="center"/>
              <w:rPr>
                <w:color w:val="000000"/>
                <w:szCs w:val="22"/>
              </w:rPr>
            </w:pPr>
            <w:r>
              <w:rPr>
                <w:color w:val="000000"/>
              </w:rPr>
              <w:t>0/0</w:t>
            </w:r>
          </w:p>
        </w:tc>
      </w:tr>
      <w:tr w:rsidR="00EE7A22" w14:paraId="2EFAFE40" w14:textId="77777777" w:rsidTr="00EE7A22">
        <w:trPr>
          <w:trHeight w:val="300"/>
        </w:trPr>
        <w:tc>
          <w:tcPr>
            <w:tcW w:w="2300" w:type="dxa"/>
            <w:noWrap/>
            <w:vAlign w:val="bottom"/>
            <w:hideMark/>
          </w:tcPr>
          <w:p w14:paraId="5F35240B" w14:textId="77777777" w:rsidR="00EE7A22" w:rsidRDefault="00EE7A22">
            <w:pPr>
              <w:rPr>
                <w:b/>
                <w:bCs/>
                <w:color w:val="000000"/>
                <w:szCs w:val="22"/>
              </w:rPr>
            </w:pPr>
            <w:r>
              <w:rPr>
                <w:b/>
                <w:bCs/>
                <w:color w:val="000000"/>
              </w:rPr>
              <w:t>Cr</w:t>
            </w:r>
          </w:p>
        </w:tc>
        <w:tc>
          <w:tcPr>
            <w:tcW w:w="720" w:type="dxa"/>
            <w:noWrap/>
            <w:vAlign w:val="bottom"/>
            <w:hideMark/>
          </w:tcPr>
          <w:p w14:paraId="14B49509" w14:textId="77777777" w:rsidR="00EE7A22" w:rsidRDefault="00EE7A22">
            <w:pPr>
              <w:rPr>
                <w:color w:val="000000"/>
                <w:szCs w:val="22"/>
              </w:rPr>
            </w:pPr>
            <w:r>
              <w:rPr>
                <w:color w:val="000000"/>
              </w:rPr>
              <w:t>ug/g</w:t>
            </w:r>
          </w:p>
        </w:tc>
        <w:tc>
          <w:tcPr>
            <w:tcW w:w="960" w:type="dxa"/>
            <w:noWrap/>
            <w:vAlign w:val="bottom"/>
            <w:hideMark/>
          </w:tcPr>
          <w:p w14:paraId="6EC64858" w14:textId="77777777" w:rsidR="00EE7A22" w:rsidRDefault="00EE7A22">
            <w:pPr>
              <w:jc w:val="right"/>
              <w:rPr>
                <w:color w:val="000000"/>
                <w:szCs w:val="22"/>
              </w:rPr>
            </w:pPr>
            <w:r>
              <w:rPr>
                <w:color w:val="000000"/>
              </w:rPr>
              <w:t>7.13</w:t>
            </w:r>
          </w:p>
        </w:tc>
        <w:tc>
          <w:tcPr>
            <w:tcW w:w="960" w:type="dxa"/>
            <w:noWrap/>
            <w:vAlign w:val="bottom"/>
            <w:hideMark/>
          </w:tcPr>
          <w:p w14:paraId="47D23C26" w14:textId="77777777" w:rsidR="00EE7A22" w:rsidRDefault="00EE7A22">
            <w:pPr>
              <w:jc w:val="right"/>
              <w:rPr>
                <w:color w:val="000000"/>
                <w:szCs w:val="22"/>
              </w:rPr>
            </w:pPr>
            <w:r>
              <w:rPr>
                <w:color w:val="000000"/>
              </w:rPr>
              <w:t>191</w:t>
            </w:r>
          </w:p>
        </w:tc>
        <w:tc>
          <w:tcPr>
            <w:tcW w:w="960" w:type="dxa"/>
            <w:noWrap/>
            <w:vAlign w:val="bottom"/>
            <w:hideMark/>
          </w:tcPr>
          <w:p w14:paraId="675A5219" w14:textId="77777777" w:rsidR="00EE7A22" w:rsidRDefault="00EE7A22">
            <w:pPr>
              <w:jc w:val="right"/>
              <w:rPr>
                <w:color w:val="000000"/>
                <w:szCs w:val="22"/>
              </w:rPr>
            </w:pPr>
            <w:r>
              <w:rPr>
                <w:color w:val="000000"/>
              </w:rPr>
              <w:t>39.47</w:t>
            </w:r>
          </w:p>
        </w:tc>
        <w:tc>
          <w:tcPr>
            <w:tcW w:w="960" w:type="dxa"/>
            <w:noWrap/>
            <w:vAlign w:val="bottom"/>
            <w:hideMark/>
          </w:tcPr>
          <w:p w14:paraId="0F0C7030" w14:textId="77777777" w:rsidR="00EE7A22" w:rsidRDefault="00EE7A22">
            <w:pPr>
              <w:jc w:val="right"/>
              <w:rPr>
                <w:color w:val="000000"/>
                <w:szCs w:val="22"/>
              </w:rPr>
            </w:pPr>
            <w:r>
              <w:rPr>
                <w:color w:val="000000"/>
              </w:rPr>
              <w:t>25.7</w:t>
            </w:r>
          </w:p>
        </w:tc>
        <w:tc>
          <w:tcPr>
            <w:tcW w:w="960" w:type="dxa"/>
            <w:noWrap/>
            <w:vAlign w:val="bottom"/>
            <w:hideMark/>
          </w:tcPr>
          <w:p w14:paraId="6B389283" w14:textId="77777777" w:rsidR="00EE7A22" w:rsidRDefault="00EE7A22">
            <w:pPr>
              <w:jc w:val="right"/>
              <w:rPr>
                <w:color w:val="000000"/>
                <w:szCs w:val="22"/>
              </w:rPr>
            </w:pPr>
            <w:r>
              <w:rPr>
                <w:color w:val="000000"/>
              </w:rPr>
              <w:t>46.42</w:t>
            </w:r>
          </w:p>
        </w:tc>
        <w:tc>
          <w:tcPr>
            <w:tcW w:w="2020" w:type="dxa"/>
            <w:noWrap/>
            <w:vAlign w:val="bottom"/>
            <w:hideMark/>
          </w:tcPr>
          <w:p w14:paraId="7459AAD1" w14:textId="77777777" w:rsidR="00EE7A22" w:rsidRDefault="00EE7A22">
            <w:pPr>
              <w:jc w:val="center"/>
              <w:rPr>
                <w:color w:val="000000"/>
                <w:szCs w:val="22"/>
              </w:rPr>
            </w:pPr>
            <w:r>
              <w:rPr>
                <w:color w:val="000000"/>
              </w:rPr>
              <w:t>1/0</w:t>
            </w:r>
          </w:p>
        </w:tc>
      </w:tr>
      <w:tr w:rsidR="00EE7A22" w14:paraId="720D2F0E" w14:textId="77777777" w:rsidTr="00EE7A22">
        <w:trPr>
          <w:trHeight w:val="300"/>
        </w:trPr>
        <w:tc>
          <w:tcPr>
            <w:tcW w:w="2300" w:type="dxa"/>
            <w:noWrap/>
            <w:vAlign w:val="bottom"/>
            <w:hideMark/>
          </w:tcPr>
          <w:p w14:paraId="6DF8AD7F" w14:textId="77777777" w:rsidR="00EE7A22" w:rsidRDefault="00EE7A22">
            <w:pPr>
              <w:rPr>
                <w:b/>
                <w:bCs/>
                <w:color w:val="000000"/>
                <w:szCs w:val="22"/>
              </w:rPr>
            </w:pPr>
            <w:r>
              <w:rPr>
                <w:b/>
                <w:bCs/>
                <w:color w:val="000000"/>
              </w:rPr>
              <w:t>Cu</w:t>
            </w:r>
          </w:p>
        </w:tc>
        <w:tc>
          <w:tcPr>
            <w:tcW w:w="720" w:type="dxa"/>
            <w:noWrap/>
            <w:vAlign w:val="bottom"/>
            <w:hideMark/>
          </w:tcPr>
          <w:p w14:paraId="7824CF94" w14:textId="77777777" w:rsidR="00EE7A22" w:rsidRDefault="00EE7A22">
            <w:pPr>
              <w:rPr>
                <w:color w:val="000000"/>
                <w:szCs w:val="22"/>
              </w:rPr>
            </w:pPr>
            <w:r>
              <w:rPr>
                <w:color w:val="000000"/>
              </w:rPr>
              <w:t>ug/g</w:t>
            </w:r>
          </w:p>
        </w:tc>
        <w:tc>
          <w:tcPr>
            <w:tcW w:w="960" w:type="dxa"/>
            <w:noWrap/>
            <w:vAlign w:val="bottom"/>
            <w:hideMark/>
          </w:tcPr>
          <w:p w14:paraId="373C5714" w14:textId="77777777" w:rsidR="00EE7A22" w:rsidRDefault="00EE7A22">
            <w:pPr>
              <w:jc w:val="right"/>
              <w:rPr>
                <w:color w:val="000000"/>
                <w:szCs w:val="22"/>
              </w:rPr>
            </w:pPr>
            <w:r>
              <w:rPr>
                <w:color w:val="000000"/>
              </w:rPr>
              <w:t>0</w:t>
            </w:r>
          </w:p>
        </w:tc>
        <w:tc>
          <w:tcPr>
            <w:tcW w:w="960" w:type="dxa"/>
            <w:noWrap/>
            <w:vAlign w:val="bottom"/>
            <w:hideMark/>
          </w:tcPr>
          <w:p w14:paraId="20E56CEA" w14:textId="77777777" w:rsidR="00EE7A22" w:rsidRDefault="00EE7A22">
            <w:pPr>
              <w:jc w:val="right"/>
              <w:rPr>
                <w:color w:val="000000"/>
                <w:szCs w:val="22"/>
              </w:rPr>
            </w:pPr>
            <w:r>
              <w:rPr>
                <w:color w:val="000000"/>
              </w:rPr>
              <w:t>37.7</w:t>
            </w:r>
          </w:p>
        </w:tc>
        <w:tc>
          <w:tcPr>
            <w:tcW w:w="960" w:type="dxa"/>
            <w:noWrap/>
            <w:vAlign w:val="bottom"/>
            <w:hideMark/>
          </w:tcPr>
          <w:p w14:paraId="1C900DE6" w14:textId="77777777" w:rsidR="00EE7A22" w:rsidRDefault="00EE7A22">
            <w:pPr>
              <w:jc w:val="right"/>
              <w:rPr>
                <w:color w:val="000000"/>
                <w:szCs w:val="22"/>
              </w:rPr>
            </w:pPr>
            <w:r>
              <w:rPr>
                <w:color w:val="000000"/>
              </w:rPr>
              <w:t>8.53</w:t>
            </w:r>
          </w:p>
        </w:tc>
        <w:tc>
          <w:tcPr>
            <w:tcW w:w="960" w:type="dxa"/>
            <w:noWrap/>
            <w:vAlign w:val="bottom"/>
            <w:hideMark/>
          </w:tcPr>
          <w:p w14:paraId="5D71EF91" w14:textId="77777777" w:rsidR="00EE7A22" w:rsidRDefault="00EE7A22">
            <w:pPr>
              <w:jc w:val="right"/>
              <w:rPr>
                <w:color w:val="000000"/>
                <w:szCs w:val="22"/>
              </w:rPr>
            </w:pPr>
            <w:r>
              <w:rPr>
                <w:color w:val="000000"/>
              </w:rPr>
              <w:t>5.74</w:t>
            </w:r>
          </w:p>
        </w:tc>
        <w:tc>
          <w:tcPr>
            <w:tcW w:w="960" w:type="dxa"/>
            <w:noWrap/>
            <w:vAlign w:val="bottom"/>
            <w:hideMark/>
          </w:tcPr>
          <w:p w14:paraId="770084A9" w14:textId="77777777" w:rsidR="00EE7A22" w:rsidRDefault="00EE7A22">
            <w:pPr>
              <w:jc w:val="right"/>
              <w:rPr>
                <w:color w:val="000000"/>
                <w:szCs w:val="22"/>
              </w:rPr>
            </w:pPr>
            <w:r>
              <w:rPr>
                <w:color w:val="000000"/>
              </w:rPr>
              <w:t>9.67</w:t>
            </w:r>
          </w:p>
        </w:tc>
        <w:tc>
          <w:tcPr>
            <w:tcW w:w="2020" w:type="dxa"/>
            <w:noWrap/>
            <w:vAlign w:val="bottom"/>
            <w:hideMark/>
          </w:tcPr>
          <w:p w14:paraId="69EE3251" w14:textId="77777777" w:rsidR="00EE7A22" w:rsidRDefault="00EE7A22">
            <w:pPr>
              <w:jc w:val="center"/>
              <w:rPr>
                <w:color w:val="000000"/>
                <w:szCs w:val="22"/>
              </w:rPr>
            </w:pPr>
            <w:r>
              <w:rPr>
                <w:color w:val="000000"/>
              </w:rPr>
              <w:t>1/0</w:t>
            </w:r>
          </w:p>
        </w:tc>
      </w:tr>
      <w:tr w:rsidR="00EE7A22" w14:paraId="4C157754" w14:textId="77777777" w:rsidTr="00EE7A22">
        <w:trPr>
          <w:trHeight w:val="300"/>
        </w:trPr>
        <w:tc>
          <w:tcPr>
            <w:tcW w:w="2300" w:type="dxa"/>
            <w:noWrap/>
            <w:vAlign w:val="bottom"/>
            <w:hideMark/>
          </w:tcPr>
          <w:p w14:paraId="7ED31FEC" w14:textId="77777777" w:rsidR="00EE7A22" w:rsidRDefault="00EE7A22">
            <w:pPr>
              <w:rPr>
                <w:b/>
                <w:bCs/>
                <w:color w:val="000000"/>
                <w:szCs w:val="22"/>
              </w:rPr>
            </w:pPr>
            <w:r>
              <w:rPr>
                <w:b/>
                <w:bCs/>
                <w:color w:val="000000"/>
              </w:rPr>
              <w:t>Fe</w:t>
            </w:r>
          </w:p>
        </w:tc>
        <w:tc>
          <w:tcPr>
            <w:tcW w:w="720" w:type="dxa"/>
            <w:noWrap/>
            <w:vAlign w:val="bottom"/>
            <w:hideMark/>
          </w:tcPr>
          <w:p w14:paraId="047C9A0C" w14:textId="77777777" w:rsidR="00EE7A22" w:rsidRDefault="00EE7A22">
            <w:pPr>
              <w:rPr>
                <w:color w:val="000000"/>
                <w:szCs w:val="22"/>
              </w:rPr>
            </w:pPr>
            <w:r>
              <w:rPr>
                <w:color w:val="000000"/>
              </w:rPr>
              <w:t>ug/g</w:t>
            </w:r>
          </w:p>
        </w:tc>
        <w:tc>
          <w:tcPr>
            <w:tcW w:w="960" w:type="dxa"/>
            <w:noWrap/>
            <w:vAlign w:val="bottom"/>
            <w:hideMark/>
          </w:tcPr>
          <w:p w14:paraId="3B2E74D5" w14:textId="77777777" w:rsidR="00EE7A22" w:rsidRDefault="00EE7A22">
            <w:pPr>
              <w:jc w:val="right"/>
              <w:rPr>
                <w:color w:val="000000"/>
                <w:szCs w:val="22"/>
              </w:rPr>
            </w:pPr>
            <w:r>
              <w:rPr>
                <w:color w:val="000000"/>
              </w:rPr>
              <w:t>712</w:t>
            </w:r>
          </w:p>
        </w:tc>
        <w:tc>
          <w:tcPr>
            <w:tcW w:w="960" w:type="dxa"/>
            <w:noWrap/>
            <w:vAlign w:val="bottom"/>
            <w:hideMark/>
          </w:tcPr>
          <w:p w14:paraId="0044EB3F" w14:textId="77777777" w:rsidR="00EE7A22" w:rsidRDefault="00EE7A22">
            <w:pPr>
              <w:jc w:val="right"/>
              <w:rPr>
                <w:color w:val="000000"/>
                <w:szCs w:val="22"/>
              </w:rPr>
            </w:pPr>
            <w:r>
              <w:rPr>
                <w:color w:val="000000"/>
              </w:rPr>
              <w:t>103000</w:t>
            </w:r>
          </w:p>
        </w:tc>
        <w:tc>
          <w:tcPr>
            <w:tcW w:w="960" w:type="dxa"/>
            <w:noWrap/>
            <w:vAlign w:val="bottom"/>
            <w:hideMark/>
          </w:tcPr>
          <w:p w14:paraId="6F017785" w14:textId="77777777" w:rsidR="00EE7A22" w:rsidRDefault="00EE7A22">
            <w:pPr>
              <w:jc w:val="right"/>
              <w:rPr>
                <w:color w:val="000000"/>
                <w:szCs w:val="22"/>
              </w:rPr>
            </w:pPr>
            <w:r>
              <w:rPr>
                <w:color w:val="000000"/>
              </w:rPr>
              <w:t>28484</w:t>
            </w:r>
          </w:p>
        </w:tc>
        <w:tc>
          <w:tcPr>
            <w:tcW w:w="960" w:type="dxa"/>
            <w:noWrap/>
            <w:vAlign w:val="bottom"/>
            <w:hideMark/>
          </w:tcPr>
          <w:p w14:paraId="26532CE5" w14:textId="77777777" w:rsidR="00EE7A22" w:rsidRDefault="00EE7A22">
            <w:pPr>
              <w:jc w:val="right"/>
              <w:rPr>
                <w:color w:val="000000"/>
                <w:szCs w:val="22"/>
              </w:rPr>
            </w:pPr>
            <w:r>
              <w:rPr>
                <w:color w:val="000000"/>
              </w:rPr>
              <w:t>18300</w:t>
            </w:r>
          </w:p>
        </w:tc>
        <w:tc>
          <w:tcPr>
            <w:tcW w:w="960" w:type="dxa"/>
            <w:noWrap/>
            <w:vAlign w:val="bottom"/>
            <w:hideMark/>
          </w:tcPr>
          <w:p w14:paraId="5FEE0D8E" w14:textId="77777777" w:rsidR="00EE7A22" w:rsidRDefault="00EE7A22">
            <w:pPr>
              <w:jc w:val="right"/>
              <w:rPr>
                <w:color w:val="000000"/>
                <w:szCs w:val="22"/>
              </w:rPr>
            </w:pPr>
            <w:r>
              <w:rPr>
                <w:color w:val="000000"/>
              </w:rPr>
              <w:t>29827</w:t>
            </w:r>
          </w:p>
        </w:tc>
        <w:tc>
          <w:tcPr>
            <w:tcW w:w="2020" w:type="dxa"/>
            <w:noWrap/>
            <w:vAlign w:val="bottom"/>
            <w:hideMark/>
          </w:tcPr>
          <w:p w14:paraId="4A8ADB8C" w14:textId="77777777" w:rsidR="00EE7A22" w:rsidRDefault="00EE7A22">
            <w:pPr>
              <w:jc w:val="center"/>
              <w:rPr>
                <w:color w:val="000000"/>
                <w:szCs w:val="22"/>
              </w:rPr>
            </w:pPr>
            <w:r>
              <w:rPr>
                <w:color w:val="000000"/>
              </w:rPr>
              <w:t>NA</w:t>
            </w:r>
          </w:p>
        </w:tc>
      </w:tr>
      <w:tr w:rsidR="00EE7A22" w14:paraId="2CFCFE88" w14:textId="77777777" w:rsidTr="00EE7A22">
        <w:trPr>
          <w:trHeight w:val="300"/>
        </w:trPr>
        <w:tc>
          <w:tcPr>
            <w:tcW w:w="2300" w:type="dxa"/>
            <w:noWrap/>
            <w:vAlign w:val="bottom"/>
            <w:hideMark/>
          </w:tcPr>
          <w:p w14:paraId="6E8FB9D0" w14:textId="77777777" w:rsidR="00EE7A22" w:rsidRDefault="00EE7A22">
            <w:pPr>
              <w:rPr>
                <w:b/>
                <w:bCs/>
                <w:color w:val="000000"/>
                <w:szCs w:val="22"/>
              </w:rPr>
            </w:pPr>
            <w:r>
              <w:rPr>
                <w:b/>
                <w:bCs/>
                <w:color w:val="000000"/>
              </w:rPr>
              <w:t>Hg</w:t>
            </w:r>
          </w:p>
        </w:tc>
        <w:tc>
          <w:tcPr>
            <w:tcW w:w="720" w:type="dxa"/>
            <w:noWrap/>
            <w:vAlign w:val="bottom"/>
            <w:hideMark/>
          </w:tcPr>
          <w:p w14:paraId="1AD85AC6" w14:textId="77777777" w:rsidR="00EE7A22" w:rsidRDefault="00EE7A22">
            <w:pPr>
              <w:rPr>
                <w:color w:val="000000"/>
                <w:szCs w:val="22"/>
              </w:rPr>
            </w:pPr>
            <w:r>
              <w:rPr>
                <w:color w:val="000000"/>
              </w:rPr>
              <w:t>ug/g</w:t>
            </w:r>
          </w:p>
        </w:tc>
        <w:tc>
          <w:tcPr>
            <w:tcW w:w="960" w:type="dxa"/>
            <w:noWrap/>
            <w:vAlign w:val="bottom"/>
            <w:hideMark/>
          </w:tcPr>
          <w:p w14:paraId="791F1B4B" w14:textId="77777777" w:rsidR="00EE7A22" w:rsidRDefault="00EE7A22">
            <w:pPr>
              <w:jc w:val="right"/>
              <w:rPr>
                <w:color w:val="000000"/>
                <w:szCs w:val="22"/>
              </w:rPr>
            </w:pPr>
            <w:r>
              <w:rPr>
                <w:color w:val="000000"/>
              </w:rPr>
              <w:t>0.000764</w:t>
            </w:r>
          </w:p>
        </w:tc>
        <w:tc>
          <w:tcPr>
            <w:tcW w:w="960" w:type="dxa"/>
            <w:noWrap/>
            <w:vAlign w:val="bottom"/>
            <w:hideMark/>
          </w:tcPr>
          <w:p w14:paraId="39670362" w14:textId="77777777" w:rsidR="00EE7A22" w:rsidRDefault="00EE7A22">
            <w:pPr>
              <w:jc w:val="right"/>
              <w:rPr>
                <w:color w:val="000000"/>
                <w:szCs w:val="22"/>
              </w:rPr>
            </w:pPr>
            <w:r>
              <w:rPr>
                <w:color w:val="000000"/>
              </w:rPr>
              <w:t>0.0163</w:t>
            </w:r>
          </w:p>
        </w:tc>
        <w:tc>
          <w:tcPr>
            <w:tcW w:w="960" w:type="dxa"/>
            <w:noWrap/>
            <w:vAlign w:val="bottom"/>
            <w:hideMark/>
          </w:tcPr>
          <w:p w14:paraId="3FF9993F" w14:textId="77777777" w:rsidR="00EE7A22" w:rsidRDefault="00EE7A22">
            <w:pPr>
              <w:jc w:val="right"/>
              <w:rPr>
                <w:color w:val="000000"/>
                <w:szCs w:val="22"/>
              </w:rPr>
            </w:pPr>
            <w:r>
              <w:rPr>
                <w:color w:val="000000"/>
              </w:rPr>
              <w:t>0.01</w:t>
            </w:r>
          </w:p>
        </w:tc>
        <w:tc>
          <w:tcPr>
            <w:tcW w:w="960" w:type="dxa"/>
            <w:noWrap/>
            <w:vAlign w:val="bottom"/>
            <w:hideMark/>
          </w:tcPr>
          <w:p w14:paraId="6578ED23" w14:textId="77777777" w:rsidR="00EE7A22" w:rsidRDefault="00EE7A22">
            <w:pPr>
              <w:jc w:val="right"/>
              <w:rPr>
                <w:color w:val="000000"/>
                <w:szCs w:val="22"/>
              </w:rPr>
            </w:pPr>
            <w:r>
              <w:rPr>
                <w:color w:val="000000"/>
              </w:rPr>
              <w:t>0.01</w:t>
            </w:r>
          </w:p>
        </w:tc>
        <w:tc>
          <w:tcPr>
            <w:tcW w:w="960" w:type="dxa"/>
            <w:noWrap/>
            <w:vAlign w:val="bottom"/>
            <w:hideMark/>
          </w:tcPr>
          <w:p w14:paraId="6B2E3D17" w14:textId="77777777" w:rsidR="00EE7A22" w:rsidRDefault="00EE7A22">
            <w:pPr>
              <w:jc w:val="right"/>
              <w:rPr>
                <w:color w:val="000000"/>
                <w:szCs w:val="22"/>
              </w:rPr>
            </w:pPr>
            <w:r>
              <w:rPr>
                <w:color w:val="000000"/>
              </w:rPr>
              <w:t>0.00</w:t>
            </w:r>
          </w:p>
        </w:tc>
        <w:tc>
          <w:tcPr>
            <w:tcW w:w="2020" w:type="dxa"/>
            <w:noWrap/>
            <w:vAlign w:val="bottom"/>
            <w:hideMark/>
          </w:tcPr>
          <w:p w14:paraId="67EA9257" w14:textId="77777777" w:rsidR="00EE7A22" w:rsidRDefault="00EE7A22">
            <w:pPr>
              <w:jc w:val="center"/>
              <w:rPr>
                <w:color w:val="000000"/>
                <w:szCs w:val="22"/>
              </w:rPr>
            </w:pPr>
            <w:r>
              <w:rPr>
                <w:color w:val="000000"/>
              </w:rPr>
              <w:t>0/0</w:t>
            </w:r>
          </w:p>
        </w:tc>
      </w:tr>
      <w:tr w:rsidR="00EE7A22" w14:paraId="7B465152" w14:textId="77777777" w:rsidTr="00EE7A22">
        <w:trPr>
          <w:trHeight w:val="300"/>
        </w:trPr>
        <w:tc>
          <w:tcPr>
            <w:tcW w:w="2300" w:type="dxa"/>
            <w:noWrap/>
            <w:vAlign w:val="bottom"/>
            <w:hideMark/>
          </w:tcPr>
          <w:p w14:paraId="00BD629B" w14:textId="77777777" w:rsidR="00EE7A22" w:rsidRDefault="00EE7A22">
            <w:pPr>
              <w:rPr>
                <w:b/>
                <w:bCs/>
                <w:color w:val="000000"/>
                <w:szCs w:val="22"/>
              </w:rPr>
            </w:pPr>
            <w:r>
              <w:rPr>
                <w:b/>
                <w:bCs/>
                <w:color w:val="000000"/>
              </w:rPr>
              <w:t>Mn</w:t>
            </w:r>
          </w:p>
        </w:tc>
        <w:tc>
          <w:tcPr>
            <w:tcW w:w="720" w:type="dxa"/>
            <w:noWrap/>
            <w:vAlign w:val="bottom"/>
            <w:hideMark/>
          </w:tcPr>
          <w:p w14:paraId="7C7C7473" w14:textId="77777777" w:rsidR="00EE7A22" w:rsidRDefault="00EE7A22">
            <w:pPr>
              <w:rPr>
                <w:color w:val="000000"/>
                <w:szCs w:val="22"/>
              </w:rPr>
            </w:pPr>
            <w:r>
              <w:rPr>
                <w:color w:val="000000"/>
              </w:rPr>
              <w:t>ug/g</w:t>
            </w:r>
          </w:p>
        </w:tc>
        <w:tc>
          <w:tcPr>
            <w:tcW w:w="960" w:type="dxa"/>
            <w:noWrap/>
            <w:vAlign w:val="bottom"/>
            <w:hideMark/>
          </w:tcPr>
          <w:p w14:paraId="4D8C5D0F" w14:textId="77777777" w:rsidR="00EE7A22" w:rsidRDefault="00EE7A22">
            <w:pPr>
              <w:jc w:val="right"/>
              <w:rPr>
                <w:color w:val="000000"/>
                <w:szCs w:val="22"/>
              </w:rPr>
            </w:pPr>
            <w:r>
              <w:rPr>
                <w:color w:val="000000"/>
              </w:rPr>
              <w:t>20</w:t>
            </w:r>
          </w:p>
        </w:tc>
        <w:tc>
          <w:tcPr>
            <w:tcW w:w="960" w:type="dxa"/>
            <w:noWrap/>
            <w:vAlign w:val="bottom"/>
            <w:hideMark/>
          </w:tcPr>
          <w:p w14:paraId="1CDAE271" w14:textId="77777777" w:rsidR="00EE7A22" w:rsidRDefault="00EE7A22">
            <w:pPr>
              <w:jc w:val="right"/>
              <w:rPr>
                <w:color w:val="000000"/>
                <w:szCs w:val="22"/>
              </w:rPr>
            </w:pPr>
            <w:r>
              <w:rPr>
                <w:color w:val="000000"/>
              </w:rPr>
              <w:t>1250</w:t>
            </w:r>
          </w:p>
        </w:tc>
        <w:tc>
          <w:tcPr>
            <w:tcW w:w="960" w:type="dxa"/>
            <w:noWrap/>
            <w:vAlign w:val="bottom"/>
            <w:hideMark/>
          </w:tcPr>
          <w:p w14:paraId="142DC24D" w14:textId="77777777" w:rsidR="00EE7A22" w:rsidRDefault="00EE7A22">
            <w:pPr>
              <w:jc w:val="right"/>
              <w:rPr>
                <w:color w:val="000000"/>
                <w:szCs w:val="22"/>
              </w:rPr>
            </w:pPr>
            <w:r>
              <w:rPr>
                <w:color w:val="000000"/>
              </w:rPr>
              <w:t>467</w:t>
            </w:r>
          </w:p>
        </w:tc>
        <w:tc>
          <w:tcPr>
            <w:tcW w:w="960" w:type="dxa"/>
            <w:noWrap/>
            <w:vAlign w:val="bottom"/>
            <w:hideMark/>
          </w:tcPr>
          <w:p w14:paraId="3A83AEC2" w14:textId="77777777" w:rsidR="00EE7A22" w:rsidRDefault="00EE7A22">
            <w:pPr>
              <w:jc w:val="right"/>
              <w:rPr>
                <w:color w:val="000000"/>
                <w:szCs w:val="22"/>
              </w:rPr>
            </w:pPr>
            <w:r>
              <w:rPr>
                <w:color w:val="000000"/>
              </w:rPr>
              <w:t>184</w:t>
            </w:r>
          </w:p>
        </w:tc>
        <w:tc>
          <w:tcPr>
            <w:tcW w:w="960" w:type="dxa"/>
            <w:noWrap/>
            <w:vAlign w:val="bottom"/>
            <w:hideMark/>
          </w:tcPr>
          <w:p w14:paraId="68D41773" w14:textId="77777777" w:rsidR="00EE7A22" w:rsidRDefault="00EE7A22">
            <w:pPr>
              <w:jc w:val="right"/>
              <w:rPr>
                <w:color w:val="000000"/>
                <w:szCs w:val="22"/>
              </w:rPr>
            </w:pPr>
            <w:r>
              <w:rPr>
                <w:color w:val="000000"/>
              </w:rPr>
              <w:t>495</w:t>
            </w:r>
          </w:p>
        </w:tc>
        <w:tc>
          <w:tcPr>
            <w:tcW w:w="2020" w:type="dxa"/>
            <w:noWrap/>
            <w:vAlign w:val="bottom"/>
            <w:hideMark/>
          </w:tcPr>
          <w:p w14:paraId="2B9481DA" w14:textId="77777777" w:rsidR="00EE7A22" w:rsidRDefault="00EE7A22">
            <w:pPr>
              <w:jc w:val="center"/>
              <w:rPr>
                <w:color w:val="000000"/>
                <w:szCs w:val="22"/>
              </w:rPr>
            </w:pPr>
            <w:r>
              <w:rPr>
                <w:color w:val="000000"/>
              </w:rPr>
              <w:t>NA</w:t>
            </w:r>
          </w:p>
        </w:tc>
      </w:tr>
      <w:tr w:rsidR="00EE7A22" w14:paraId="766D19F9" w14:textId="77777777" w:rsidTr="00EE7A22">
        <w:trPr>
          <w:trHeight w:val="300"/>
        </w:trPr>
        <w:tc>
          <w:tcPr>
            <w:tcW w:w="2300" w:type="dxa"/>
            <w:noWrap/>
            <w:vAlign w:val="bottom"/>
            <w:hideMark/>
          </w:tcPr>
          <w:p w14:paraId="53AAC1C8" w14:textId="77777777" w:rsidR="00EE7A22" w:rsidRDefault="00EE7A22">
            <w:pPr>
              <w:rPr>
                <w:b/>
                <w:bCs/>
                <w:color w:val="000000"/>
                <w:szCs w:val="22"/>
              </w:rPr>
            </w:pPr>
            <w:r>
              <w:rPr>
                <w:b/>
                <w:bCs/>
                <w:color w:val="000000"/>
              </w:rPr>
              <w:t>Ni</w:t>
            </w:r>
          </w:p>
        </w:tc>
        <w:tc>
          <w:tcPr>
            <w:tcW w:w="720" w:type="dxa"/>
            <w:noWrap/>
            <w:vAlign w:val="bottom"/>
            <w:hideMark/>
          </w:tcPr>
          <w:p w14:paraId="58D8ED65" w14:textId="77777777" w:rsidR="00EE7A22" w:rsidRDefault="00EE7A22">
            <w:pPr>
              <w:rPr>
                <w:color w:val="000000"/>
                <w:szCs w:val="22"/>
              </w:rPr>
            </w:pPr>
            <w:r>
              <w:rPr>
                <w:color w:val="000000"/>
              </w:rPr>
              <w:t>ug/g</w:t>
            </w:r>
          </w:p>
        </w:tc>
        <w:tc>
          <w:tcPr>
            <w:tcW w:w="960" w:type="dxa"/>
            <w:noWrap/>
            <w:vAlign w:val="bottom"/>
            <w:hideMark/>
          </w:tcPr>
          <w:p w14:paraId="1518306F" w14:textId="77777777" w:rsidR="00EE7A22" w:rsidRDefault="00EE7A22">
            <w:pPr>
              <w:jc w:val="right"/>
              <w:rPr>
                <w:color w:val="000000"/>
                <w:szCs w:val="22"/>
              </w:rPr>
            </w:pPr>
            <w:r>
              <w:rPr>
                <w:color w:val="000000"/>
              </w:rPr>
              <w:t>4.19</w:t>
            </w:r>
          </w:p>
        </w:tc>
        <w:tc>
          <w:tcPr>
            <w:tcW w:w="960" w:type="dxa"/>
            <w:noWrap/>
            <w:vAlign w:val="bottom"/>
            <w:hideMark/>
          </w:tcPr>
          <w:p w14:paraId="5C06C5A6" w14:textId="77777777" w:rsidR="00EE7A22" w:rsidRDefault="00EE7A22">
            <w:pPr>
              <w:jc w:val="right"/>
              <w:rPr>
                <w:color w:val="000000"/>
                <w:szCs w:val="22"/>
              </w:rPr>
            </w:pPr>
            <w:r>
              <w:rPr>
                <w:color w:val="000000"/>
              </w:rPr>
              <w:t>211</w:t>
            </w:r>
          </w:p>
        </w:tc>
        <w:tc>
          <w:tcPr>
            <w:tcW w:w="960" w:type="dxa"/>
            <w:noWrap/>
            <w:vAlign w:val="bottom"/>
            <w:hideMark/>
          </w:tcPr>
          <w:p w14:paraId="0AD95B68" w14:textId="77777777" w:rsidR="00EE7A22" w:rsidRDefault="00EE7A22">
            <w:pPr>
              <w:jc w:val="right"/>
              <w:rPr>
                <w:color w:val="000000"/>
                <w:szCs w:val="22"/>
              </w:rPr>
            </w:pPr>
            <w:r>
              <w:rPr>
                <w:color w:val="000000"/>
              </w:rPr>
              <w:t>35.13</w:t>
            </w:r>
          </w:p>
        </w:tc>
        <w:tc>
          <w:tcPr>
            <w:tcW w:w="960" w:type="dxa"/>
            <w:noWrap/>
            <w:vAlign w:val="bottom"/>
            <w:hideMark/>
          </w:tcPr>
          <w:p w14:paraId="4F94600D" w14:textId="77777777" w:rsidR="00EE7A22" w:rsidRDefault="00EE7A22">
            <w:pPr>
              <w:jc w:val="right"/>
              <w:rPr>
                <w:color w:val="000000"/>
                <w:szCs w:val="22"/>
              </w:rPr>
            </w:pPr>
            <w:r>
              <w:rPr>
                <w:color w:val="000000"/>
              </w:rPr>
              <w:t>12.6</w:t>
            </w:r>
          </w:p>
        </w:tc>
        <w:tc>
          <w:tcPr>
            <w:tcW w:w="960" w:type="dxa"/>
            <w:noWrap/>
            <w:vAlign w:val="bottom"/>
            <w:hideMark/>
          </w:tcPr>
          <w:p w14:paraId="0A35A034" w14:textId="77777777" w:rsidR="00EE7A22" w:rsidRDefault="00EE7A22">
            <w:pPr>
              <w:jc w:val="right"/>
              <w:rPr>
                <w:color w:val="000000"/>
                <w:szCs w:val="22"/>
              </w:rPr>
            </w:pPr>
            <w:r>
              <w:rPr>
                <w:color w:val="000000"/>
              </w:rPr>
              <w:t>50.66</w:t>
            </w:r>
          </w:p>
        </w:tc>
        <w:tc>
          <w:tcPr>
            <w:tcW w:w="2020" w:type="dxa"/>
            <w:noWrap/>
            <w:vAlign w:val="bottom"/>
            <w:hideMark/>
          </w:tcPr>
          <w:p w14:paraId="464F9753" w14:textId="77777777" w:rsidR="00EE7A22" w:rsidRDefault="00EE7A22">
            <w:pPr>
              <w:jc w:val="center"/>
              <w:rPr>
                <w:color w:val="000000"/>
                <w:szCs w:val="22"/>
              </w:rPr>
            </w:pPr>
            <w:r>
              <w:rPr>
                <w:color w:val="000000"/>
              </w:rPr>
              <w:t>4/2</w:t>
            </w:r>
          </w:p>
        </w:tc>
      </w:tr>
      <w:tr w:rsidR="00EE7A22" w14:paraId="6D444F1B" w14:textId="77777777" w:rsidTr="00EE7A22">
        <w:trPr>
          <w:trHeight w:val="300"/>
        </w:trPr>
        <w:tc>
          <w:tcPr>
            <w:tcW w:w="2300" w:type="dxa"/>
            <w:noWrap/>
            <w:vAlign w:val="bottom"/>
            <w:hideMark/>
          </w:tcPr>
          <w:p w14:paraId="528A68F5" w14:textId="77777777" w:rsidR="00EE7A22" w:rsidRDefault="00EE7A22">
            <w:pPr>
              <w:rPr>
                <w:b/>
                <w:bCs/>
                <w:color w:val="000000"/>
                <w:szCs w:val="22"/>
              </w:rPr>
            </w:pPr>
            <w:r>
              <w:rPr>
                <w:b/>
                <w:bCs/>
                <w:color w:val="000000"/>
              </w:rPr>
              <w:lastRenderedPageBreak/>
              <w:t>Pb</w:t>
            </w:r>
          </w:p>
        </w:tc>
        <w:tc>
          <w:tcPr>
            <w:tcW w:w="720" w:type="dxa"/>
            <w:noWrap/>
            <w:vAlign w:val="bottom"/>
            <w:hideMark/>
          </w:tcPr>
          <w:p w14:paraId="22E95074" w14:textId="77777777" w:rsidR="00EE7A22" w:rsidRDefault="00EE7A22">
            <w:pPr>
              <w:rPr>
                <w:color w:val="000000"/>
                <w:szCs w:val="22"/>
              </w:rPr>
            </w:pPr>
            <w:r>
              <w:rPr>
                <w:color w:val="000000"/>
              </w:rPr>
              <w:t>ug/g</w:t>
            </w:r>
          </w:p>
        </w:tc>
        <w:tc>
          <w:tcPr>
            <w:tcW w:w="960" w:type="dxa"/>
            <w:noWrap/>
            <w:vAlign w:val="bottom"/>
            <w:hideMark/>
          </w:tcPr>
          <w:p w14:paraId="6BC0369F" w14:textId="77777777" w:rsidR="00EE7A22" w:rsidRDefault="00EE7A22">
            <w:pPr>
              <w:jc w:val="right"/>
              <w:rPr>
                <w:color w:val="000000"/>
                <w:szCs w:val="22"/>
              </w:rPr>
            </w:pPr>
            <w:r>
              <w:rPr>
                <w:color w:val="000000"/>
              </w:rPr>
              <w:t>0.641</w:t>
            </w:r>
          </w:p>
        </w:tc>
        <w:tc>
          <w:tcPr>
            <w:tcW w:w="960" w:type="dxa"/>
            <w:noWrap/>
            <w:vAlign w:val="bottom"/>
            <w:hideMark/>
          </w:tcPr>
          <w:p w14:paraId="47FC72B7" w14:textId="77777777" w:rsidR="00EE7A22" w:rsidRDefault="00EE7A22">
            <w:pPr>
              <w:jc w:val="right"/>
              <w:rPr>
                <w:color w:val="000000"/>
                <w:szCs w:val="22"/>
              </w:rPr>
            </w:pPr>
            <w:r>
              <w:rPr>
                <w:color w:val="000000"/>
              </w:rPr>
              <w:t>45.5</w:t>
            </w:r>
          </w:p>
        </w:tc>
        <w:tc>
          <w:tcPr>
            <w:tcW w:w="960" w:type="dxa"/>
            <w:noWrap/>
            <w:vAlign w:val="bottom"/>
            <w:hideMark/>
          </w:tcPr>
          <w:p w14:paraId="3AC9A12F" w14:textId="77777777" w:rsidR="00EE7A22" w:rsidRDefault="00EE7A22">
            <w:pPr>
              <w:jc w:val="right"/>
              <w:rPr>
                <w:color w:val="000000"/>
                <w:szCs w:val="22"/>
              </w:rPr>
            </w:pPr>
            <w:r>
              <w:rPr>
                <w:color w:val="000000"/>
              </w:rPr>
              <w:t>13.15</w:t>
            </w:r>
          </w:p>
        </w:tc>
        <w:tc>
          <w:tcPr>
            <w:tcW w:w="960" w:type="dxa"/>
            <w:noWrap/>
            <w:vAlign w:val="bottom"/>
            <w:hideMark/>
          </w:tcPr>
          <w:p w14:paraId="64396595" w14:textId="77777777" w:rsidR="00EE7A22" w:rsidRDefault="00EE7A22">
            <w:pPr>
              <w:jc w:val="right"/>
              <w:rPr>
                <w:color w:val="000000"/>
                <w:szCs w:val="22"/>
              </w:rPr>
            </w:pPr>
            <w:r>
              <w:rPr>
                <w:color w:val="000000"/>
              </w:rPr>
              <w:t>8.46</w:t>
            </w:r>
          </w:p>
        </w:tc>
        <w:tc>
          <w:tcPr>
            <w:tcW w:w="960" w:type="dxa"/>
            <w:noWrap/>
            <w:vAlign w:val="bottom"/>
            <w:hideMark/>
          </w:tcPr>
          <w:p w14:paraId="08FAF959" w14:textId="77777777" w:rsidR="00EE7A22" w:rsidRDefault="00EE7A22">
            <w:pPr>
              <w:jc w:val="right"/>
              <w:rPr>
                <w:color w:val="000000"/>
                <w:szCs w:val="22"/>
              </w:rPr>
            </w:pPr>
            <w:r>
              <w:rPr>
                <w:color w:val="000000"/>
              </w:rPr>
              <w:t>12.93</w:t>
            </w:r>
          </w:p>
        </w:tc>
        <w:tc>
          <w:tcPr>
            <w:tcW w:w="2020" w:type="dxa"/>
            <w:noWrap/>
            <w:vAlign w:val="bottom"/>
            <w:hideMark/>
          </w:tcPr>
          <w:p w14:paraId="1F3C743F" w14:textId="77777777" w:rsidR="00EE7A22" w:rsidRDefault="00EE7A22">
            <w:pPr>
              <w:jc w:val="center"/>
              <w:rPr>
                <w:color w:val="000000"/>
                <w:szCs w:val="22"/>
              </w:rPr>
            </w:pPr>
            <w:r>
              <w:rPr>
                <w:color w:val="000000"/>
              </w:rPr>
              <w:t>0/0</w:t>
            </w:r>
          </w:p>
        </w:tc>
      </w:tr>
      <w:tr w:rsidR="00EE7A22" w14:paraId="4DC833C4" w14:textId="77777777" w:rsidTr="00EE7A22">
        <w:trPr>
          <w:trHeight w:val="300"/>
        </w:trPr>
        <w:tc>
          <w:tcPr>
            <w:tcW w:w="2300" w:type="dxa"/>
            <w:noWrap/>
            <w:vAlign w:val="bottom"/>
            <w:hideMark/>
          </w:tcPr>
          <w:p w14:paraId="709B9DD1" w14:textId="77777777" w:rsidR="00EE7A22" w:rsidRDefault="00EE7A22">
            <w:pPr>
              <w:rPr>
                <w:b/>
                <w:bCs/>
                <w:color w:val="000000"/>
                <w:szCs w:val="22"/>
              </w:rPr>
            </w:pPr>
            <w:r>
              <w:rPr>
                <w:b/>
                <w:bCs/>
                <w:color w:val="000000"/>
              </w:rPr>
              <w:t>Sb</w:t>
            </w:r>
          </w:p>
        </w:tc>
        <w:tc>
          <w:tcPr>
            <w:tcW w:w="720" w:type="dxa"/>
            <w:noWrap/>
            <w:vAlign w:val="bottom"/>
            <w:hideMark/>
          </w:tcPr>
          <w:p w14:paraId="1D02410E" w14:textId="77777777" w:rsidR="00EE7A22" w:rsidRDefault="00EE7A22">
            <w:pPr>
              <w:rPr>
                <w:color w:val="000000"/>
                <w:szCs w:val="22"/>
              </w:rPr>
            </w:pPr>
            <w:r>
              <w:rPr>
                <w:color w:val="000000"/>
              </w:rPr>
              <w:t>ug/g</w:t>
            </w:r>
          </w:p>
        </w:tc>
        <w:tc>
          <w:tcPr>
            <w:tcW w:w="960" w:type="dxa"/>
            <w:noWrap/>
            <w:vAlign w:val="bottom"/>
            <w:hideMark/>
          </w:tcPr>
          <w:p w14:paraId="7A867FBD" w14:textId="77777777" w:rsidR="00EE7A22" w:rsidRDefault="00EE7A22">
            <w:pPr>
              <w:jc w:val="right"/>
              <w:rPr>
                <w:color w:val="000000"/>
                <w:szCs w:val="22"/>
              </w:rPr>
            </w:pPr>
            <w:r>
              <w:rPr>
                <w:color w:val="000000"/>
              </w:rPr>
              <w:t>0</w:t>
            </w:r>
          </w:p>
        </w:tc>
        <w:tc>
          <w:tcPr>
            <w:tcW w:w="960" w:type="dxa"/>
            <w:noWrap/>
            <w:vAlign w:val="bottom"/>
            <w:hideMark/>
          </w:tcPr>
          <w:p w14:paraId="14DF64B5" w14:textId="77777777" w:rsidR="00EE7A22" w:rsidRDefault="00EE7A22">
            <w:pPr>
              <w:jc w:val="right"/>
              <w:rPr>
                <w:color w:val="000000"/>
                <w:szCs w:val="22"/>
              </w:rPr>
            </w:pPr>
            <w:r>
              <w:rPr>
                <w:color w:val="000000"/>
              </w:rPr>
              <w:t>0.472</w:t>
            </w:r>
          </w:p>
        </w:tc>
        <w:tc>
          <w:tcPr>
            <w:tcW w:w="960" w:type="dxa"/>
            <w:noWrap/>
            <w:vAlign w:val="bottom"/>
            <w:hideMark/>
          </w:tcPr>
          <w:p w14:paraId="59272EB9" w14:textId="77777777" w:rsidR="00EE7A22" w:rsidRDefault="00EE7A22">
            <w:pPr>
              <w:jc w:val="right"/>
              <w:rPr>
                <w:color w:val="000000"/>
                <w:szCs w:val="22"/>
              </w:rPr>
            </w:pPr>
            <w:r>
              <w:rPr>
                <w:color w:val="000000"/>
              </w:rPr>
              <w:t>0.18</w:t>
            </w:r>
          </w:p>
        </w:tc>
        <w:tc>
          <w:tcPr>
            <w:tcW w:w="960" w:type="dxa"/>
            <w:noWrap/>
            <w:vAlign w:val="bottom"/>
            <w:hideMark/>
          </w:tcPr>
          <w:p w14:paraId="4F38472C" w14:textId="77777777" w:rsidR="00EE7A22" w:rsidRDefault="00EE7A22">
            <w:pPr>
              <w:jc w:val="right"/>
              <w:rPr>
                <w:color w:val="000000"/>
                <w:szCs w:val="22"/>
              </w:rPr>
            </w:pPr>
            <w:r>
              <w:rPr>
                <w:color w:val="000000"/>
              </w:rPr>
              <w:t>0.196</w:t>
            </w:r>
          </w:p>
        </w:tc>
        <w:tc>
          <w:tcPr>
            <w:tcW w:w="960" w:type="dxa"/>
            <w:noWrap/>
            <w:vAlign w:val="bottom"/>
            <w:hideMark/>
          </w:tcPr>
          <w:p w14:paraId="3D0F4644" w14:textId="77777777" w:rsidR="00EE7A22" w:rsidRDefault="00EE7A22">
            <w:pPr>
              <w:jc w:val="right"/>
              <w:rPr>
                <w:color w:val="000000"/>
                <w:szCs w:val="22"/>
              </w:rPr>
            </w:pPr>
            <w:r>
              <w:rPr>
                <w:color w:val="000000"/>
              </w:rPr>
              <w:t>0.15</w:t>
            </w:r>
          </w:p>
        </w:tc>
        <w:tc>
          <w:tcPr>
            <w:tcW w:w="2020" w:type="dxa"/>
            <w:noWrap/>
            <w:vAlign w:val="bottom"/>
            <w:hideMark/>
          </w:tcPr>
          <w:p w14:paraId="0E076C08" w14:textId="77777777" w:rsidR="00EE7A22" w:rsidRDefault="00EE7A22">
            <w:pPr>
              <w:jc w:val="center"/>
              <w:rPr>
                <w:color w:val="000000"/>
                <w:szCs w:val="22"/>
              </w:rPr>
            </w:pPr>
            <w:r>
              <w:rPr>
                <w:color w:val="000000"/>
              </w:rPr>
              <w:t>NA</w:t>
            </w:r>
          </w:p>
        </w:tc>
      </w:tr>
      <w:tr w:rsidR="00EE7A22" w14:paraId="12289CD3" w14:textId="77777777" w:rsidTr="00EE7A22">
        <w:trPr>
          <w:trHeight w:val="300"/>
        </w:trPr>
        <w:tc>
          <w:tcPr>
            <w:tcW w:w="2300" w:type="dxa"/>
            <w:noWrap/>
            <w:vAlign w:val="bottom"/>
            <w:hideMark/>
          </w:tcPr>
          <w:p w14:paraId="1476BD46" w14:textId="77777777" w:rsidR="00EE7A22" w:rsidRDefault="00EE7A22">
            <w:pPr>
              <w:rPr>
                <w:b/>
                <w:bCs/>
                <w:color w:val="000000"/>
                <w:szCs w:val="22"/>
              </w:rPr>
            </w:pPr>
            <w:r>
              <w:rPr>
                <w:b/>
                <w:bCs/>
                <w:color w:val="000000"/>
              </w:rPr>
              <w:t>Se</w:t>
            </w:r>
          </w:p>
        </w:tc>
        <w:tc>
          <w:tcPr>
            <w:tcW w:w="720" w:type="dxa"/>
            <w:noWrap/>
            <w:vAlign w:val="bottom"/>
            <w:hideMark/>
          </w:tcPr>
          <w:p w14:paraId="2A47DC74" w14:textId="77777777" w:rsidR="00EE7A22" w:rsidRDefault="00EE7A22">
            <w:pPr>
              <w:rPr>
                <w:color w:val="000000"/>
                <w:szCs w:val="22"/>
              </w:rPr>
            </w:pPr>
            <w:r>
              <w:rPr>
                <w:color w:val="000000"/>
              </w:rPr>
              <w:t>ug/g</w:t>
            </w:r>
          </w:p>
        </w:tc>
        <w:tc>
          <w:tcPr>
            <w:tcW w:w="960" w:type="dxa"/>
            <w:noWrap/>
            <w:vAlign w:val="bottom"/>
            <w:hideMark/>
          </w:tcPr>
          <w:p w14:paraId="21E1268F" w14:textId="77777777" w:rsidR="00EE7A22" w:rsidRDefault="00EE7A22">
            <w:pPr>
              <w:jc w:val="right"/>
              <w:rPr>
                <w:color w:val="000000"/>
                <w:szCs w:val="22"/>
              </w:rPr>
            </w:pPr>
            <w:r>
              <w:rPr>
                <w:color w:val="000000"/>
              </w:rPr>
              <w:t>0</w:t>
            </w:r>
          </w:p>
        </w:tc>
        <w:tc>
          <w:tcPr>
            <w:tcW w:w="960" w:type="dxa"/>
            <w:noWrap/>
            <w:vAlign w:val="bottom"/>
            <w:hideMark/>
          </w:tcPr>
          <w:p w14:paraId="5590FC50" w14:textId="77777777" w:rsidR="00EE7A22" w:rsidRDefault="00EE7A22">
            <w:pPr>
              <w:jc w:val="right"/>
              <w:rPr>
                <w:color w:val="000000"/>
                <w:szCs w:val="22"/>
              </w:rPr>
            </w:pPr>
            <w:r>
              <w:rPr>
                <w:color w:val="000000"/>
              </w:rPr>
              <w:t>0.127</w:t>
            </w:r>
          </w:p>
        </w:tc>
        <w:tc>
          <w:tcPr>
            <w:tcW w:w="960" w:type="dxa"/>
            <w:noWrap/>
            <w:vAlign w:val="bottom"/>
            <w:hideMark/>
          </w:tcPr>
          <w:p w14:paraId="362C6407" w14:textId="77777777" w:rsidR="00EE7A22" w:rsidRDefault="00EE7A22">
            <w:pPr>
              <w:jc w:val="right"/>
              <w:rPr>
                <w:color w:val="000000"/>
                <w:szCs w:val="22"/>
              </w:rPr>
            </w:pPr>
            <w:r>
              <w:rPr>
                <w:color w:val="000000"/>
              </w:rPr>
              <w:t>0.02</w:t>
            </w:r>
          </w:p>
        </w:tc>
        <w:tc>
          <w:tcPr>
            <w:tcW w:w="960" w:type="dxa"/>
            <w:noWrap/>
            <w:vAlign w:val="bottom"/>
            <w:hideMark/>
          </w:tcPr>
          <w:p w14:paraId="600627A6" w14:textId="77777777" w:rsidR="00EE7A22" w:rsidRDefault="00EE7A22">
            <w:pPr>
              <w:jc w:val="right"/>
              <w:rPr>
                <w:color w:val="000000"/>
                <w:szCs w:val="22"/>
              </w:rPr>
            </w:pPr>
            <w:r>
              <w:rPr>
                <w:color w:val="000000"/>
              </w:rPr>
              <w:t>0</w:t>
            </w:r>
          </w:p>
        </w:tc>
        <w:tc>
          <w:tcPr>
            <w:tcW w:w="960" w:type="dxa"/>
            <w:noWrap/>
            <w:vAlign w:val="bottom"/>
            <w:hideMark/>
          </w:tcPr>
          <w:p w14:paraId="672BF39A" w14:textId="77777777" w:rsidR="00EE7A22" w:rsidRDefault="00EE7A22">
            <w:pPr>
              <w:jc w:val="right"/>
              <w:rPr>
                <w:color w:val="000000"/>
                <w:szCs w:val="22"/>
              </w:rPr>
            </w:pPr>
            <w:r>
              <w:rPr>
                <w:color w:val="000000"/>
              </w:rPr>
              <w:t>0.04</w:t>
            </w:r>
          </w:p>
        </w:tc>
        <w:tc>
          <w:tcPr>
            <w:tcW w:w="2020" w:type="dxa"/>
            <w:noWrap/>
            <w:vAlign w:val="bottom"/>
            <w:hideMark/>
          </w:tcPr>
          <w:p w14:paraId="1C2D5528" w14:textId="77777777" w:rsidR="00EE7A22" w:rsidRDefault="00EE7A22">
            <w:pPr>
              <w:jc w:val="center"/>
              <w:rPr>
                <w:color w:val="000000"/>
                <w:szCs w:val="22"/>
              </w:rPr>
            </w:pPr>
            <w:r>
              <w:rPr>
                <w:color w:val="000000"/>
              </w:rPr>
              <w:t>NA</w:t>
            </w:r>
          </w:p>
        </w:tc>
      </w:tr>
      <w:tr w:rsidR="00EE7A22" w14:paraId="0146EEEF" w14:textId="77777777" w:rsidTr="00EE7A22">
        <w:trPr>
          <w:trHeight w:val="300"/>
        </w:trPr>
        <w:tc>
          <w:tcPr>
            <w:tcW w:w="2300" w:type="dxa"/>
            <w:noWrap/>
            <w:vAlign w:val="bottom"/>
            <w:hideMark/>
          </w:tcPr>
          <w:p w14:paraId="3B151475" w14:textId="77777777" w:rsidR="00EE7A22" w:rsidRDefault="00EE7A22">
            <w:pPr>
              <w:rPr>
                <w:b/>
                <w:bCs/>
                <w:color w:val="000000"/>
                <w:szCs w:val="22"/>
              </w:rPr>
            </w:pPr>
            <w:r>
              <w:rPr>
                <w:b/>
                <w:bCs/>
                <w:color w:val="000000"/>
              </w:rPr>
              <w:t>Si</w:t>
            </w:r>
          </w:p>
        </w:tc>
        <w:tc>
          <w:tcPr>
            <w:tcW w:w="720" w:type="dxa"/>
            <w:noWrap/>
            <w:vAlign w:val="bottom"/>
            <w:hideMark/>
          </w:tcPr>
          <w:p w14:paraId="32BEA31F" w14:textId="77777777" w:rsidR="00EE7A22" w:rsidRDefault="00EE7A22">
            <w:pPr>
              <w:rPr>
                <w:color w:val="000000"/>
                <w:szCs w:val="22"/>
              </w:rPr>
            </w:pPr>
            <w:r>
              <w:rPr>
                <w:color w:val="000000"/>
              </w:rPr>
              <w:t>ug/g</w:t>
            </w:r>
          </w:p>
        </w:tc>
        <w:tc>
          <w:tcPr>
            <w:tcW w:w="960" w:type="dxa"/>
            <w:noWrap/>
            <w:vAlign w:val="bottom"/>
            <w:hideMark/>
          </w:tcPr>
          <w:p w14:paraId="5684B533" w14:textId="77777777" w:rsidR="00EE7A22" w:rsidRDefault="00EE7A22">
            <w:pPr>
              <w:jc w:val="right"/>
              <w:rPr>
                <w:color w:val="000000"/>
                <w:szCs w:val="22"/>
              </w:rPr>
            </w:pPr>
            <w:r>
              <w:rPr>
                <w:color w:val="000000"/>
              </w:rPr>
              <w:t>105</w:t>
            </w:r>
          </w:p>
        </w:tc>
        <w:tc>
          <w:tcPr>
            <w:tcW w:w="960" w:type="dxa"/>
            <w:noWrap/>
            <w:vAlign w:val="bottom"/>
            <w:hideMark/>
          </w:tcPr>
          <w:p w14:paraId="3C2856AB" w14:textId="77777777" w:rsidR="00EE7A22" w:rsidRDefault="00EE7A22">
            <w:pPr>
              <w:jc w:val="right"/>
              <w:rPr>
                <w:color w:val="000000"/>
                <w:szCs w:val="22"/>
              </w:rPr>
            </w:pPr>
            <w:r>
              <w:rPr>
                <w:color w:val="000000"/>
              </w:rPr>
              <w:t>256000</w:t>
            </w:r>
          </w:p>
        </w:tc>
        <w:tc>
          <w:tcPr>
            <w:tcW w:w="960" w:type="dxa"/>
            <w:noWrap/>
            <w:vAlign w:val="bottom"/>
            <w:hideMark/>
          </w:tcPr>
          <w:p w14:paraId="7291C299" w14:textId="77777777" w:rsidR="00EE7A22" w:rsidRDefault="00EE7A22">
            <w:pPr>
              <w:jc w:val="right"/>
              <w:rPr>
                <w:color w:val="000000"/>
                <w:szCs w:val="22"/>
              </w:rPr>
            </w:pPr>
            <w:r>
              <w:rPr>
                <w:color w:val="000000"/>
              </w:rPr>
              <w:t>74608</w:t>
            </w:r>
          </w:p>
        </w:tc>
        <w:tc>
          <w:tcPr>
            <w:tcW w:w="960" w:type="dxa"/>
            <w:noWrap/>
            <w:vAlign w:val="bottom"/>
            <w:hideMark/>
          </w:tcPr>
          <w:p w14:paraId="5CE357AC" w14:textId="77777777" w:rsidR="00EE7A22" w:rsidRDefault="00EE7A22">
            <w:pPr>
              <w:jc w:val="right"/>
              <w:rPr>
                <w:color w:val="000000"/>
                <w:szCs w:val="22"/>
              </w:rPr>
            </w:pPr>
            <w:r>
              <w:rPr>
                <w:color w:val="000000"/>
              </w:rPr>
              <w:t>13300</w:t>
            </w:r>
          </w:p>
        </w:tc>
        <w:tc>
          <w:tcPr>
            <w:tcW w:w="960" w:type="dxa"/>
            <w:noWrap/>
            <w:vAlign w:val="bottom"/>
            <w:hideMark/>
          </w:tcPr>
          <w:p w14:paraId="18A75780" w14:textId="77777777" w:rsidR="00EE7A22" w:rsidRDefault="00EE7A22">
            <w:pPr>
              <w:jc w:val="right"/>
              <w:rPr>
                <w:color w:val="000000"/>
                <w:szCs w:val="22"/>
              </w:rPr>
            </w:pPr>
            <w:r>
              <w:rPr>
                <w:color w:val="000000"/>
              </w:rPr>
              <w:t>97244</w:t>
            </w:r>
          </w:p>
        </w:tc>
        <w:tc>
          <w:tcPr>
            <w:tcW w:w="2020" w:type="dxa"/>
            <w:noWrap/>
            <w:vAlign w:val="bottom"/>
            <w:hideMark/>
          </w:tcPr>
          <w:p w14:paraId="66D48032" w14:textId="77777777" w:rsidR="00EE7A22" w:rsidRDefault="00EE7A22">
            <w:pPr>
              <w:jc w:val="center"/>
              <w:rPr>
                <w:color w:val="000000"/>
                <w:szCs w:val="22"/>
              </w:rPr>
            </w:pPr>
            <w:r>
              <w:rPr>
                <w:color w:val="000000"/>
              </w:rPr>
              <w:t>NA</w:t>
            </w:r>
          </w:p>
        </w:tc>
      </w:tr>
      <w:tr w:rsidR="00EE7A22" w14:paraId="0CBD7209" w14:textId="77777777" w:rsidTr="00EE7A22">
        <w:trPr>
          <w:trHeight w:val="300"/>
        </w:trPr>
        <w:tc>
          <w:tcPr>
            <w:tcW w:w="2300" w:type="dxa"/>
            <w:noWrap/>
            <w:vAlign w:val="bottom"/>
            <w:hideMark/>
          </w:tcPr>
          <w:p w14:paraId="19490877" w14:textId="77777777" w:rsidR="00EE7A22" w:rsidRDefault="00EE7A22">
            <w:pPr>
              <w:rPr>
                <w:b/>
                <w:bCs/>
                <w:color w:val="000000"/>
                <w:szCs w:val="22"/>
              </w:rPr>
            </w:pPr>
            <w:r>
              <w:rPr>
                <w:b/>
                <w:bCs/>
                <w:color w:val="000000"/>
              </w:rPr>
              <w:t>Sn</w:t>
            </w:r>
          </w:p>
        </w:tc>
        <w:tc>
          <w:tcPr>
            <w:tcW w:w="720" w:type="dxa"/>
            <w:noWrap/>
            <w:vAlign w:val="bottom"/>
            <w:hideMark/>
          </w:tcPr>
          <w:p w14:paraId="21D67535" w14:textId="77777777" w:rsidR="00EE7A22" w:rsidRDefault="00EE7A22">
            <w:pPr>
              <w:rPr>
                <w:color w:val="000000"/>
                <w:szCs w:val="22"/>
              </w:rPr>
            </w:pPr>
            <w:r>
              <w:rPr>
                <w:color w:val="000000"/>
              </w:rPr>
              <w:t>ug/g</w:t>
            </w:r>
          </w:p>
        </w:tc>
        <w:tc>
          <w:tcPr>
            <w:tcW w:w="960" w:type="dxa"/>
            <w:noWrap/>
            <w:vAlign w:val="bottom"/>
            <w:hideMark/>
          </w:tcPr>
          <w:p w14:paraId="3B5B252B" w14:textId="77777777" w:rsidR="00EE7A22" w:rsidRDefault="00EE7A22">
            <w:pPr>
              <w:jc w:val="right"/>
              <w:rPr>
                <w:color w:val="000000"/>
                <w:szCs w:val="22"/>
              </w:rPr>
            </w:pPr>
            <w:r>
              <w:rPr>
                <w:color w:val="000000"/>
              </w:rPr>
              <w:t>0.27</w:t>
            </w:r>
          </w:p>
        </w:tc>
        <w:tc>
          <w:tcPr>
            <w:tcW w:w="960" w:type="dxa"/>
            <w:noWrap/>
            <w:vAlign w:val="bottom"/>
            <w:hideMark/>
          </w:tcPr>
          <w:p w14:paraId="32ADB994" w14:textId="77777777" w:rsidR="00EE7A22" w:rsidRDefault="00EE7A22">
            <w:pPr>
              <w:jc w:val="right"/>
              <w:rPr>
                <w:color w:val="000000"/>
                <w:szCs w:val="22"/>
              </w:rPr>
            </w:pPr>
            <w:r>
              <w:rPr>
                <w:color w:val="000000"/>
              </w:rPr>
              <w:t>15.40</w:t>
            </w:r>
          </w:p>
        </w:tc>
        <w:tc>
          <w:tcPr>
            <w:tcW w:w="960" w:type="dxa"/>
            <w:noWrap/>
            <w:vAlign w:val="bottom"/>
            <w:hideMark/>
          </w:tcPr>
          <w:p w14:paraId="4DB5218E" w14:textId="77777777" w:rsidR="00EE7A22" w:rsidRDefault="00EE7A22">
            <w:pPr>
              <w:jc w:val="right"/>
              <w:rPr>
                <w:color w:val="000000"/>
                <w:szCs w:val="22"/>
              </w:rPr>
            </w:pPr>
            <w:r>
              <w:rPr>
                <w:color w:val="000000"/>
              </w:rPr>
              <w:t>4.50</w:t>
            </w:r>
          </w:p>
        </w:tc>
        <w:tc>
          <w:tcPr>
            <w:tcW w:w="960" w:type="dxa"/>
            <w:noWrap/>
            <w:vAlign w:val="bottom"/>
            <w:hideMark/>
          </w:tcPr>
          <w:p w14:paraId="38D526AB" w14:textId="77777777" w:rsidR="00EE7A22" w:rsidRDefault="00EE7A22">
            <w:pPr>
              <w:jc w:val="right"/>
              <w:rPr>
                <w:color w:val="000000"/>
                <w:szCs w:val="22"/>
              </w:rPr>
            </w:pPr>
            <w:r>
              <w:rPr>
                <w:color w:val="000000"/>
              </w:rPr>
              <w:t>4.37</w:t>
            </w:r>
          </w:p>
        </w:tc>
        <w:tc>
          <w:tcPr>
            <w:tcW w:w="960" w:type="dxa"/>
            <w:noWrap/>
            <w:vAlign w:val="bottom"/>
            <w:hideMark/>
          </w:tcPr>
          <w:p w14:paraId="64393F0B" w14:textId="77777777" w:rsidR="00EE7A22" w:rsidRDefault="00EE7A22">
            <w:pPr>
              <w:jc w:val="right"/>
              <w:rPr>
                <w:color w:val="000000"/>
                <w:szCs w:val="22"/>
              </w:rPr>
            </w:pPr>
            <w:r>
              <w:rPr>
                <w:color w:val="000000"/>
              </w:rPr>
              <w:t>3.73</w:t>
            </w:r>
          </w:p>
        </w:tc>
        <w:tc>
          <w:tcPr>
            <w:tcW w:w="2020" w:type="dxa"/>
            <w:noWrap/>
            <w:vAlign w:val="bottom"/>
            <w:hideMark/>
          </w:tcPr>
          <w:p w14:paraId="0334696F" w14:textId="77777777" w:rsidR="00EE7A22" w:rsidRDefault="00EE7A22">
            <w:pPr>
              <w:jc w:val="center"/>
              <w:rPr>
                <w:color w:val="000000"/>
                <w:szCs w:val="22"/>
              </w:rPr>
            </w:pPr>
            <w:r>
              <w:rPr>
                <w:color w:val="000000"/>
              </w:rPr>
              <w:t>NA</w:t>
            </w:r>
          </w:p>
        </w:tc>
      </w:tr>
      <w:tr w:rsidR="00EE7A22" w14:paraId="3D578E0D" w14:textId="77777777" w:rsidTr="00EE7A22">
        <w:trPr>
          <w:trHeight w:val="300"/>
        </w:trPr>
        <w:tc>
          <w:tcPr>
            <w:tcW w:w="2300" w:type="dxa"/>
            <w:noWrap/>
            <w:vAlign w:val="bottom"/>
            <w:hideMark/>
          </w:tcPr>
          <w:p w14:paraId="5ACC8B47" w14:textId="77777777" w:rsidR="00EE7A22" w:rsidRDefault="00EE7A22">
            <w:pPr>
              <w:rPr>
                <w:b/>
                <w:bCs/>
                <w:color w:val="000000"/>
                <w:szCs w:val="22"/>
              </w:rPr>
            </w:pPr>
            <w:r>
              <w:rPr>
                <w:b/>
                <w:bCs/>
                <w:color w:val="000000"/>
              </w:rPr>
              <w:t>Zn</w:t>
            </w:r>
          </w:p>
        </w:tc>
        <w:tc>
          <w:tcPr>
            <w:tcW w:w="720" w:type="dxa"/>
            <w:noWrap/>
            <w:vAlign w:val="bottom"/>
            <w:hideMark/>
          </w:tcPr>
          <w:p w14:paraId="7408029D" w14:textId="77777777" w:rsidR="00EE7A22" w:rsidRDefault="00EE7A22">
            <w:pPr>
              <w:rPr>
                <w:color w:val="000000"/>
                <w:szCs w:val="22"/>
              </w:rPr>
            </w:pPr>
            <w:r>
              <w:rPr>
                <w:color w:val="000000"/>
              </w:rPr>
              <w:t>ug/g</w:t>
            </w:r>
          </w:p>
        </w:tc>
        <w:tc>
          <w:tcPr>
            <w:tcW w:w="960" w:type="dxa"/>
            <w:noWrap/>
            <w:vAlign w:val="bottom"/>
            <w:hideMark/>
          </w:tcPr>
          <w:p w14:paraId="72593E2A" w14:textId="77777777" w:rsidR="00EE7A22" w:rsidRDefault="00EE7A22">
            <w:pPr>
              <w:jc w:val="right"/>
              <w:rPr>
                <w:color w:val="000000"/>
                <w:szCs w:val="22"/>
              </w:rPr>
            </w:pPr>
            <w:r>
              <w:rPr>
                <w:color w:val="000000"/>
              </w:rPr>
              <w:t>3.70</w:t>
            </w:r>
          </w:p>
        </w:tc>
        <w:tc>
          <w:tcPr>
            <w:tcW w:w="960" w:type="dxa"/>
            <w:noWrap/>
            <w:vAlign w:val="bottom"/>
            <w:hideMark/>
          </w:tcPr>
          <w:p w14:paraId="64B2B848" w14:textId="77777777" w:rsidR="00EE7A22" w:rsidRDefault="00EE7A22">
            <w:pPr>
              <w:jc w:val="right"/>
              <w:rPr>
                <w:color w:val="000000"/>
                <w:szCs w:val="22"/>
              </w:rPr>
            </w:pPr>
            <w:r>
              <w:rPr>
                <w:color w:val="000000"/>
              </w:rPr>
              <w:t>416.00</w:t>
            </w:r>
          </w:p>
        </w:tc>
        <w:tc>
          <w:tcPr>
            <w:tcW w:w="960" w:type="dxa"/>
            <w:noWrap/>
            <w:vAlign w:val="bottom"/>
            <w:hideMark/>
          </w:tcPr>
          <w:p w14:paraId="37549911" w14:textId="77777777" w:rsidR="00EE7A22" w:rsidRDefault="00EE7A22">
            <w:pPr>
              <w:jc w:val="right"/>
              <w:rPr>
                <w:color w:val="000000"/>
                <w:szCs w:val="22"/>
              </w:rPr>
            </w:pPr>
            <w:r>
              <w:rPr>
                <w:color w:val="000000"/>
              </w:rPr>
              <w:t>109.69</w:t>
            </w:r>
          </w:p>
        </w:tc>
        <w:tc>
          <w:tcPr>
            <w:tcW w:w="960" w:type="dxa"/>
            <w:noWrap/>
            <w:vAlign w:val="bottom"/>
            <w:hideMark/>
          </w:tcPr>
          <w:p w14:paraId="43810521" w14:textId="77777777" w:rsidR="00EE7A22" w:rsidRDefault="00EE7A22">
            <w:pPr>
              <w:jc w:val="right"/>
              <w:rPr>
                <w:color w:val="000000"/>
                <w:szCs w:val="22"/>
              </w:rPr>
            </w:pPr>
            <w:r>
              <w:rPr>
                <w:color w:val="000000"/>
              </w:rPr>
              <w:t>53.70</w:t>
            </w:r>
          </w:p>
        </w:tc>
        <w:tc>
          <w:tcPr>
            <w:tcW w:w="960" w:type="dxa"/>
            <w:noWrap/>
            <w:vAlign w:val="bottom"/>
            <w:hideMark/>
          </w:tcPr>
          <w:p w14:paraId="47AEA8AA" w14:textId="77777777" w:rsidR="00EE7A22" w:rsidRDefault="00EE7A22">
            <w:pPr>
              <w:jc w:val="right"/>
              <w:rPr>
                <w:color w:val="000000"/>
                <w:szCs w:val="22"/>
              </w:rPr>
            </w:pPr>
            <w:r>
              <w:rPr>
                <w:color w:val="000000"/>
              </w:rPr>
              <w:t>119.72</w:t>
            </w:r>
          </w:p>
        </w:tc>
        <w:tc>
          <w:tcPr>
            <w:tcW w:w="2020" w:type="dxa"/>
            <w:noWrap/>
            <w:vAlign w:val="bottom"/>
            <w:hideMark/>
          </w:tcPr>
          <w:p w14:paraId="12896E42" w14:textId="77777777" w:rsidR="00EE7A22" w:rsidRDefault="00EE7A22">
            <w:pPr>
              <w:jc w:val="center"/>
              <w:rPr>
                <w:color w:val="000000"/>
                <w:szCs w:val="22"/>
              </w:rPr>
            </w:pPr>
            <w:r>
              <w:rPr>
                <w:color w:val="000000"/>
              </w:rPr>
              <w:t>3/1</w:t>
            </w:r>
          </w:p>
        </w:tc>
      </w:tr>
      <w:tr w:rsidR="00EE7A22" w14:paraId="424E4A87" w14:textId="77777777" w:rsidTr="00EE7A22">
        <w:trPr>
          <w:trHeight w:val="300"/>
        </w:trPr>
        <w:tc>
          <w:tcPr>
            <w:tcW w:w="2300" w:type="dxa"/>
            <w:noWrap/>
            <w:vAlign w:val="bottom"/>
            <w:hideMark/>
          </w:tcPr>
          <w:p w14:paraId="62F16BC7" w14:textId="77777777" w:rsidR="00EE7A22" w:rsidRDefault="00EE7A22">
            <w:pPr>
              <w:rPr>
                <w:b/>
                <w:bCs/>
                <w:color w:val="000000"/>
                <w:szCs w:val="22"/>
              </w:rPr>
            </w:pPr>
            <w:r>
              <w:rPr>
                <w:b/>
                <w:bCs/>
                <w:color w:val="000000"/>
              </w:rPr>
              <w:t>Total PAHs</w:t>
            </w:r>
          </w:p>
        </w:tc>
        <w:tc>
          <w:tcPr>
            <w:tcW w:w="720" w:type="dxa"/>
            <w:noWrap/>
            <w:vAlign w:val="bottom"/>
            <w:hideMark/>
          </w:tcPr>
          <w:p w14:paraId="62C09013" w14:textId="77777777" w:rsidR="00EE7A22" w:rsidRDefault="00EE7A22">
            <w:pPr>
              <w:rPr>
                <w:color w:val="000000"/>
                <w:szCs w:val="22"/>
              </w:rPr>
            </w:pPr>
            <w:r>
              <w:rPr>
                <w:color w:val="000000"/>
              </w:rPr>
              <w:t>ng/g</w:t>
            </w:r>
          </w:p>
        </w:tc>
        <w:tc>
          <w:tcPr>
            <w:tcW w:w="960" w:type="dxa"/>
            <w:noWrap/>
            <w:vAlign w:val="bottom"/>
            <w:hideMark/>
          </w:tcPr>
          <w:p w14:paraId="1064207E" w14:textId="77777777" w:rsidR="00EE7A22" w:rsidRDefault="00EE7A22">
            <w:pPr>
              <w:jc w:val="right"/>
              <w:rPr>
                <w:color w:val="000000"/>
                <w:szCs w:val="22"/>
              </w:rPr>
            </w:pPr>
            <w:r>
              <w:rPr>
                <w:color w:val="000000"/>
              </w:rPr>
              <w:t>1.35</w:t>
            </w:r>
          </w:p>
        </w:tc>
        <w:tc>
          <w:tcPr>
            <w:tcW w:w="960" w:type="dxa"/>
            <w:noWrap/>
            <w:vAlign w:val="bottom"/>
            <w:hideMark/>
          </w:tcPr>
          <w:p w14:paraId="6C3F315A" w14:textId="77777777" w:rsidR="00EE7A22" w:rsidRDefault="00EE7A22">
            <w:pPr>
              <w:jc w:val="right"/>
              <w:rPr>
                <w:color w:val="000000"/>
                <w:szCs w:val="22"/>
              </w:rPr>
            </w:pPr>
            <w:r>
              <w:rPr>
                <w:color w:val="000000"/>
              </w:rPr>
              <w:t>2097.48</w:t>
            </w:r>
          </w:p>
        </w:tc>
        <w:tc>
          <w:tcPr>
            <w:tcW w:w="960" w:type="dxa"/>
            <w:noWrap/>
            <w:vAlign w:val="bottom"/>
            <w:hideMark/>
          </w:tcPr>
          <w:p w14:paraId="4F5530A5" w14:textId="77777777" w:rsidR="00EE7A22" w:rsidRDefault="00EE7A22">
            <w:pPr>
              <w:jc w:val="right"/>
              <w:rPr>
                <w:color w:val="000000"/>
                <w:szCs w:val="22"/>
              </w:rPr>
            </w:pPr>
            <w:r>
              <w:rPr>
                <w:color w:val="000000"/>
              </w:rPr>
              <w:t>177.80</w:t>
            </w:r>
          </w:p>
        </w:tc>
        <w:tc>
          <w:tcPr>
            <w:tcW w:w="960" w:type="dxa"/>
            <w:noWrap/>
            <w:vAlign w:val="bottom"/>
            <w:hideMark/>
          </w:tcPr>
          <w:p w14:paraId="123819F6" w14:textId="77777777" w:rsidR="00EE7A22" w:rsidRDefault="00EE7A22">
            <w:pPr>
              <w:jc w:val="right"/>
              <w:rPr>
                <w:color w:val="000000"/>
                <w:szCs w:val="22"/>
              </w:rPr>
            </w:pPr>
            <w:r>
              <w:rPr>
                <w:color w:val="000000"/>
              </w:rPr>
              <w:t>27.49</w:t>
            </w:r>
          </w:p>
        </w:tc>
        <w:tc>
          <w:tcPr>
            <w:tcW w:w="960" w:type="dxa"/>
            <w:noWrap/>
            <w:vAlign w:val="bottom"/>
            <w:hideMark/>
          </w:tcPr>
          <w:p w14:paraId="0D48BB0D" w14:textId="77777777" w:rsidR="00EE7A22" w:rsidRDefault="00EE7A22">
            <w:pPr>
              <w:jc w:val="right"/>
              <w:rPr>
                <w:color w:val="000000"/>
                <w:szCs w:val="22"/>
              </w:rPr>
            </w:pPr>
            <w:r>
              <w:rPr>
                <w:color w:val="000000"/>
              </w:rPr>
              <w:t>501.36</w:t>
            </w:r>
          </w:p>
        </w:tc>
        <w:tc>
          <w:tcPr>
            <w:tcW w:w="2020" w:type="dxa"/>
            <w:noWrap/>
            <w:vAlign w:val="bottom"/>
            <w:hideMark/>
          </w:tcPr>
          <w:p w14:paraId="3A3C9C8B" w14:textId="77777777" w:rsidR="00EE7A22" w:rsidRDefault="00EE7A22">
            <w:pPr>
              <w:jc w:val="center"/>
              <w:rPr>
                <w:color w:val="000000"/>
                <w:szCs w:val="22"/>
              </w:rPr>
            </w:pPr>
            <w:r>
              <w:rPr>
                <w:color w:val="000000"/>
              </w:rPr>
              <w:t>0/0</w:t>
            </w:r>
          </w:p>
        </w:tc>
      </w:tr>
      <w:tr w:rsidR="00EE7A22" w14:paraId="16723B44" w14:textId="77777777" w:rsidTr="00EE7A22">
        <w:trPr>
          <w:trHeight w:val="300"/>
        </w:trPr>
        <w:tc>
          <w:tcPr>
            <w:tcW w:w="2300" w:type="dxa"/>
            <w:noWrap/>
            <w:vAlign w:val="bottom"/>
            <w:hideMark/>
          </w:tcPr>
          <w:p w14:paraId="508DE233" w14:textId="77777777" w:rsidR="00EE7A22" w:rsidRDefault="00EE7A22">
            <w:pPr>
              <w:rPr>
                <w:rFonts w:ascii="Arial" w:hAnsi="Arial" w:cs="Arial"/>
                <w:b/>
                <w:bCs/>
                <w:sz w:val="20"/>
              </w:rPr>
            </w:pPr>
            <w:r>
              <w:rPr>
                <w:rFonts w:ascii="Arial" w:hAnsi="Arial" w:cs="Arial"/>
                <w:b/>
                <w:bCs/>
                <w:sz w:val="20"/>
              </w:rPr>
              <w:t>Total HCH</w:t>
            </w:r>
          </w:p>
        </w:tc>
        <w:tc>
          <w:tcPr>
            <w:tcW w:w="720" w:type="dxa"/>
            <w:noWrap/>
            <w:vAlign w:val="bottom"/>
            <w:hideMark/>
          </w:tcPr>
          <w:p w14:paraId="6E2BB177" w14:textId="77777777" w:rsidR="00EE7A22" w:rsidRDefault="00EE7A22">
            <w:pPr>
              <w:rPr>
                <w:color w:val="000000"/>
                <w:szCs w:val="22"/>
              </w:rPr>
            </w:pPr>
            <w:r>
              <w:rPr>
                <w:color w:val="000000"/>
              </w:rPr>
              <w:t>ng/g</w:t>
            </w:r>
          </w:p>
        </w:tc>
        <w:tc>
          <w:tcPr>
            <w:tcW w:w="960" w:type="dxa"/>
            <w:noWrap/>
            <w:vAlign w:val="bottom"/>
            <w:hideMark/>
          </w:tcPr>
          <w:p w14:paraId="1D441480" w14:textId="77777777" w:rsidR="00EE7A22" w:rsidRDefault="00EE7A22">
            <w:pPr>
              <w:jc w:val="right"/>
              <w:rPr>
                <w:color w:val="000000"/>
                <w:szCs w:val="22"/>
              </w:rPr>
            </w:pPr>
            <w:r>
              <w:rPr>
                <w:color w:val="000000"/>
              </w:rPr>
              <w:t>0</w:t>
            </w:r>
          </w:p>
        </w:tc>
        <w:tc>
          <w:tcPr>
            <w:tcW w:w="960" w:type="dxa"/>
            <w:noWrap/>
            <w:vAlign w:val="bottom"/>
            <w:hideMark/>
          </w:tcPr>
          <w:p w14:paraId="57D32620" w14:textId="77777777" w:rsidR="00EE7A22" w:rsidRDefault="00EE7A22">
            <w:pPr>
              <w:jc w:val="right"/>
              <w:rPr>
                <w:color w:val="000000"/>
                <w:szCs w:val="22"/>
              </w:rPr>
            </w:pPr>
            <w:r>
              <w:rPr>
                <w:color w:val="000000"/>
              </w:rPr>
              <w:t>0.10</w:t>
            </w:r>
          </w:p>
        </w:tc>
        <w:tc>
          <w:tcPr>
            <w:tcW w:w="960" w:type="dxa"/>
            <w:noWrap/>
            <w:vAlign w:val="bottom"/>
            <w:hideMark/>
          </w:tcPr>
          <w:p w14:paraId="5A6A793B" w14:textId="77777777" w:rsidR="00EE7A22" w:rsidRDefault="00EE7A22">
            <w:pPr>
              <w:jc w:val="right"/>
              <w:rPr>
                <w:color w:val="000000"/>
                <w:szCs w:val="22"/>
              </w:rPr>
            </w:pPr>
            <w:r>
              <w:rPr>
                <w:color w:val="000000"/>
              </w:rPr>
              <w:t>0.03</w:t>
            </w:r>
          </w:p>
        </w:tc>
        <w:tc>
          <w:tcPr>
            <w:tcW w:w="960" w:type="dxa"/>
            <w:noWrap/>
            <w:vAlign w:val="bottom"/>
            <w:hideMark/>
          </w:tcPr>
          <w:p w14:paraId="41B9C3F2" w14:textId="77777777" w:rsidR="00EE7A22" w:rsidRDefault="00EE7A22">
            <w:pPr>
              <w:jc w:val="right"/>
              <w:rPr>
                <w:color w:val="000000"/>
                <w:szCs w:val="22"/>
              </w:rPr>
            </w:pPr>
            <w:r>
              <w:rPr>
                <w:color w:val="000000"/>
              </w:rPr>
              <w:t>0</w:t>
            </w:r>
          </w:p>
        </w:tc>
        <w:tc>
          <w:tcPr>
            <w:tcW w:w="960" w:type="dxa"/>
            <w:noWrap/>
            <w:vAlign w:val="bottom"/>
            <w:hideMark/>
          </w:tcPr>
          <w:p w14:paraId="0E9EE9E4" w14:textId="77777777" w:rsidR="00EE7A22" w:rsidRDefault="00EE7A22">
            <w:pPr>
              <w:jc w:val="right"/>
              <w:rPr>
                <w:color w:val="000000"/>
                <w:szCs w:val="22"/>
              </w:rPr>
            </w:pPr>
            <w:r>
              <w:rPr>
                <w:color w:val="000000"/>
              </w:rPr>
              <w:t>0.04</w:t>
            </w:r>
          </w:p>
        </w:tc>
        <w:tc>
          <w:tcPr>
            <w:tcW w:w="2020" w:type="dxa"/>
            <w:noWrap/>
            <w:vAlign w:val="bottom"/>
            <w:hideMark/>
          </w:tcPr>
          <w:p w14:paraId="017F948B" w14:textId="77777777" w:rsidR="00EE7A22" w:rsidRDefault="00EE7A22">
            <w:pPr>
              <w:jc w:val="center"/>
              <w:rPr>
                <w:color w:val="000000"/>
                <w:szCs w:val="22"/>
              </w:rPr>
            </w:pPr>
            <w:r>
              <w:rPr>
                <w:color w:val="000000"/>
              </w:rPr>
              <w:t>NA</w:t>
            </w:r>
          </w:p>
        </w:tc>
      </w:tr>
      <w:tr w:rsidR="00EE7A22" w14:paraId="7F01CE3A" w14:textId="77777777" w:rsidTr="00EE7A22">
        <w:trPr>
          <w:trHeight w:val="300"/>
        </w:trPr>
        <w:tc>
          <w:tcPr>
            <w:tcW w:w="2300" w:type="dxa"/>
            <w:noWrap/>
            <w:vAlign w:val="bottom"/>
            <w:hideMark/>
          </w:tcPr>
          <w:p w14:paraId="37585DF8" w14:textId="77777777" w:rsidR="00EE7A22" w:rsidRDefault="00EE7A22">
            <w:pPr>
              <w:rPr>
                <w:rFonts w:ascii="Arial" w:hAnsi="Arial" w:cs="Arial"/>
                <w:b/>
                <w:bCs/>
                <w:sz w:val="20"/>
              </w:rPr>
            </w:pPr>
            <w:r>
              <w:rPr>
                <w:rFonts w:ascii="Arial" w:hAnsi="Arial" w:cs="Arial"/>
                <w:b/>
                <w:bCs/>
                <w:sz w:val="20"/>
              </w:rPr>
              <w:t>Total Chlordane</w:t>
            </w:r>
          </w:p>
        </w:tc>
        <w:tc>
          <w:tcPr>
            <w:tcW w:w="720" w:type="dxa"/>
            <w:noWrap/>
            <w:vAlign w:val="bottom"/>
            <w:hideMark/>
          </w:tcPr>
          <w:p w14:paraId="5419D643" w14:textId="77777777" w:rsidR="00EE7A22" w:rsidRDefault="00EE7A22">
            <w:pPr>
              <w:rPr>
                <w:color w:val="000000"/>
                <w:szCs w:val="22"/>
              </w:rPr>
            </w:pPr>
            <w:r>
              <w:rPr>
                <w:color w:val="000000"/>
              </w:rPr>
              <w:t>ng/g</w:t>
            </w:r>
          </w:p>
        </w:tc>
        <w:tc>
          <w:tcPr>
            <w:tcW w:w="960" w:type="dxa"/>
            <w:noWrap/>
            <w:vAlign w:val="bottom"/>
            <w:hideMark/>
          </w:tcPr>
          <w:p w14:paraId="7E3D9E5B" w14:textId="77777777" w:rsidR="00EE7A22" w:rsidRDefault="00EE7A22">
            <w:pPr>
              <w:jc w:val="right"/>
              <w:rPr>
                <w:color w:val="000000"/>
                <w:szCs w:val="22"/>
              </w:rPr>
            </w:pPr>
            <w:r>
              <w:rPr>
                <w:color w:val="000000"/>
              </w:rPr>
              <w:t>0</w:t>
            </w:r>
          </w:p>
        </w:tc>
        <w:tc>
          <w:tcPr>
            <w:tcW w:w="960" w:type="dxa"/>
            <w:noWrap/>
            <w:vAlign w:val="bottom"/>
            <w:hideMark/>
          </w:tcPr>
          <w:p w14:paraId="1CF0F6FB" w14:textId="77777777" w:rsidR="00EE7A22" w:rsidRDefault="00EE7A22">
            <w:pPr>
              <w:jc w:val="right"/>
              <w:rPr>
                <w:color w:val="000000"/>
                <w:szCs w:val="22"/>
              </w:rPr>
            </w:pPr>
            <w:r>
              <w:rPr>
                <w:color w:val="000000"/>
              </w:rPr>
              <w:t>4.60</w:t>
            </w:r>
          </w:p>
        </w:tc>
        <w:tc>
          <w:tcPr>
            <w:tcW w:w="960" w:type="dxa"/>
            <w:noWrap/>
            <w:vAlign w:val="bottom"/>
            <w:hideMark/>
          </w:tcPr>
          <w:p w14:paraId="633FC0A4" w14:textId="77777777" w:rsidR="00EE7A22" w:rsidRDefault="00EE7A22">
            <w:pPr>
              <w:jc w:val="right"/>
              <w:rPr>
                <w:color w:val="000000"/>
                <w:szCs w:val="22"/>
              </w:rPr>
            </w:pPr>
            <w:r>
              <w:rPr>
                <w:color w:val="000000"/>
              </w:rPr>
              <w:t>0.62</w:t>
            </w:r>
          </w:p>
        </w:tc>
        <w:tc>
          <w:tcPr>
            <w:tcW w:w="960" w:type="dxa"/>
            <w:noWrap/>
            <w:vAlign w:val="bottom"/>
            <w:hideMark/>
          </w:tcPr>
          <w:p w14:paraId="1FCE3C08" w14:textId="77777777" w:rsidR="00EE7A22" w:rsidRDefault="00EE7A22">
            <w:pPr>
              <w:jc w:val="right"/>
              <w:rPr>
                <w:color w:val="000000"/>
                <w:szCs w:val="22"/>
              </w:rPr>
            </w:pPr>
            <w:r>
              <w:rPr>
                <w:color w:val="000000"/>
              </w:rPr>
              <w:t>0</w:t>
            </w:r>
          </w:p>
        </w:tc>
        <w:tc>
          <w:tcPr>
            <w:tcW w:w="960" w:type="dxa"/>
            <w:noWrap/>
            <w:vAlign w:val="bottom"/>
            <w:hideMark/>
          </w:tcPr>
          <w:p w14:paraId="45E1BA53" w14:textId="77777777" w:rsidR="00EE7A22" w:rsidRDefault="00EE7A22">
            <w:pPr>
              <w:jc w:val="right"/>
              <w:rPr>
                <w:color w:val="000000"/>
                <w:szCs w:val="22"/>
              </w:rPr>
            </w:pPr>
            <w:r>
              <w:rPr>
                <w:color w:val="000000"/>
              </w:rPr>
              <w:t>1.30</w:t>
            </w:r>
          </w:p>
        </w:tc>
        <w:tc>
          <w:tcPr>
            <w:tcW w:w="2020" w:type="dxa"/>
            <w:noWrap/>
            <w:vAlign w:val="bottom"/>
            <w:hideMark/>
          </w:tcPr>
          <w:p w14:paraId="7FB5DD90" w14:textId="77777777" w:rsidR="00EE7A22" w:rsidRDefault="00EE7A22">
            <w:pPr>
              <w:jc w:val="center"/>
              <w:rPr>
                <w:color w:val="000000"/>
                <w:szCs w:val="22"/>
              </w:rPr>
            </w:pPr>
            <w:r>
              <w:rPr>
                <w:color w:val="000000"/>
              </w:rPr>
              <w:t>5/0</w:t>
            </w:r>
          </w:p>
        </w:tc>
      </w:tr>
      <w:tr w:rsidR="00EE7A22" w14:paraId="7C21BC24" w14:textId="77777777" w:rsidTr="00EE7A22">
        <w:trPr>
          <w:trHeight w:val="300"/>
        </w:trPr>
        <w:tc>
          <w:tcPr>
            <w:tcW w:w="2300" w:type="dxa"/>
            <w:noWrap/>
            <w:vAlign w:val="bottom"/>
            <w:hideMark/>
          </w:tcPr>
          <w:p w14:paraId="03517D16" w14:textId="77777777" w:rsidR="00EE7A22" w:rsidRDefault="00EE7A22">
            <w:pPr>
              <w:rPr>
                <w:rFonts w:ascii="Arial" w:hAnsi="Arial" w:cs="Arial"/>
                <w:b/>
                <w:bCs/>
                <w:sz w:val="20"/>
              </w:rPr>
            </w:pPr>
            <w:r>
              <w:rPr>
                <w:rFonts w:ascii="Arial" w:hAnsi="Arial" w:cs="Arial"/>
                <w:b/>
                <w:bCs/>
                <w:sz w:val="20"/>
              </w:rPr>
              <w:t>Total DDT</w:t>
            </w:r>
          </w:p>
        </w:tc>
        <w:tc>
          <w:tcPr>
            <w:tcW w:w="720" w:type="dxa"/>
            <w:noWrap/>
            <w:vAlign w:val="bottom"/>
            <w:hideMark/>
          </w:tcPr>
          <w:p w14:paraId="68386BC3" w14:textId="77777777" w:rsidR="00EE7A22" w:rsidRDefault="00EE7A22">
            <w:pPr>
              <w:rPr>
                <w:color w:val="000000"/>
                <w:szCs w:val="22"/>
              </w:rPr>
            </w:pPr>
            <w:r>
              <w:rPr>
                <w:color w:val="000000"/>
              </w:rPr>
              <w:t>ng/g</w:t>
            </w:r>
          </w:p>
        </w:tc>
        <w:tc>
          <w:tcPr>
            <w:tcW w:w="960" w:type="dxa"/>
            <w:noWrap/>
            <w:vAlign w:val="bottom"/>
            <w:hideMark/>
          </w:tcPr>
          <w:p w14:paraId="578B0F94" w14:textId="77777777" w:rsidR="00EE7A22" w:rsidRDefault="00EE7A22">
            <w:pPr>
              <w:jc w:val="right"/>
              <w:rPr>
                <w:color w:val="000000"/>
                <w:szCs w:val="22"/>
              </w:rPr>
            </w:pPr>
            <w:r>
              <w:rPr>
                <w:color w:val="000000"/>
              </w:rPr>
              <w:t>0</w:t>
            </w:r>
          </w:p>
        </w:tc>
        <w:tc>
          <w:tcPr>
            <w:tcW w:w="960" w:type="dxa"/>
            <w:noWrap/>
            <w:vAlign w:val="bottom"/>
            <w:hideMark/>
          </w:tcPr>
          <w:p w14:paraId="0CE1754A" w14:textId="77777777" w:rsidR="00EE7A22" w:rsidRDefault="00EE7A22">
            <w:pPr>
              <w:jc w:val="right"/>
              <w:rPr>
                <w:color w:val="000000"/>
                <w:szCs w:val="22"/>
              </w:rPr>
            </w:pPr>
            <w:r>
              <w:rPr>
                <w:color w:val="000000"/>
              </w:rPr>
              <w:t>2.29</w:t>
            </w:r>
          </w:p>
        </w:tc>
        <w:tc>
          <w:tcPr>
            <w:tcW w:w="960" w:type="dxa"/>
            <w:noWrap/>
            <w:vAlign w:val="bottom"/>
            <w:hideMark/>
          </w:tcPr>
          <w:p w14:paraId="405D472A" w14:textId="77777777" w:rsidR="00EE7A22" w:rsidRDefault="00EE7A22">
            <w:pPr>
              <w:jc w:val="right"/>
              <w:rPr>
                <w:color w:val="000000"/>
                <w:szCs w:val="22"/>
              </w:rPr>
            </w:pPr>
            <w:r>
              <w:rPr>
                <w:color w:val="000000"/>
              </w:rPr>
              <w:t>0.23</w:t>
            </w:r>
          </w:p>
        </w:tc>
        <w:tc>
          <w:tcPr>
            <w:tcW w:w="960" w:type="dxa"/>
            <w:noWrap/>
            <w:vAlign w:val="bottom"/>
            <w:hideMark/>
          </w:tcPr>
          <w:p w14:paraId="557FE156" w14:textId="77777777" w:rsidR="00EE7A22" w:rsidRDefault="00EE7A22">
            <w:pPr>
              <w:jc w:val="right"/>
              <w:rPr>
                <w:color w:val="000000"/>
                <w:szCs w:val="22"/>
              </w:rPr>
            </w:pPr>
            <w:r>
              <w:rPr>
                <w:color w:val="000000"/>
              </w:rPr>
              <w:t>0.11</w:t>
            </w:r>
          </w:p>
        </w:tc>
        <w:tc>
          <w:tcPr>
            <w:tcW w:w="960" w:type="dxa"/>
            <w:noWrap/>
            <w:vAlign w:val="bottom"/>
            <w:hideMark/>
          </w:tcPr>
          <w:p w14:paraId="25F47A3C" w14:textId="77777777" w:rsidR="00EE7A22" w:rsidRDefault="00EE7A22">
            <w:pPr>
              <w:jc w:val="right"/>
              <w:rPr>
                <w:color w:val="000000"/>
                <w:szCs w:val="22"/>
              </w:rPr>
            </w:pPr>
            <w:r>
              <w:rPr>
                <w:color w:val="000000"/>
              </w:rPr>
              <w:t>0.54</w:t>
            </w:r>
          </w:p>
        </w:tc>
        <w:tc>
          <w:tcPr>
            <w:tcW w:w="2020" w:type="dxa"/>
            <w:noWrap/>
            <w:vAlign w:val="bottom"/>
            <w:hideMark/>
          </w:tcPr>
          <w:p w14:paraId="2F02090B" w14:textId="77777777" w:rsidR="00EE7A22" w:rsidRDefault="00EE7A22">
            <w:pPr>
              <w:jc w:val="center"/>
              <w:rPr>
                <w:color w:val="000000"/>
                <w:szCs w:val="22"/>
              </w:rPr>
            </w:pPr>
            <w:r>
              <w:rPr>
                <w:color w:val="000000"/>
              </w:rPr>
              <w:t>1/0</w:t>
            </w:r>
          </w:p>
        </w:tc>
      </w:tr>
      <w:tr w:rsidR="00EE7A22" w14:paraId="57F99DC2" w14:textId="77777777" w:rsidTr="00EE7A22">
        <w:trPr>
          <w:trHeight w:val="300"/>
        </w:trPr>
        <w:tc>
          <w:tcPr>
            <w:tcW w:w="2300" w:type="dxa"/>
            <w:noWrap/>
            <w:vAlign w:val="bottom"/>
            <w:hideMark/>
          </w:tcPr>
          <w:p w14:paraId="353BA66B" w14:textId="77777777" w:rsidR="00EE7A22" w:rsidRDefault="00EE7A22">
            <w:pPr>
              <w:rPr>
                <w:rFonts w:ascii="Arial" w:hAnsi="Arial" w:cs="Arial"/>
                <w:b/>
                <w:bCs/>
                <w:sz w:val="20"/>
              </w:rPr>
            </w:pPr>
            <w:r>
              <w:rPr>
                <w:rFonts w:ascii="Arial" w:hAnsi="Arial" w:cs="Arial"/>
                <w:b/>
                <w:bCs/>
                <w:sz w:val="20"/>
              </w:rPr>
              <w:t>Total PCBs</w:t>
            </w:r>
          </w:p>
        </w:tc>
        <w:tc>
          <w:tcPr>
            <w:tcW w:w="720" w:type="dxa"/>
            <w:noWrap/>
            <w:vAlign w:val="bottom"/>
            <w:hideMark/>
          </w:tcPr>
          <w:p w14:paraId="4C6C1BBB" w14:textId="77777777" w:rsidR="00EE7A22" w:rsidRDefault="00EE7A22">
            <w:pPr>
              <w:rPr>
                <w:color w:val="000000"/>
                <w:szCs w:val="22"/>
              </w:rPr>
            </w:pPr>
            <w:r>
              <w:rPr>
                <w:color w:val="000000"/>
              </w:rPr>
              <w:t>ng/g</w:t>
            </w:r>
          </w:p>
        </w:tc>
        <w:tc>
          <w:tcPr>
            <w:tcW w:w="960" w:type="dxa"/>
            <w:noWrap/>
            <w:vAlign w:val="bottom"/>
            <w:hideMark/>
          </w:tcPr>
          <w:p w14:paraId="6A70ABFF" w14:textId="77777777" w:rsidR="00EE7A22" w:rsidRDefault="00EE7A22">
            <w:pPr>
              <w:jc w:val="right"/>
              <w:rPr>
                <w:color w:val="000000"/>
                <w:szCs w:val="22"/>
              </w:rPr>
            </w:pPr>
            <w:r>
              <w:rPr>
                <w:color w:val="000000"/>
              </w:rPr>
              <w:t>2.19</w:t>
            </w:r>
          </w:p>
        </w:tc>
        <w:tc>
          <w:tcPr>
            <w:tcW w:w="960" w:type="dxa"/>
            <w:noWrap/>
            <w:vAlign w:val="bottom"/>
            <w:hideMark/>
          </w:tcPr>
          <w:p w14:paraId="7F835862" w14:textId="77777777" w:rsidR="00EE7A22" w:rsidRDefault="00EE7A22">
            <w:pPr>
              <w:jc w:val="right"/>
              <w:rPr>
                <w:color w:val="000000"/>
                <w:szCs w:val="22"/>
              </w:rPr>
            </w:pPr>
            <w:r>
              <w:rPr>
                <w:color w:val="000000"/>
              </w:rPr>
              <w:t>92.89</w:t>
            </w:r>
          </w:p>
        </w:tc>
        <w:tc>
          <w:tcPr>
            <w:tcW w:w="960" w:type="dxa"/>
            <w:noWrap/>
            <w:vAlign w:val="bottom"/>
            <w:hideMark/>
          </w:tcPr>
          <w:p w14:paraId="6CE2A661" w14:textId="77777777" w:rsidR="00EE7A22" w:rsidRDefault="00EE7A22">
            <w:pPr>
              <w:jc w:val="right"/>
              <w:rPr>
                <w:color w:val="000000"/>
                <w:szCs w:val="22"/>
              </w:rPr>
            </w:pPr>
            <w:r>
              <w:rPr>
                <w:color w:val="000000"/>
              </w:rPr>
              <w:t>14.35</w:t>
            </w:r>
          </w:p>
        </w:tc>
        <w:tc>
          <w:tcPr>
            <w:tcW w:w="960" w:type="dxa"/>
            <w:noWrap/>
            <w:vAlign w:val="bottom"/>
            <w:hideMark/>
          </w:tcPr>
          <w:p w14:paraId="4E15BDF7" w14:textId="77777777" w:rsidR="00EE7A22" w:rsidRDefault="00EE7A22">
            <w:pPr>
              <w:jc w:val="right"/>
              <w:rPr>
                <w:color w:val="000000"/>
                <w:szCs w:val="22"/>
              </w:rPr>
            </w:pPr>
            <w:r>
              <w:rPr>
                <w:color w:val="000000"/>
              </w:rPr>
              <w:t>2.32</w:t>
            </w:r>
          </w:p>
        </w:tc>
        <w:tc>
          <w:tcPr>
            <w:tcW w:w="960" w:type="dxa"/>
            <w:noWrap/>
            <w:vAlign w:val="bottom"/>
            <w:hideMark/>
          </w:tcPr>
          <w:p w14:paraId="332587C5" w14:textId="77777777" w:rsidR="00EE7A22" w:rsidRDefault="00EE7A22">
            <w:pPr>
              <w:jc w:val="right"/>
              <w:rPr>
                <w:color w:val="000000"/>
                <w:szCs w:val="22"/>
              </w:rPr>
            </w:pPr>
            <w:r>
              <w:rPr>
                <w:color w:val="000000"/>
              </w:rPr>
              <w:t>29.06</w:t>
            </w:r>
          </w:p>
        </w:tc>
        <w:tc>
          <w:tcPr>
            <w:tcW w:w="2020" w:type="dxa"/>
            <w:noWrap/>
            <w:vAlign w:val="bottom"/>
            <w:hideMark/>
          </w:tcPr>
          <w:p w14:paraId="41D65EA4" w14:textId="77777777" w:rsidR="00EE7A22" w:rsidRDefault="00EE7A22">
            <w:pPr>
              <w:jc w:val="center"/>
              <w:rPr>
                <w:color w:val="000000"/>
                <w:szCs w:val="22"/>
              </w:rPr>
            </w:pPr>
            <w:r>
              <w:rPr>
                <w:color w:val="000000"/>
              </w:rPr>
              <w:t>3/0</w:t>
            </w:r>
          </w:p>
        </w:tc>
      </w:tr>
      <w:tr w:rsidR="00EE7A22" w14:paraId="4E1E7B6B" w14:textId="77777777" w:rsidTr="00EE7A22">
        <w:trPr>
          <w:trHeight w:val="300"/>
        </w:trPr>
        <w:tc>
          <w:tcPr>
            <w:tcW w:w="2300" w:type="dxa"/>
            <w:noWrap/>
            <w:vAlign w:val="bottom"/>
            <w:hideMark/>
          </w:tcPr>
          <w:p w14:paraId="1E25EFB3" w14:textId="77777777" w:rsidR="00EE7A22" w:rsidRDefault="00EE7A22">
            <w:pPr>
              <w:rPr>
                <w:rFonts w:ascii="Arial" w:hAnsi="Arial" w:cs="Arial"/>
                <w:b/>
                <w:bCs/>
                <w:sz w:val="20"/>
              </w:rPr>
            </w:pPr>
            <w:r>
              <w:rPr>
                <w:rFonts w:ascii="Arial" w:hAnsi="Arial" w:cs="Arial"/>
                <w:b/>
                <w:bCs/>
                <w:sz w:val="20"/>
              </w:rPr>
              <w:t>Monobutyltin</w:t>
            </w:r>
          </w:p>
        </w:tc>
        <w:tc>
          <w:tcPr>
            <w:tcW w:w="720" w:type="dxa"/>
            <w:noWrap/>
            <w:vAlign w:val="bottom"/>
            <w:hideMark/>
          </w:tcPr>
          <w:p w14:paraId="30695FCC" w14:textId="77777777" w:rsidR="00EE7A22" w:rsidRDefault="00EE7A22">
            <w:pPr>
              <w:rPr>
                <w:color w:val="000000"/>
                <w:szCs w:val="22"/>
              </w:rPr>
            </w:pPr>
            <w:r>
              <w:rPr>
                <w:color w:val="000000"/>
              </w:rPr>
              <w:t>ng/g</w:t>
            </w:r>
          </w:p>
        </w:tc>
        <w:tc>
          <w:tcPr>
            <w:tcW w:w="960" w:type="dxa"/>
            <w:noWrap/>
            <w:vAlign w:val="bottom"/>
            <w:hideMark/>
          </w:tcPr>
          <w:p w14:paraId="558CF0AC" w14:textId="77777777" w:rsidR="00EE7A22" w:rsidRDefault="00EE7A22">
            <w:pPr>
              <w:jc w:val="right"/>
              <w:rPr>
                <w:color w:val="000000"/>
                <w:szCs w:val="22"/>
              </w:rPr>
            </w:pPr>
            <w:r>
              <w:rPr>
                <w:color w:val="000000"/>
              </w:rPr>
              <w:t>0</w:t>
            </w:r>
          </w:p>
        </w:tc>
        <w:tc>
          <w:tcPr>
            <w:tcW w:w="960" w:type="dxa"/>
            <w:noWrap/>
            <w:vAlign w:val="bottom"/>
            <w:hideMark/>
          </w:tcPr>
          <w:p w14:paraId="1AF9CEFA" w14:textId="77777777" w:rsidR="00EE7A22" w:rsidRDefault="00EE7A22">
            <w:pPr>
              <w:jc w:val="right"/>
              <w:rPr>
                <w:color w:val="000000"/>
                <w:szCs w:val="22"/>
              </w:rPr>
            </w:pPr>
            <w:r>
              <w:rPr>
                <w:color w:val="000000"/>
              </w:rPr>
              <w:t>2.00</w:t>
            </w:r>
          </w:p>
        </w:tc>
        <w:tc>
          <w:tcPr>
            <w:tcW w:w="960" w:type="dxa"/>
            <w:noWrap/>
            <w:vAlign w:val="bottom"/>
            <w:hideMark/>
          </w:tcPr>
          <w:p w14:paraId="7C861426" w14:textId="77777777" w:rsidR="00EE7A22" w:rsidRDefault="00EE7A22">
            <w:pPr>
              <w:jc w:val="right"/>
              <w:rPr>
                <w:color w:val="000000"/>
                <w:szCs w:val="22"/>
              </w:rPr>
            </w:pPr>
            <w:r>
              <w:rPr>
                <w:color w:val="000000"/>
              </w:rPr>
              <w:t>0.18</w:t>
            </w:r>
          </w:p>
        </w:tc>
        <w:tc>
          <w:tcPr>
            <w:tcW w:w="960" w:type="dxa"/>
            <w:noWrap/>
            <w:vAlign w:val="bottom"/>
            <w:hideMark/>
          </w:tcPr>
          <w:p w14:paraId="3EBFF303" w14:textId="77777777" w:rsidR="00EE7A22" w:rsidRDefault="00EE7A22">
            <w:pPr>
              <w:jc w:val="right"/>
              <w:rPr>
                <w:color w:val="000000"/>
                <w:szCs w:val="22"/>
              </w:rPr>
            </w:pPr>
            <w:r>
              <w:rPr>
                <w:color w:val="000000"/>
              </w:rPr>
              <w:t>0</w:t>
            </w:r>
          </w:p>
        </w:tc>
        <w:tc>
          <w:tcPr>
            <w:tcW w:w="960" w:type="dxa"/>
            <w:noWrap/>
            <w:vAlign w:val="bottom"/>
            <w:hideMark/>
          </w:tcPr>
          <w:p w14:paraId="64DA81A5" w14:textId="77777777" w:rsidR="00EE7A22" w:rsidRDefault="00EE7A22">
            <w:pPr>
              <w:jc w:val="right"/>
              <w:rPr>
                <w:color w:val="000000"/>
                <w:szCs w:val="22"/>
              </w:rPr>
            </w:pPr>
            <w:r>
              <w:rPr>
                <w:color w:val="000000"/>
              </w:rPr>
              <w:t>0.54</w:t>
            </w:r>
          </w:p>
        </w:tc>
        <w:tc>
          <w:tcPr>
            <w:tcW w:w="2020" w:type="dxa"/>
            <w:noWrap/>
            <w:vAlign w:val="bottom"/>
            <w:hideMark/>
          </w:tcPr>
          <w:p w14:paraId="2DAC82B1" w14:textId="77777777" w:rsidR="00EE7A22" w:rsidRDefault="00EE7A22">
            <w:pPr>
              <w:jc w:val="center"/>
              <w:rPr>
                <w:color w:val="000000"/>
                <w:szCs w:val="22"/>
              </w:rPr>
            </w:pPr>
            <w:r>
              <w:rPr>
                <w:color w:val="000000"/>
              </w:rPr>
              <w:t>NA</w:t>
            </w:r>
          </w:p>
        </w:tc>
      </w:tr>
      <w:tr w:rsidR="00EE7A22" w14:paraId="21BDB99D" w14:textId="77777777" w:rsidTr="00EE7A22">
        <w:trPr>
          <w:trHeight w:val="300"/>
        </w:trPr>
        <w:tc>
          <w:tcPr>
            <w:tcW w:w="2300" w:type="dxa"/>
            <w:noWrap/>
            <w:vAlign w:val="bottom"/>
            <w:hideMark/>
          </w:tcPr>
          <w:p w14:paraId="02719DC7" w14:textId="77777777" w:rsidR="00EE7A22" w:rsidRDefault="00EE7A22">
            <w:pPr>
              <w:rPr>
                <w:rFonts w:ascii="Arial" w:hAnsi="Arial" w:cs="Arial"/>
                <w:b/>
                <w:bCs/>
                <w:sz w:val="20"/>
              </w:rPr>
            </w:pPr>
            <w:r>
              <w:rPr>
                <w:rFonts w:ascii="Arial" w:hAnsi="Arial" w:cs="Arial"/>
                <w:b/>
                <w:bCs/>
                <w:sz w:val="20"/>
              </w:rPr>
              <w:t>Dibutyltin</w:t>
            </w:r>
          </w:p>
        </w:tc>
        <w:tc>
          <w:tcPr>
            <w:tcW w:w="720" w:type="dxa"/>
            <w:noWrap/>
            <w:vAlign w:val="bottom"/>
            <w:hideMark/>
          </w:tcPr>
          <w:p w14:paraId="5BBE8FF7" w14:textId="77777777" w:rsidR="00EE7A22" w:rsidRDefault="00EE7A22">
            <w:pPr>
              <w:rPr>
                <w:color w:val="000000"/>
                <w:szCs w:val="22"/>
              </w:rPr>
            </w:pPr>
            <w:r>
              <w:rPr>
                <w:color w:val="000000"/>
              </w:rPr>
              <w:t>ng/g</w:t>
            </w:r>
          </w:p>
        </w:tc>
        <w:tc>
          <w:tcPr>
            <w:tcW w:w="960" w:type="dxa"/>
            <w:noWrap/>
            <w:vAlign w:val="bottom"/>
            <w:hideMark/>
          </w:tcPr>
          <w:p w14:paraId="38A5EB2C" w14:textId="77777777" w:rsidR="00EE7A22" w:rsidRDefault="00EE7A22">
            <w:pPr>
              <w:jc w:val="right"/>
              <w:rPr>
                <w:color w:val="000000"/>
                <w:szCs w:val="22"/>
              </w:rPr>
            </w:pPr>
            <w:r>
              <w:rPr>
                <w:color w:val="000000"/>
              </w:rPr>
              <w:t>0</w:t>
            </w:r>
          </w:p>
        </w:tc>
        <w:tc>
          <w:tcPr>
            <w:tcW w:w="960" w:type="dxa"/>
            <w:noWrap/>
            <w:vAlign w:val="bottom"/>
            <w:hideMark/>
          </w:tcPr>
          <w:p w14:paraId="503BCBCD" w14:textId="77777777" w:rsidR="00EE7A22" w:rsidRDefault="00EE7A22">
            <w:pPr>
              <w:jc w:val="right"/>
              <w:rPr>
                <w:color w:val="000000"/>
                <w:szCs w:val="22"/>
              </w:rPr>
            </w:pPr>
            <w:r>
              <w:rPr>
                <w:color w:val="000000"/>
              </w:rPr>
              <w:t>0.60</w:t>
            </w:r>
          </w:p>
        </w:tc>
        <w:tc>
          <w:tcPr>
            <w:tcW w:w="960" w:type="dxa"/>
            <w:noWrap/>
            <w:vAlign w:val="bottom"/>
            <w:hideMark/>
          </w:tcPr>
          <w:p w14:paraId="210668FE" w14:textId="77777777" w:rsidR="00EE7A22" w:rsidRDefault="00EE7A22">
            <w:pPr>
              <w:jc w:val="right"/>
              <w:rPr>
                <w:color w:val="000000"/>
                <w:szCs w:val="22"/>
              </w:rPr>
            </w:pPr>
            <w:r>
              <w:rPr>
                <w:color w:val="000000"/>
              </w:rPr>
              <w:t>0.08</w:t>
            </w:r>
          </w:p>
        </w:tc>
        <w:tc>
          <w:tcPr>
            <w:tcW w:w="960" w:type="dxa"/>
            <w:noWrap/>
            <w:vAlign w:val="bottom"/>
            <w:hideMark/>
          </w:tcPr>
          <w:p w14:paraId="0DF692DF" w14:textId="77777777" w:rsidR="00EE7A22" w:rsidRDefault="00EE7A22">
            <w:pPr>
              <w:jc w:val="right"/>
              <w:rPr>
                <w:color w:val="000000"/>
                <w:szCs w:val="22"/>
              </w:rPr>
            </w:pPr>
            <w:r>
              <w:rPr>
                <w:color w:val="000000"/>
              </w:rPr>
              <w:t>0</w:t>
            </w:r>
          </w:p>
        </w:tc>
        <w:tc>
          <w:tcPr>
            <w:tcW w:w="960" w:type="dxa"/>
            <w:noWrap/>
            <w:vAlign w:val="bottom"/>
            <w:hideMark/>
          </w:tcPr>
          <w:p w14:paraId="476D2A23" w14:textId="77777777" w:rsidR="00EE7A22" w:rsidRDefault="00EE7A22">
            <w:pPr>
              <w:jc w:val="right"/>
              <w:rPr>
                <w:color w:val="000000"/>
                <w:szCs w:val="22"/>
              </w:rPr>
            </w:pPr>
            <w:r>
              <w:rPr>
                <w:color w:val="000000"/>
              </w:rPr>
              <w:t>0.17</w:t>
            </w:r>
          </w:p>
        </w:tc>
        <w:tc>
          <w:tcPr>
            <w:tcW w:w="2020" w:type="dxa"/>
            <w:noWrap/>
            <w:vAlign w:val="bottom"/>
            <w:hideMark/>
          </w:tcPr>
          <w:p w14:paraId="41F6523D" w14:textId="77777777" w:rsidR="00EE7A22" w:rsidRDefault="00EE7A22">
            <w:pPr>
              <w:jc w:val="center"/>
              <w:rPr>
                <w:color w:val="000000"/>
                <w:szCs w:val="22"/>
              </w:rPr>
            </w:pPr>
            <w:r>
              <w:rPr>
                <w:color w:val="000000"/>
              </w:rPr>
              <w:t>NA</w:t>
            </w:r>
          </w:p>
        </w:tc>
      </w:tr>
      <w:tr w:rsidR="00EE7A22" w14:paraId="09AFA167" w14:textId="77777777" w:rsidTr="00EE7A22">
        <w:trPr>
          <w:trHeight w:val="300"/>
        </w:trPr>
        <w:tc>
          <w:tcPr>
            <w:tcW w:w="2300" w:type="dxa"/>
            <w:noWrap/>
            <w:vAlign w:val="bottom"/>
            <w:hideMark/>
          </w:tcPr>
          <w:p w14:paraId="06869282" w14:textId="77777777" w:rsidR="00EE7A22" w:rsidRDefault="00EE7A22">
            <w:pPr>
              <w:rPr>
                <w:rFonts w:ascii="Arial" w:hAnsi="Arial" w:cs="Arial"/>
                <w:b/>
                <w:bCs/>
                <w:sz w:val="20"/>
              </w:rPr>
            </w:pPr>
            <w:r>
              <w:rPr>
                <w:rFonts w:ascii="Arial" w:hAnsi="Arial" w:cs="Arial"/>
                <w:b/>
                <w:bCs/>
                <w:sz w:val="20"/>
              </w:rPr>
              <w:t>Tributyltin</w:t>
            </w:r>
          </w:p>
        </w:tc>
        <w:tc>
          <w:tcPr>
            <w:tcW w:w="720" w:type="dxa"/>
            <w:noWrap/>
            <w:vAlign w:val="bottom"/>
            <w:hideMark/>
          </w:tcPr>
          <w:p w14:paraId="73AF29DD" w14:textId="77777777" w:rsidR="00EE7A22" w:rsidRDefault="00EE7A22">
            <w:pPr>
              <w:rPr>
                <w:color w:val="000000"/>
                <w:szCs w:val="22"/>
              </w:rPr>
            </w:pPr>
            <w:r>
              <w:rPr>
                <w:color w:val="000000"/>
              </w:rPr>
              <w:t>ng/g</w:t>
            </w:r>
          </w:p>
        </w:tc>
        <w:tc>
          <w:tcPr>
            <w:tcW w:w="960" w:type="dxa"/>
            <w:noWrap/>
            <w:vAlign w:val="bottom"/>
            <w:hideMark/>
          </w:tcPr>
          <w:p w14:paraId="21E5FCAC" w14:textId="77777777" w:rsidR="00EE7A22" w:rsidRDefault="00EE7A22">
            <w:pPr>
              <w:jc w:val="right"/>
              <w:rPr>
                <w:color w:val="000000"/>
                <w:szCs w:val="22"/>
              </w:rPr>
            </w:pPr>
            <w:r>
              <w:rPr>
                <w:color w:val="000000"/>
              </w:rPr>
              <w:t>0</w:t>
            </w:r>
          </w:p>
        </w:tc>
        <w:tc>
          <w:tcPr>
            <w:tcW w:w="960" w:type="dxa"/>
            <w:noWrap/>
            <w:vAlign w:val="bottom"/>
            <w:hideMark/>
          </w:tcPr>
          <w:p w14:paraId="0F1B0FDB" w14:textId="77777777" w:rsidR="00EE7A22" w:rsidRDefault="00EE7A22">
            <w:pPr>
              <w:jc w:val="right"/>
              <w:rPr>
                <w:color w:val="000000"/>
                <w:szCs w:val="22"/>
              </w:rPr>
            </w:pPr>
            <w:r>
              <w:rPr>
                <w:color w:val="000000"/>
              </w:rPr>
              <w:t>0.98</w:t>
            </w:r>
          </w:p>
        </w:tc>
        <w:tc>
          <w:tcPr>
            <w:tcW w:w="960" w:type="dxa"/>
            <w:noWrap/>
            <w:vAlign w:val="bottom"/>
            <w:hideMark/>
          </w:tcPr>
          <w:p w14:paraId="1C3BEEF8" w14:textId="77777777" w:rsidR="00EE7A22" w:rsidRDefault="00EE7A22">
            <w:pPr>
              <w:jc w:val="right"/>
              <w:rPr>
                <w:color w:val="000000"/>
                <w:szCs w:val="22"/>
              </w:rPr>
            </w:pPr>
            <w:r>
              <w:rPr>
                <w:color w:val="000000"/>
              </w:rPr>
              <w:t>0.07</w:t>
            </w:r>
          </w:p>
        </w:tc>
        <w:tc>
          <w:tcPr>
            <w:tcW w:w="960" w:type="dxa"/>
            <w:noWrap/>
            <w:vAlign w:val="bottom"/>
            <w:hideMark/>
          </w:tcPr>
          <w:p w14:paraId="424B7297" w14:textId="77777777" w:rsidR="00EE7A22" w:rsidRDefault="00EE7A22">
            <w:pPr>
              <w:jc w:val="right"/>
              <w:rPr>
                <w:color w:val="000000"/>
                <w:szCs w:val="22"/>
              </w:rPr>
            </w:pPr>
            <w:r>
              <w:rPr>
                <w:color w:val="000000"/>
              </w:rPr>
              <w:t>0</w:t>
            </w:r>
          </w:p>
        </w:tc>
        <w:tc>
          <w:tcPr>
            <w:tcW w:w="960" w:type="dxa"/>
            <w:noWrap/>
            <w:vAlign w:val="bottom"/>
            <w:hideMark/>
          </w:tcPr>
          <w:p w14:paraId="6377E42B" w14:textId="77777777" w:rsidR="00EE7A22" w:rsidRDefault="00EE7A22">
            <w:pPr>
              <w:jc w:val="right"/>
              <w:rPr>
                <w:color w:val="000000"/>
                <w:szCs w:val="22"/>
              </w:rPr>
            </w:pPr>
            <w:r>
              <w:rPr>
                <w:color w:val="000000"/>
              </w:rPr>
              <w:t>0.24</w:t>
            </w:r>
          </w:p>
        </w:tc>
        <w:tc>
          <w:tcPr>
            <w:tcW w:w="2020" w:type="dxa"/>
            <w:noWrap/>
            <w:vAlign w:val="bottom"/>
            <w:hideMark/>
          </w:tcPr>
          <w:p w14:paraId="0979333F" w14:textId="77777777" w:rsidR="00EE7A22" w:rsidRDefault="00EE7A22">
            <w:pPr>
              <w:jc w:val="center"/>
              <w:rPr>
                <w:color w:val="000000"/>
                <w:szCs w:val="22"/>
              </w:rPr>
            </w:pPr>
            <w:r>
              <w:rPr>
                <w:color w:val="000000"/>
              </w:rPr>
              <w:t>NA</w:t>
            </w:r>
          </w:p>
        </w:tc>
      </w:tr>
      <w:tr w:rsidR="00EE7A22" w14:paraId="20144424" w14:textId="77777777" w:rsidTr="00EE7A22">
        <w:trPr>
          <w:trHeight w:val="300"/>
        </w:trPr>
        <w:tc>
          <w:tcPr>
            <w:tcW w:w="2300" w:type="dxa"/>
            <w:noWrap/>
            <w:vAlign w:val="bottom"/>
            <w:hideMark/>
          </w:tcPr>
          <w:p w14:paraId="31CF91A9" w14:textId="77777777" w:rsidR="00EE7A22" w:rsidRDefault="00EE7A22">
            <w:pPr>
              <w:rPr>
                <w:rFonts w:ascii="Arial" w:hAnsi="Arial" w:cs="Arial"/>
                <w:b/>
                <w:bCs/>
                <w:sz w:val="20"/>
              </w:rPr>
            </w:pPr>
            <w:r>
              <w:rPr>
                <w:rFonts w:ascii="Arial" w:hAnsi="Arial" w:cs="Arial"/>
                <w:b/>
                <w:bCs/>
                <w:sz w:val="20"/>
              </w:rPr>
              <w:t>Tetrabutyltin</w:t>
            </w:r>
          </w:p>
        </w:tc>
        <w:tc>
          <w:tcPr>
            <w:tcW w:w="720" w:type="dxa"/>
            <w:noWrap/>
            <w:vAlign w:val="bottom"/>
            <w:hideMark/>
          </w:tcPr>
          <w:p w14:paraId="0313BE70" w14:textId="77777777" w:rsidR="00EE7A22" w:rsidRDefault="00EE7A22">
            <w:pPr>
              <w:rPr>
                <w:color w:val="000000"/>
                <w:szCs w:val="22"/>
              </w:rPr>
            </w:pPr>
            <w:r>
              <w:rPr>
                <w:color w:val="000000"/>
              </w:rPr>
              <w:t>ng/g</w:t>
            </w:r>
          </w:p>
        </w:tc>
        <w:tc>
          <w:tcPr>
            <w:tcW w:w="960" w:type="dxa"/>
            <w:noWrap/>
            <w:vAlign w:val="bottom"/>
            <w:hideMark/>
          </w:tcPr>
          <w:p w14:paraId="277D9173" w14:textId="77777777" w:rsidR="00EE7A22" w:rsidRDefault="00EE7A22">
            <w:pPr>
              <w:jc w:val="right"/>
              <w:rPr>
                <w:color w:val="000000"/>
                <w:szCs w:val="22"/>
              </w:rPr>
            </w:pPr>
            <w:r>
              <w:rPr>
                <w:color w:val="000000"/>
              </w:rPr>
              <w:t>0</w:t>
            </w:r>
          </w:p>
        </w:tc>
        <w:tc>
          <w:tcPr>
            <w:tcW w:w="960" w:type="dxa"/>
            <w:noWrap/>
            <w:vAlign w:val="bottom"/>
            <w:hideMark/>
          </w:tcPr>
          <w:p w14:paraId="1741BC8D" w14:textId="77777777" w:rsidR="00EE7A22" w:rsidRDefault="00EE7A22">
            <w:pPr>
              <w:jc w:val="right"/>
              <w:rPr>
                <w:color w:val="000000"/>
                <w:szCs w:val="22"/>
              </w:rPr>
            </w:pPr>
            <w:r>
              <w:rPr>
                <w:color w:val="000000"/>
              </w:rPr>
              <w:t>0</w:t>
            </w:r>
          </w:p>
        </w:tc>
        <w:tc>
          <w:tcPr>
            <w:tcW w:w="960" w:type="dxa"/>
            <w:noWrap/>
            <w:vAlign w:val="bottom"/>
            <w:hideMark/>
          </w:tcPr>
          <w:p w14:paraId="4FEB3A8C" w14:textId="77777777" w:rsidR="00EE7A22" w:rsidRDefault="00EE7A22">
            <w:pPr>
              <w:jc w:val="right"/>
              <w:rPr>
                <w:color w:val="000000"/>
                <w:szCs w:val="22"/>
              </w:rPr>
            </w:pPr>
            <w:r>
              <w:rPr>
                <w:color w:val="000000"/>
              </w:rPr>
              <w:t>0</w:t>
            </w:r>
          </w:p>
        </w:tc>
        <w:tc>
          <w:tcPr>
            <w:tcW w:w="960" w:type="dxa"/>
            <w:noWrap/>
            <w:vAlign w:val="bottom"/>
            <w:hideMark/>
          </w:tcPr>
          <w:p w14:paraId="0E31F816" w14:textId="77777777" w:rsidR="00EE7A22" w:rsidRDefault="00EE7A22">
            <w:pPr>
              <w:jc w:val="right"/>
              <w:rPr>
                <w:color w:val="000000"/>
                <w:szCs w:val="22"/>
              </w:rPr>
            </w:pPr>
            <w:r>
              <w:rPr>
                <w:color w:val="000000"/>
              </w:rPr>
              <w:t>0</w:t>
            </w:r>
          </w:p>
        </w:tc>
        <w:tc>
          <w:tcPr>
            <w:tcW w:w="960" w:type="dxa"/>
            <w:noWrap/>
            <w:vAlign w:val="bottom"/>
            <w:hideMark/>
          </w:tcPr>
          <w:p w14:paraId="2E0714B2" w14:textId="77777777" w:rsidR="00EE7A22" w:rsidRDefault="00EE7A22">
            <w:pPr>
              <w:jc w:val="right"/>
              <w:rPr>
                <w:color w:val="000000"/>
                <w:szCs w:val="22"/>
              </w:rPr>
            </w:pPr>
            <w:r>
              <w:rPr>
                <w:color w:val="000000"/>
              </w:rPr>
              <w:t>0</w:t>
            </w:r>
          </w:p>
        </w:tc>
        <w:tc>
          <w:tcPr>
            <w:tcW w:w="2020" w:type="dxa"/>
            <w:noWrap/>
            <w:vAlign w:val="bottom"/>
            <w:hideMark/>
          </w:tcPr>
          <w:p w14:paraId="60B1CD0D" w14:textId="77777777" w:rsidR="00EE7A22" w:rsidRDefault="00EE7A22">
            <w:pPr>
              <w:jc w:val="center"/>
              <w:rPr>
                <w:color w:val="000000"/>
                <w:szCs w:val="22"/>
              </w:rPr>
            </w:pPr>
            <w:r>
              <w:rPr>
                <w:color w:val="000000"/>
              </w:rPr>
              <w:t>NA</w:t>
            </w:r>
          </w:p>
        </w:tc>
      </w:tr>
      <w:tr w:rsidR="00EE7A22" w14:paraId="62C4590D" w14:textId="77777777" w:rsidTr="00EE7A22">
        <w:trPr>
          <w:trHeight w:val="300"/>
        </w:trPr>
        <w:tc>
          <w:tcPr>
            <w:tcW w:w="2300" w:type="dxa"/>
            <w:tcBorders>
              <w:top w:val="nil"/>
              <w:left w:val="nil"/>
              <w:bottom w:val="single" w:sz="4" w:space="0" w:color="auto"/>
              <w:right w:val="nil"/>
            </w:tcBorders>
            <w:noWrap/>
            <w:vAlign w:val="bottom"/>
            <w:hideMark/>
          </w:tcPr>
          <w:p w14:paraId="4486D971" w14:textId="77777777" w:rsidR="00EE7A22" w:rsidRDefault="00EE7A22">
            <w:pPr>
              <w:rPr>
                <w:rFonts w:ascii="Arial" w:hAnsi="Arial" w:cs="Arial"/>
                <w:b/>
                <w:bCs/>
                <w:i/>
                <w:iCs/>
                <w:sz w:val="20"/>
              </w:rPr>
            </w:pPr>
            <w:r>
              <w:rPr>
                <w:rFonts w:ascii="Arial" w:hAnsi="Arial" w:cs="Arial"/>
                <w:b/>
                <w:bCs/>
                <w:i/>
                <w:iCs/>
                <w:sz w:val="20"/>
              </w:rPr>
              <w:t>Clostridium perfringens</w:t>
            </w:r>
          </w:p>
        </w:tc>
        <w:tc>
          <w:tcPr>
            <w:tcW w:w="720" w:type="dxa"/>
            <w:tcBorders>
              <w:top w:val="nil"/>
              <w:left w:val="nil"/>
              <w:bottom w:val="single" w:sz="4" w:space="0" w:color="auto"/>
              <w:right w:val="nil"/>
            </w:tcBorders>
            <w:noWrap/>
            <w:vAlign w:val="bottom"/>
            <w:hideMark/>
          </w:tcPr>
          <w:p w14:paraId="04509F05" w14:textId="77777777" w:rsidR="00EE7A22" w:rsidRDefault="00EE7A22">
            <w:pPr>
              <w:rPr>
                <w:rFonts w:ascii="Arial" w:hAnsi="Arial" w:cs="Arial"/>
                <w:sz w:val="20"/>
              </w:rPr>
            </w:pPr>
            <w:r>
              <w:rPr>
                <w:rFonts w:ascii="Arial" w:hAnsi="Arial" w:cs="Arial"/>
                <w:sz w:val="20"/>
              </w:rPr>
              <w:t>CFU/g</w:t>
            </w:r>
          </w:p>
        </w:tc>
        <w:tc>
          <w:tcPr>
            <w:tcW w:w="960" w:type="dxa"/>
            <w:tcBorders>
              <w:top w:val="nil"/>
              <w:left w:val="nil"/>
              <w:bottom w:val="single" w:sz="4" w:space="0" w:color="auto"/>
              <w:right w:val="nil"/>
            </w:tcBorders>
            <w:noWrap/>
            <w:vAlign w:val="bottom"/>
            <w:hideMark/>
          </w:tcPr>
          <w:p w14:paraId="23F12390" w14:textId="77777777" w:rsidR="00EE7A22" w:rsidRDefault="00EE7A22">
            <w:pPr>
              <w:jc w:val="right"/>
              <w:rPr>
                <w:color w:val="000000"/>
                <w:szCs w:val="22"/>
              </w:rPr>
            </w:pPr>
            <w:r>
              <w:rPr>
                <w:color w:val="000000"/>
              </w:rPr>
              <w:t>0</w:t>
            </w:r>
          </w:p>
        </w:tc>
        <w:tc>
          <w:tcPr>
            <w:tcW w:w="960" w:type="dxa"/>
            <w:tcBorders>
              <w:top w:val="nil"/>
              <w:left w:val="nil"/>
              <w:bottom w:val="single" w:sz="4" w:space="0" w:color="auto"/>
              <w:right w:val="nil"/>
            </w:tcBorders>
            <w:noWrap/>
            <w:vAlign w:val="bottom"/>
            <w:hideMark/>
          </w:tcPr>
          <w:p w14:paraId="74EE0D3F" w14:textId="77777777" w:rsidR="00EE7A22" w:rsidRDefault="00EE7A22">
            <w:pPr>
              <w:jc w:val="right"/>
              <w:rPr>
                <w:color w:val="000000"/>
                <w:szCs w:val="22"/>
              </w:rPr>
            </w:pPr>
            <w:r>
              <w:rPr>
                <w:color w:val="000000"/>
              </w:rPr>
              <w:t>1722</w:t>
            </w:r>
          </w:p>
        </w:tc>
        <w:tc>
          <w:tcPr>
            <w:tcW w:w="960" w:type="dxa"/>
            <w:tcBorders>
              <w:top w:val="nil"/>
              <w:left w:val="nil"/>
              <w:bottom w:val="single" w:sz="4" w:space="0" w:color="auto"/>
              <w:right w:val="nil"/>
            </w:tcBorders>
            <w:noWrap/>
            <w:vAlign w:val="bottom"/>
            <w:hideMark/>
          </w:tcPr>
          <w:p w14:paraId="6B7F2418" w14:textId="77777777" w:rsidR="00EE7A22" w:rsidRDefault="00EE7A22">
            <w:pPr>
              <w:jc w:val="right"/>
              <w:rPr>
                <w:color w:val="000000"/>
                <w:szCs w:val="22"/>
              </w:rPr>
            </w:pPr>
            <w:r>
              <w:rPr>
                <w:color w:val="000000"/>
              </w:rPr>
              <w:t>302</w:t>
            </w:r>
          </w:p>
        </w:tc>
        <w:tc>
          <w:tcPr>
            <w:tcW w:w="960" w:type="dxa"/>
            <w:tcBorders>
              <w:top w:val="nil"/>
              <w:left w:val="nil"/>
              <w:bottom w:val="single" w:sz="4" w:space="0" w:color="auto"/>
              <w:right w:val="nil"/>
            </w:tcBorders>
            <w:noWrap/>
            <w:vAlign w:val="bottom"/>
            <w:hideMark/>
          </w:tcPr>
          <w:p w14:paraId="07989074" w14:textId="77777777" w:rsidR="00EE7A22" w:rsidRDefault="00EE7A22">
            <w:pPr>
              <w:jc w:val="right"/>
              <w:rPr>
                <w:color w:val="000000"/>
                <w:szCs w:val="22"/>
              </w:rPr>
            </w:pPr>
            <w:r>
              <w:rPr>
                <w:color w:val="000000"/>
              </w:rPr>
              <w:t>125</w:t>
            </w:r>
          </w:p>
        </w:tc>
        <w:tc>
          <w:tcPr>
            <w:tcW w:w="960" w:type="dxa"/>
            <w:tcBorders>
              <w:top w:val="nil"/>
              <w:left w:val="nil"/>
              <w:bottom w:val="single" w:sz="4" w:space="0" w:color="auto"/>
              <w:right w:val="nil"/>
            </w:tcBorders>
            <w:noWrap/>
            <w:vAlign w:val="bottom"/>
            <w:hideMark/>
          </w:tcPr>
          <w:p w14:paraId="02EA5CA1" w14:textId="77777777" w:rsidR="00EE7A22" w:rsidRDefault="00EE7A22">
            <w:pPr>
              <w:jc w:val="right"/>
              <w:rPr>
                <w:color w:val="000000"/>
                <w:szCs w:val="22"/>
              </w:rPr>
            </w:pPr>
            <w:r>
              <w:rPr>
                <w:color w:val="000000"/>
              </w:rPr>
              <w:t>432</w:t>
            </w:r>
          </w:p>
        </w:tc>
        <w:tc>
          <w:tcPr>
            <w:tcW w:w="2020" w:type="dxa"/>
            <w:tcBorders>
              <w:top w:val="nil"/>
              <w:left w:val="nil"/>
              <w:bottom w:val="single" w:sz="4" w:space="0" w:color="auto"/>
              <w:right w:val="nil"/>
            </w:tcBorders>
            <w:noWrap/>
            <w:vAlign w:val="bottom"/>
            <w:hideMark/>
          </w:tcPr>
          <w:p w14:paraId="73F03F96" w14:textId="77777777" w:rsidR="00EE7A22" w:rsidRDefault="00EE7A22">
            <w:pPr>
              <w:jc w:val="center"/>
              <w:rPr>
                <w:color w:val="000000"/>
                <w:szCs w:val="22"/>
              </w:rPr>
            </w:pPr>
            <w:r>
              <w:rPr>
                <w:color w:val="000000"/>
              </w:rPr>
              <w:t>NA</w:t>
            </w:r>
          </w:p>
        </w:tc>
      </w:tr>
    </w:tbl>
    <w:p w14:paraId="2199265C" w14:textId="77777777" w:rsidR="00EE7A22" w:rsidRDefault="00EE7A22" w:rsidP="00EE7A22">
      <w:pPr>
        <w:rPr>
          <w:rFonts w:ascii="Times New Roman" w:hAnsi="Times New Roman"/>
          <w:sz w:val="28"/>
          <w:szCs w:val="28"/>
        </w:rPr>
      </w:pPr>
    </w:p>
    <w:p w14:paraId="0B615AB6" w14:textId="77777777" w:rsidR="00EE7A22" w:rsidRDefault="00EE7A22" w:rsidP="00EE7A22">
      <w:pPr>
        <w:rPr>
          <w:rFonts w:ascii="Times New Roman" w:hAnsi="Times New Roman"/>
          <w:sz w:val="28"/>
          <w:szCs w:val="28"/>
        </w:rPr>
      </w:pPr>
    </w:p>
    <w:p w14:paraId="30E1AFF1" w14:textId="77777777" w:rsidR="00EE7A22" w:rsidRDefault="00EE7A22" w:rsidP="00EE7A22">
      <w:pPr>
        <w:rPr>
          <w:rFonts w:ascii="Times New Roman" w:hAnsi="Times New Roman"/>
          <w:sz w:val="28"/>
          <w:szCs w:val="28"/>
        </w:rPr>
      </w:pPr>
    </w:p>
    <w:p w14:paraId="5D277063" w14:textId="77777777" w:rsidR="00EE7A22" w:rsidRDefault="00EE7A22" w:rsidP="00EE7A22">
      <w:pPr>
        <w:rPr>
          <w:rFonts w:ascii="Times New Roman" w:hAnsi="Times New Roman"/>
          <w:sz w:val="28"/>
          <w:szCs w:val="28"/>
        </w:rPr>
      </w:pPr>
    </w:p>
    <w:p w14:paraId="4D0F7CE0" w14:textId="77777777" w:rsidR="00EE7A22" w:rsidRDefault="00EE7A22" w:rsidP="00EE7A22">
      <w:pPr>
        <w:rPr>
          <w:rFonts w:ascii="Times New Roman" w:hAnsi="Times New Roman"/>
          <w:sz w:val="28"/>
          <w:szCs w:val="28"/>
        </w:rPr>
      </w:pPr>
    </w:p>
    <w:p w14:paraId="66368154" w14:textId="77777777" w:rsidR="00EE7A22" w:rsidRDefault="00EE7A22" w:rsidP="00EE7A22">
      <w:pPr>
        <w:rPr>
          <w:rFonts w:ascii="Times New Roman" w:hAnsi="Times New Roman"/>
          <w:sz w:val="28"/>
          <w:szCs w:val="28"/>
        </w:rPr>
      </w:pPr>
    </w:p>
    <w:p w14:paraId="1FDF08D2" w14:textId="77777777" w:rsidR="00CE3DB7" w:rsidRDefault="00EE7A22" w:rsidP="00CE3DB7">
      <w:pPr>
        <w:keepNext/>
      </w:pPr>
      <w:r>
        <w:rPr>
          <w:rFonts w:ascii="Times New Roman" w:hAnsi="Times New Roman"/>
          <w:noProof/>
          <w:sz w:val="28"/>
          <w:szCs w:val="28"/>
        </w:rPr>
        <w:drawing>
          <wp:inline distT="0" distB="0" distL="0" distR="0" wp14:anchorId="1DFC1F11" wp14:editId="6C409049">
            <wp:extent cx="5943600" cy="2812415"/>
            <wp:effectExtent l="0" t="0" r="0" b="6985"/>
            <wp:docPr id="31" name="Picture 31" descr="Chlord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lordan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812415"/>
                    </a:xfrm>
                    <a:prstGeom prst="rect">
                      <a:avLst/>
                    </a:prstGeom>
                    <a:noFill/>
                    <a:ln>
                      <a:noFill/>
                    </a:ln>
                  </pic:spPr>
                </pic:pic>
              </a:graphicData>
            </a:graphic>
          </wp:inline>
        </w:drawing>
      </w:r>
    </w:p>
    <w:p w14:paraId="540C5931" w14:textId="510974CA" w:rsidR="00EE7A22" w:rsidRDefault="00CE3DB7" w:rsidP="00CE3DB7">
      <w:pPr>
        <w:pStyle w:val="Caption"/>
        <w:rPr>
          <w:rFonts w:ascii="Times New Roman" w:hAnsi="Times New Roman"/>
          <w:sz w:val="28"/>
          <w:szCs w:val="28"/>
        </w:rPr>
      </w:pPr>
      <w:bookmarkStart w:id="154" w:name="_Ref423528100"/>
      <w:bookmarkStart w:id="155" w:name="_Toc423528354"/>
      <w:bookmarkStart w:id="156" w:name="_Toc423530148"/>
      <w:r>
        <w:t xml:space="preserve">Figure </w:t>
      </w:r>
      <w:r w:rsidR="00242D87">
        <w:fldChar w:fldCharType="begin"/>
      </w:r>
      <w:r w:rsidR="00242D87">
        <w:instrText xml:space="preserve"> SEQ Figure \* ARABIC </w:instrText>
      </w:r>
      <w:r w:rsidR="00242D87">
        <w:fldChar w:fldCharType="separate"/>
      </w:r>
      <w:r w:rsidR="002E0F58">
        <w:rPr>
          <w:noProof/>
        </w:rPr>
        <w:t>16</w:t>
      </w:r>
      <w:r w:rsidR="00242D87">
        <w:rPr>
          <w:noProof/>
        </w:rPr>
        <w:fldChar w:fldCharType="end"/>
      </w:r>
      <w:bookmarkEnd w:id="154"/>
      <w:r>
        <w:t xml:space="preserve">. </w:t>
      </w:r>
      <w:r w:rsidRPr="00A90E15">
        <w:t>Total chlordane concentrations in sediments (January, 2014).  This is a representative figure showing a strong watershed pollutant source.</w:t>
      </w:r>
      <w:bookmarkEnd w:id="155"/>
      <w:bookmarkEnd w:id="156"/>
    </w:p>
    <w:p w14:paraId="78C6994B" w14:textId="4EABE629" w:rsidR="00EE7A22" w:rsidRPr="00CF5608" w:rsidRDefault="00EE7A22" w:rsidP="00EE7A22">
      <w:pPr>
        <w:rPr>
          <w:rFonts w:ascii="Calibri" w:hAnsi="Calibri"/>
          <w:sz w:val="20"/>
        </w:rPr>
      </w:pPr>
    </w:p>
    <w:p w14:paraId="75F3D30B" w14:textId="77777777" w:rsidR="00EE7A22" w:rsidRDefault="00EE7A22" w:rsidP="00EE7A22">
      <w:pPr>
        <w:rPr>
          <w:rFonts w:ascii="Times New Roman" w:hAnsi="Times New Roman"/>
          <w:sz w:val="28"/>
          <w:szCs w:val="28"/>
        </w:rPr>
      </w:pPr>
    </w:p>
    <w:p w14:paraId="620C9BB2" w14:textId="77777777" w:rsidR="00CE3DB7" w:rsidRDefault="00EE7A22" w:rsidP="00CE3DB7">
      <w:pPr>
        <w:keepNext/>
      </w:pPr>
      <w:r>
        <w:rPr>
          <w:rFonts w:ascii="Times New Roman" w:hAnsi="Times New Roman"/>
          <w:noProof/>
          <w:sz w:val="28"/>
          <w:szCs w:val="28"/>
        </w:rPr>
        <w:lastRenderedPageBreak/>
        <w:drawing>
          <wp:inline distT="0" distB="0" distL="0" distR="0" wp14:anchorId="03EC3ACE" wp14:editId="1898B519">
            <wp:extent cx="5943600" cy="3010535"/>
            <wp:effectExtent l="0" t="0" r="0" b="0"/>
            <wp:docPr id="24" name="Picture 24" desc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010535"/>
                    </a:xfrm>
                    <a:prstGeom prst="rect">
                      <a:avLst/>
                    </a:prstGeom>
                    <a:noFill/>
                    <a:ln>
                      <a:noFill/>
                    </a:ln>
                  </pic:spPr>
                </pic:pic>
              </a:graphicData>
            </a:graphic>
          </wp:inline>
        </w:drawing>
      </w:r>
    </w:p>
    <w:p w14:paraId="25F4567E" w14:textId="15CF956C" w:rsidR="00EE7A22" w:rsidRDefault="00CE3DB7" w:rsidP="00CE3DB7">
      <w:pPr>
        <w:pStyle w:val="Caption"/>
        <w:rPr>
          <w:rFonts w:ascii="Times New Roman" w:hAnsi="Times New Roman"/>
          <w:sz w:val="28"/>
          <w:szCs w:val="28"/>
        </w:rPr>
      </w:pPr>
      <w:bookmarkStart w:id="157" w:name="_Ref423528110"/>
      <w:bookmarkStart w:id="158" w:name="_Toc423528355"/>
      <w:bookmarkStart w:id="159" w:name="_Toc423530149"/>
      <w:r>
        <w:t xml:space="preserve">Figure </w:t>
      </w:r>
      <w:r w:rsidR="00242D87">
        <w:fldChar w:fldCharType="begin"/>
      </w:r>
      <w:r w:rsidR="00242D87">
        <w:instrText xml:space="preserve"> SEQ Figure \* ARABIC </w:instrText>
      </w:r>
      <w:r w:rsidR="00242D87">
        <w:fldChar w:fldCharType="separate"/>
      </w:r>
      <w:r w:rsidR="002E0F58">
        <w:rPr>
          <w:noProof/>
        </w:rPr>
        <w:t>17</w:t>
      </w:r>
      <w:r w:rsidR="00242D87">
        <w:rPr>
          <w:noProof/>
        </w:rPr>
        <w:fldChar w:fldCharType="end"/>
      </w:r>
      <w:bookmarkEnd w:id="157"/>
      <w:r>
        <w:t xml:space="preserve">. </w:t>
      </w:r>
      <w:r w:rsidRPr="00FF27C4">
        <w:t>Arsenic concentrations in sediments (January, 2014). Note: highest concentration are in the North Bay area.</w:t>
      </w:r>
      <w:bookmarkEnd w:id="158"/>
      <w:bookmarkEnd w:id="159"/>
    </w:p>
    <w:p w14:paraId="01CEFB3C" w14:textId="77777777" w:rsidR="00EE7A22" w:rsidRDefault="00EE7A22" w:rsidP="00EE7A22">
      <w:pPr>
        <w:rPr>
          <w:rFonts w:ascii="Times New Roman" w:hAnsi="Times New Roman"/>
          <w:sz w:val="28"/>
          <w:szCs w:val="28"/>
        </w:rPr>
      </w:pPr>
    </w:p>
    <w:p w14:paraId="7C88D8A0" w14:textId="77777777" w:rsidR="00EE7A22" w:rsidRDefault="00EE7A22" w:rsidP="00EE7A22">
      <w:pPr>
        <w:rPr>
          <w:rFonts w:ascii="Times New Roman" w:hAnsi="Times New Roman"/>
          <w:sz w:val="28"/>
          <w:szCs w:val="28"/>
        </w:rPr>
      </w:pPr>
    </w:p>
    <w:p w14:paraId="0FFC4CA9" w14:textId="77777777" w:rsidR="00CE3DB7" w:rsidRDefault="00EE7A22" w:rsidP="00CE3DB7">
      <w:pPr>
        <w:keepNext/>
      </w:pPr>
      <w:r>
        <w:rPr>
          <w:rFonts w:ascii="Times New Roman" w:hAnsi="Times New Roman"/>
          <w:noProof/>
          <w:sz w:val="28"/>
          <w:szCs w:val="28"/>
        </w:rPr>
        <w:drawing>
          <wp:inline distT="0" distB="0" distL="0" distR="0" wp14:anchorId="356845C4" wp14:editId="7C494731">
            <wp:extent cx="5615940" cy="3691890"/>
            <wp:effectExtent l="0" t="0" r="3810" b="3810"/>
            <wp:docPr id="22" name="Picture 22" descr="Slid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lide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5940" cy="3691890"/>
                    </a:xfrm>
                    <a:prstGeom prst="rect">
                      <a:avLst/>
                    </a:prstGeom>
                    <a:noFill/>
                    <a:ln>
                      <a:noFill/>
                    </a:ln>
                  </pic:spPr>
                </pic:pic>
              </a:graphicData>
            </a:graphic>
          </wp:inline>
        </w:drawing>
      </w:r>
    </w:p>
    <w:p w14:paraId="28EB7C4C" w14:textId="2EB077F7" w:rsidR="00EE7A22" w:rsidRDefault="00CE3DB7" w:rsidP="00CE3DB7">
      <w:pPr>
        <w:pStyle w:val="Caption"/>
        <w:rPr>
          <w:rFonts w:ascii="Times New Roman" w:hAnsi="Times New Roman"/>
          <w:sz w:val="28"/>
          <w:szCs w:val="28"/>
        </w:rPr>
      </w:pPr>
      <w:bookmarkStart w:id="160" w:name="_Ref423528128"/>
      <w:bookmarkStart w:id="161" w:name="_Toc423528356"/>
      <w:bookmarkStart w:id="162" w:name="_Toc423530150"/>
      <w:r>
        <w:t xml:space="preserve">Figure </w:t>
      </w:r>
      <w:r w:rsidR="00242D87">
        <w:fldChar w:fldCharType="begin"/>
      </w:r>
      <w:r w:rsidR="00242D87">
        <w:instrText xml:space="preserve"> SEQ Figure \* ARABIC </w:instrText>
      </w:r>
      <w:r w:rsidR="00242D87">
        <w:fldChar w:fldCharType="separate"/>
      </w:r>
      <w:r w:rsidR="002E0F58">
        <w:rPr>
          <w:noProof/>
        </w:rPr>
        <w:t>18</w:t>
      </w:r>
      <w:r w:rsidR="00242D87">
        <w:rPr>
          <w:noProof/>
        </w:rPr>
        <w:fldChar w:fldCharType="end"/>
      </w:r>
      <w:bookmarkEnd w:id="160"/>
      <w:r>
        <w:t xml:space="preserve">. </w:t>
      </w:r>
      <w:r w:rsidRPr="00356AA7">
        <w:t>Scatter plot of sediment Zn versus sediment Al.  The high degree of correlation between these two crustal elements (Spearman rho=0.96 ) suggests that even though Zn exists at high levels, this is most likely naturally occurring Zn.</w:t>
      </w:r>
      <w:bookmarkEnd w:id="161"/>
      <w:bookmarkEnd w:id="162"/>
    </w:p>
    <w:p w14:paraId="300CFF68" w14:textId="77777777" w:rsidR="00CE3DB7" w:rsidRDefault="00CE3DB7" w:rsidP="00EE7A22">
      <w:pPr>
        <w:rPr>
          <w:sz w:val="20"/>
        </w:rPr>
      </w:pPr>
    </w:p>
    <w:p w14:paraId="20EFDCA5" w14:textId="77777777" w:rsidR="00CE3DB7" w:rsidRDefault="00EE7A22" w:rsidP="00CE3DB7">
      <w:pPr>
        <w:keepNext/>
      </w:pPr>
      <w:r>
        <w:rPr>
          <w:rFonts w:ascii="Times New Roman" w:hAnsi="Times New Roman"/>
          <w:noProof/>
          <w:sz w:val="28"/>
          <w:szCs w:val="28"/>
        </w:rPr>
        <w:lastRenderedPageBreak/>
        <w:drawing>
          <wp:inline distT="0" distB="0" distL="0" distR="0" wp14:anchorId="223D1E96" wp14:editId="1DCB16AB">
            <wp:extent cx="5477510" cy="3873500"/>
            <wp:effectExtent l="0" t="0" r="8890" b="0"/>
            <wp:docPr id="17" name="Picture 17" descr="Sli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lide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7510" cy="3873500"/>
                    </a:xfrm>
                    <a:prstGeom prst="rect">
                      <a:avLst/>
                    </a:prstGeom>
                    <a:noFill/>
                    <a:ln>
                      <a:noFill/>
                    </a:ln>
                  </pic:spPr>
                </pic:pic>
              </a:graphicData>
            </a:graphic>
          </wp:inline>
        </w:drawing>
      </w:r>
    </w:p>
    <w:p w14:paraId="60C26695" w14:textId="4D68B446" w:rsidR="00CE3DB7" w:rsidRDefault="00CE3DB7" w:rsidP="00CE3DB7">
      <w:pPr>
        <w:pStyle w:val="Caption"/>
      </w:pPr>
      <w:bookmarkStart w:id="163" w:name="_Ref423528138"/>
      <w:bookmarkStart w:id="164" w:name="_Toc423528357"/>
      <w:bookmarkStart w:id="165" w:name="_Toc423530151"/>
      <w:r>
        <w:t xml:space="preserve">Figure </w:t>
      </w:r>
      <w:r w:rsidR="00242D87">
        <w:fldChar w:fldCharType="begin"/>
      </w:r>
      <w:r w:rsidR="00242D87">
        <w:instrText xml:space="preserve"> SEQ Figure \* ARABIC </w:instrText>
      </w:r>
      <w:r w:rsidR="00242D87">
        <w:fldChar w:fldCharType="separate"/>
      </w:r>
      <w:r w:rsidR="002E0F58">
        <w:rPr>
          <w:noProof/>
        </w:rPr>
        <w:t>19</w:t>
      </w:r>
      <w:r w:rsidR="00242D87">
        <w:rPr>
          <w:noProof/>
        </w:rPr>
        <w:fldChar w:fldCharType="end"/>
      </w:r>
      <w:bookmarkEnd w:id="163"/>
      <w:r>
        <w:t xml:space="preserve">. </w:t>
      </w:r>
      <w:r w:rsidRPr="003E0FF9">
        <w:t>Scatter plot of sediment As versus sediment Al.  The lack of correlation between these two crustal elements suggests that high arsenic levels are like</w:t>
      </w:r>
      <w:r>
        <w:t>ly due to anthropogenic sources.</w:t>
      </w:r>
      <w:bookmarkEnd w:id="164"/>
      <w:bookmarkEnd w:id="165"/>
    </w:p>
    <w:p w14:paraId="44D8AE02" w14:textId="77777777" w:rsidR="00CE3DB7" w:rsidRDefault="00CE3DB7">
      <w:pPr>
        <w:spacing w:after="200" w:line="276" w:lineRule="auto"/>
        <w:rPr>
          <w:rFonts w:eastAsiaTheme="minorEastAsia" w:cstheme="minorBidi"/>
          <w:b/>
          <w:bCs/>
          <w:color w:val="4F81BD" w:themeColor="accent1"/>
          <w:sz w:val="18"/>
          <w:szCs w:val="18"/>
        </w:rPr>
      </w:pPr>
      <w:r>
        <w:br w:type="page"/>
      </w:r>
    </w:p>
    <w:p w14:paraId="1CE63AE2" w14:textId="77777777" w:rsidR="001E4174" w:rsidRPr="001E4174" w:rsidRDefault="004A2CFD" w:rsidP="00CC271F">
      <w:pPr>
        <w:pStyle w:val="Heading1"/>
        <w:rPr>
          <w:rFonts w:eastAsia="Calibri"/>
        </w:rPr>
      </w:pPr>
      <w:r>
        <w:rPr>
          <w:rFonts w:eastAsia="Calibri"/>
        </w:rPr>
        <w:lastRenderedPageBreak/>
        <w:t xml:space="preserve">Summary and </w:t>
      </w:r>
      <w:r w:rsidR="001E4174" w:rsidRPr="001E4174">
        <w:rPr>
          <w:rFonts w:eastAsia="Calibri"/>
        </w:rPr>
        <w:t>Recommendations</w:t>
      </w:r>
    </w:p>
    <w:p w14:paraId="476DBCAE" w14:textId="77777777" w:rsidR="002922FA" w:rsidRDefault="001E4174" w:rsidP="002922FA">
      <w:pPr>
        <w:spacing w:after="200" w:line="276" w:lineRule="auto"/>
        <w:rPr>
          <w:rFonts w:eastAsiaTheme="minorEastAsia" w:cstheme="minorBidi"/>
          <w:szCs w:val="22"/>
        </w:rPr>
      </w:pPr>
      <w:del w:id="166" w:author="Susie Holst" w:date="2015-06-25T16:41:00Z">
        <w:r w:rsidDel="000B595F">
          <w:rPr>
            <w:rFonts w:eastAsiaTheme="minorEastAsia" w:cstheme="minorBidi"/>
            <w:szCs w:val="22"/>
          </w:rPr>
          <w:delText xml:space="preserve">We can add this in later as we get further and specific recommendations for each of the above sections are more fully developed. </w:delText>
        </w:r>
      </w:del>
      <w:ins w:id="167" w:author="Susie Holst" w:date="2015-06-25T16:41:00Z">
        <w:r w:rsidR="000B595F">
          <w:rPr>
            <w:rFonts w:eastAsiaTheme="minorEastAsia" w:cstheme="minorBidi"/>
            <w:szCs w:val="22"/>
          </w:rPr>
          <w:t xml:space="preserve">I’ve made comments in each of the sections regarding information to include in this section </w:t>
        </w:r>
      </w:ins>
      <w:ins w:id="168" w:author="Susie Holst" w:date="2015-06-25T16:42:00Z">
        <w:r w:rsidR="000B595F">
          <w:rPr>
            <w:rFonts w:eastAsiaTheme="minorEastAsia" w:cstheme="minorBidi"/>
            <w:szCs w:val="22"/>
          </w:rPr>
          <w:t>–</w:t>
        </w:r>
      </w:ins>
      <w:ins w:id="169" w:author="Susie Holst" w:date="2015-06-25T16:41:00Z">
        <w:r w:rsidR="000B595F">
          <w:rPr>
            <w:rFonts w:eastAsiaTheme="minorEastAsia" w:cstheme="minorBidi"/>
            <w:szCs w:val="22"/>
          </w:rPr>
          <w:t xml:space="preserve"> can </w:t>
        </w:r>
      </w:ins>
      <w:ins w:id="170" w:author="Susie Holst" w:date="2015-06-25T16:42:00Z">
        <w:r w:rsidR="000B595F">
          <w:rPr>
            <w:rFonts w:eastAsiaTheme="minorEastAsia" w:cstheme="minorBidi"/>
            <w:szCs w:val="22"/>
          </w:rPr>
          <w:t xml:space="preserve">you please review those and add in anything I missed? </w:t>
        </w:r>
      </w:ins>
    </w:p>
    <w:p w14:paraId="57EC2B1D" w14:textId="77777777" w:rsidR="00A128F4" w:rsidRPr="00A128F4" w:rsidRDefault="00A128F4" w:rsidP="00CC271F">
      <w:pPr>
        <w:pStyle w:val="Heading2"/>
        <w:rPr>
          <w:szCs w:val="24"/>
        </w:rPr>
      </w:pPr>
      <w:r w:rsidRPr="00A128F4">
        <w:rPr>
          <w:rFonts w:eastAsiaTheme="minorEastAsia"/>
        </w:rPr>
        <w:t>Sediment (Alex and Trent</w:t>
      </w:r>
      <w:r w:rsidRPr="00A128F4">
        <w:rPr>
          <w:szCs w:val="24"/>
        </w:rPr>
        <w:t>)</w:t>
      </w:r>
    </w:p>
    <w:p w14:paraId="1A3ED174" w14:textId="77777777" w:rsidR="00A128F4" w:rsidRDefault="00A128F4" w:rsidP="00CC271F">
      <w:pPr>
        <w:pStyle w:val="Heading3"/>
        <w:rPr>
          <w:rFonts w:eastAsiaTheme="minorEastAsia"/>
        </w:rPr>
      </w:pPr>
      <w:r w:rsidRPr="00A128F4">
        <w:t>Key findings:</w:t>
      </w:r>
    </w:p>
    <w:p w14:paraId="76F6016A" w14:textId="77777777" w:rsidR="00A128F4" w:rsidRPr="00A128F4" w:rsidRDefault="00A128F4" w:rsidP="00A128F4">
      <w:pPr>
        <w:pStyle w:val="ListParagraph"/>
        <w:numPr>
          <w:ilvl w:val="0"/>
          <w:numId w:val="13"/>
        </w:numPr>
        <w:rPr>
          <w:rFonts w:eastAsiaTheme="minorEastAsia"/>
        </w:rPr>
      </w:pPr>
      <w:r w:rsidRPr="00A128F4">
        <w:rPr>
          <w:rFonts w:eastAsiaTheme="minorEastAsia"/>
        </w:rPr>
        <w:t>Sediment loading from Faga’alu has been tripled by the unmitigated runoff from the Samoa Maritime quarry</w:t>
      </w:r>
    </w:p>
    <w:p w14:paraId="56A13B23" w14:textId="77777777" w:rsidR="00A128F4" w:rsidRPr="00A128F4" w:rsidRDefault="00A128F4" w:rsidP="00A128F4">
      <w:pPr>
        <w:pStyle w:val="ListParagraph"/>
        <w:numPr>
          <w:ilvl w:val="0"/>
          <w:numId w:val="13"/>
        </w:numPr>
        <w:rPr>
          <w:rFonts w:eastAsiaTheme="minorEastAsia"/>
        </w:rPr>
      </w:pPr>
      <w:r w:rsidRPr="00A128F4">
        <w:rPr>
          <w:rFonts w:eastAsiaTheme="minorEastAsia"/>
        </w:rPr>
        <w:t>There is significant spatial variability in sediment stress on corals as a result of water circulation patterns over the reef, with the highest impacts near the stream mouth and on the northern reef</w:t>
      </w:r>
    </w:p>
    <w:p w14:paraId="0266A2D5" w14:textId="77777777" w:rsidR="00A128F4" w:rsidRPr="00A128F4" w:rsidRDefault="00A128F4" w:rsidP="00A128F4">
      <w:pPr>
        <w:pStyle w:val="ListParagraph"/>
        <w:numPr>
          <w:ilvl w:val="0"/>
          <w:numId w:val="13"/>
        </w:numPr>
        <w:rPr>
          <w:rFonts w:eastAsiaTheme="minorEastAsia"/>
        </w:rPr>
      </w:pPr>
      <w:r w:rsidRPr="00A128F4">
        <w:rPr>
          <w:rFonts w:eastAsiaTheme="minorEastAsia"/>
        </w:rPr>
        <w:t>Sediment mitigation at the quarry, including large retention ponds, should dramatically reduce sediment loading from the stream and sediment stress on the reef</w:t>
      </w:r>
    </w:p>
    <w:p w14:paraId="3681752F" w14:textId="77777777" w:rsidR="00A128F4" w:rsidRPr="00A128F4" w:rsidRDefault="00A128F4" w:rsidP="00CC271F">
      <w:pPr>
        <w:pStyle w:val="Heading3"/>
        <w:rPr>
          <w:rFonts w:eastAsiaTheme="minorEastAsia"/>
        </w:rPr>
      </w:pPr>
      <w:r w:rsidRPr="00A128F4">
        <w:rPr>
          <w:rFonts w:eastAsiaTheme="minorEastAsia"/>
        </w:rPr>
        <w:t>Recommendations</w:t>
      </w:r>
    </w:p>
    <w:p w14:paraId="1F796192" w14:textId="77777777" w:rsidR="00A128F4" w:rsidRPr="00A128F4" w:rsidRDefault="00A128F4" w:rsidP="00A128F4">
      <w:pPr>
        <w:pStyle w:val="ListParagraph"/>
        <w:numPr>
          <w:ilvl w:val="0"/>
          <w:numId w:val="14"/>
        </w:numPr>
        <w:rPr>
          <w:rFonts w:eastAsiaTheme="minorEastAsia"/>
        </w:rPr>
      </w:pPr>
      <w:r w:rsidRPr="00A128F4">
        <w:rPr>
          <w:rFonts w:eastAsiaTheme="minorEastAsia"/>
        </w:rPr>
        <w:t>Continued monitoring of sediment loading during storms is necessary to document decreased sediment loading from the quarry and sediment stress on the corals</w:t>
      </w:r>
    </w:p>
    <w:p w14:paraId="0EA0F230" w14:textId="77777777" w:rsidR="00A128F4" w:rsidRPr="00A128F4" w:rsidRDefault="00A128F4" w:rsidP="00A128F4">
      <w:pPr>
        <w:pStyle w:val="ListParagraph"/>
        <w:numPr>
          <w:ilvl w:val="0"/>
          <w:numId w:val="14"/>
        </w:numPr>
        <w:rPr>
          <w:rFonts w:eastAsiaTheme="minorEastAsia"/>
        </w:rPr>
      </w:pPr>
      <w:r w:rsidRPr="00A128F4">
        <w:rPr>
          <w:rFonts w:eastAsiaTheme="minorEastAsia"/>
        </w:rPr>
        <w:t>Continued maintenance of the retention ponds and mitigation measures at the quarry is necessary for prolonged success of sediment mitigation and the long-term recovery of coral health</w:t>
      </w:r>
    </w:p>
    <w:p w14:paraId="4F77CE3D" w14:textId="77777777" w:rsidR="00A128F4" w:rsidRDefault="00A128F4" w:rsidP="00A128F4">
      <w:pPr>
        <w:pStyle w:val="ListParagraph"/>
        <w:numPr>
          <w:ilvl w:val="0"/>
          <w:numId w:val="14"/>
        </w:numPr>
        <w:rPr>
          <w:rFonts w:eastAsiaTheme="minorEastAsia"/>
        </w:rPr>
      </w:pPr>
      <w:r w:rsidRPr="00A128F4">
        <w:rPr>
          <w:rFonts w:eastAsiaTheme="minorEastAsia"/>
        </w:rPr>
        <w:t>Future sediment mitigation should focus on additional sediment sources in the village, and agricultural plots on the hillsides</w:t>
      </w:r>
    </w:p>
    <w:p w14:paraId="2D37B242" w14:textId="77777777" w:rsidR="00CC271F" w:rsidRDefault="00CC271F" w:rsidP="00CC271F">
      <w:pPr>
        <w:rPr>
          <w:rFonts w:eastAsiaTheme="minorEastAsia"/>
        </w:rPr>
      </w:pPr>
    </w:p>
    <w:p w14:paraId="2DE45CD8" w14:textId="1F4F19AE" w:rsidR="00CC271F" w:rsidRDefault="00CC271F" w:rsidP="00CC271F">
      <w:pPr>
        <w:pStyle w:val="Heading2"/>
        <w:rPr>
          <w:rFonts w:eastAsiaTheme="minorEastAsia"/>
        </w:rPr>
      </w:pPr>
      <w:r>
        <w:rPr>
          <w:rFonts w:eastAsiaTheme="minorEastAsia"/>
        </w:rPr>
        <w:t>Coral (Bernardo)</w:t>
      </w:r>
    </w:p>
    <w:p w14:paraId="1580518B" w14:textId="49F2785E" w:rsidR="00CC271F" w:rsidRDefault="00CC271F" w:rsidP="00CC271F">
      <w:pPr>
        <w:pStyle w:val="Heading3"/>
        <w:rPr>
          <w:rFonts w:eastAsiaTheme="minorEastAsia"/>
        </w:rPr>
      </w:pPr>
      <w:r>
        <w:rPr>
          <w:rFonts w:eastAsiaTheme="minorEastAsia"/>
        </w:rPr>
        <w:t>Key Findings:</w:t>
      </w:r>
    </w:p>
    <w:p w14:paraId="56F9D879" w14:textId="1FB4FD7F" w:rsidR="00CC271F" w:rsidRPr="00CC271F" w:rsidRDefault="00CC271F" w:rsidP="00CC271F">
      <w:pPr>
        <w:pStyle w:val="ListParagraph"/>
        <w:numPr>
          <w:ilvl w:val="0"/>
          <w:numId w:val="16"/>
        </w:numPr>
        <w:rPr>
          <w:rFonts w:eastAsiaTheme="minorEastAsia"/>
        </w:rPr>
      </w:pPr>
      <w:r w:rsidRPr="00CC271F">
        <w:rPr>
          <w:rFonts w:eastAsiaTheme="minorEastAsia"/>
        </w:rPr>
        <w:t>One</w:t>
      </w:r>
    </w:p>
    <w:p w14:paraId="760082E4" w14:textId="5CB35F6C" w:rsidR="00CC271F" w:rsidRPr="00CC271F" w:rsidRDefault="00CC271F" w:rsidP="00CC271F">
      <w:pPr>
        <w:pStyle w:val="ListParagraph"/>
        <w:numPr>
          <w:ilvl w:val="0"/>
          <w:numId w:val="16"/>
        </w:numPr>
        <w:rPr>
          <w:rFonts w:eastAsiaTheme="minorEastAsia"/>
        </w:rPr>
      </w:pPr>
      <w:r w:rsidRPr="00CC271F">
        <w:rPr>
          <w:rFonts w:eastAsiaTheme="minorEastAsia"/>
        </w:rPr>
        <w:t>Two</w:t>
      </w:r>
    </w:p>
    <w:p w14:paraId="68609AFB" w14:textId="2AF5DF09" w:rsidR="00CC271F" w:rsidRPr="00CC271F" w:rsidRDefault="00CC271F" w:rsidP="00CC271F">
      <w:pPr>
        <w:pStyle w:val="ListParagraph"/>
        <w:numPr>
          <w:ilvl w:val="0"/>
          <w:numId w:val="16"/>
        </w:numPr>
        <w:rPr>
          <w:rFonts w:eastAsiaTheme="minorEastAsia"/>
        </w:rPr>
      </w:pPr>
      <w:r w:rsidRPr="00CC271F">
        <w:rPr>
          <w:rFonts w:eastAsiaTheme="minorEastAsia"/>
        </w:rPr>
        <w:t>Three</w:t>
      </w:r>
    </w:p>
    <w:p w14:paraId="357A2853" w14:textId="350398FA" w:rsidR="00CC271F" w:rsidRDefault="00CC271F" w:rsidP="00CC271F">
      <w:pPr>
        <w:pStyle w:val="Heading3"/>
        <w:rPr>
          <w:rFonts w:eastAsiaTheme="minorEastAsia"/>
        </w:rPr>
      </w:pPr>
      <w:r>
        <w:rPr>
          <w:rFonts w:eastAsiaTheme="minorEastAsia"/>
        </w:rPr>
        <w:t>Recommendations:</w:t>
      </w:r>
    </w:p>
    <w:p w14:paraId="2A69B9A4" w14:textId="22C4F3AA" w:rsidR="00CC271F" w:rsidRPr="00CC271F" w:rsidRDefault="00CC271F" w:rsidP="00CC271F">
      <w:pPr>
        <w:pStyle w:val="ListParagraph"/>
        <w:numPr>
          <w:ilvl w:val="0"/>
          <w:numId w:val="17"/>
        </w:numPr>
        <w:rPr>
          <w:rFonts w:eastAsiaTheme="minorEastAsia"/>
        </w:rPr>
      </w:pPr>
      <w:r w:rsidRPr="00CC271F">
        <w:rPr>
          <w:rFonts w:eastAsiaTheme="minorEastAsia"/>
        </w:rPr>
        <w:t xml:space="preserve">One </w:t>
      </w:r>
    </w:p>
    <w:p w14:paraId="661084D6" w14:textId="265AF490" w:rsidR="00CC271F" w:rsidRPr="00CC271F" w:rsidRDefault="00CC271F" w:rsidP="00CC271F">
      <w:pPr>
        <w:pStyle w:val="ListParagraph"/>
        <w:numPr>
          <w:ilvl w:val="0"/>
          <w:numId w:val="17"/>
        </w:numPr>
        <w:rPr>
          <w:rFonts w:eastAsiaTheme="minorEastAsia"/>
        </w:rPr>
      </w:pPr>
      <w:r w:rsidRPr="00CC271F">
        <w:rPr>
          <w:rFonts w:eastAsiaTheme="minorEastAsia"/>
        </w:rPr>
        <w:t>Two</w:t>
      </w:r>
    </w:p>
    <w:p w14:paraId="78C48623" w14:textId="0A64F7EE" w:rsidR="00CC271F" w:rsidRPr="00CC271F" w:rsidRDefault="00CC271F" w:rsidP="00CC271F">
      <w:pPr>
        <w:pStyle w:val="ListParagraph"/>
        <w:numPr>
          <w:ilvl w:val="0"/>
          <w:numId w:val="17"/>
        </w:numPr>
        <w:rPr>
          <w:rFonts w:eastAsiaTheme="minorEastAsia"/>
        </w:rPr>
      </w:pPr>
      <w:r w:rsidRPr="00CC271F">
        <w:rPr>
          <w:rFonts w:eastAsiaTheme="minorEastAsia"/>
        </w:rPr>
        <w:t>Three</w:t>
      </w:r>
    </w:p>
    <w:p w14:paraId="6A176A1F" w14:textId="77777777" w:rsidR="00CC271F" w:rsidRDefault="00CC271F" w:rsidP="00CC271F">
      <w:pPr>
        <w:rPr>
          <w:rFonts w:eastAsiaTheme="minorEastAsia"/>
        </w:rPr>
      </w:pPr>
    </w:p>
    <w:p w14:paraId="3898E9B3" w14:textId="5D4A486D" w:rsidR="00CC271F" w:rsidRDefault="00CC271F" w:rsidP="00CC271F">
      <w:pPr>
        <w:pStyle w:val="Heading2"/>
        <w:rPr>
          <w:rFonts w:eastAsiaTheme="minorEastAsia"/>
        </w:rPr>
      </w:pPr>
      <w:r>
        <w:rPr>
          <w:rFonts w:eastAsiaTheme="minorEastAsia"/>
        </w:rPr>
        <w:t>Contaminants (Dave)</w:t>
      </w:r>
    </w:p>
    <w:p w14:paraId="2CCA8CDB" w14:textId="77777777" w:rsidR="00CC271F" w:rsidRPr="00CC271F" w:rsidRDefault="00CC271F" w:rsidP="00CC271F">
      <w:pPr>
        <w:rPr>
          <w:rFonts w:eastAsiaTheme="minorEastAsia"/>
        </w:rPr>
      </w:pPr>
    </w:p>
    <w:p w14:paraId="73061413" w14:textId="77777777" w:rsidR="00CC271F" w:rsidRDefault="00CC271F" w:rsidP="00CC271F">
      <w:pPr>
        <w:pStyle w:val="Heading3"/>
        <w:rPr>
          <w:rFonts w:eastAsiaTheme="minorEastAsia"/>
        </w:rPr>
      </w:pPr>
      <w:r>
        <w:rPr>
          <w:rFonts w:eastAsiaTheme="minorEastAsia"/>
        </w:rPr>
        <w:t>Key Findings:</w:t>
      </w:r>
    </w:p>
    <w:p w14:paraId="4B3D032E" w14:textId="77777777" w:rsidR="00CC271F" w:rsidRPr="00CC271F" w:rsidRDefault="00CC271F" w:rsidP="00CC271F">
      <w:pPr>
        <w:pStyle w:val="ListParagraph"/>
        <w:numPr>
          <w:ilvl w:val="0"/>
          <w:numId w:val="16"/>
        </w:numPr>
        <w:rPr>
          <w:rFonts w:eastAsiaTheme="minorEastAsia"/>
        </w:rPr>
      </w:pPr>
      <w:r w:rsidRPr="00CC271F">
        <w:rPr>
          <w:rFonts w:eastAsiaTheme="minorEastAsia"/>
        </w:rPr>
        <w:t>One</w:t>
      </w:r>
    </w:p>
    <w:p w14:paraId="7EAFD34C" w14:textId="77777777" w:rsidR="00CC271F" w:rsidRPr="00CC271F" w:rsidRDefault="00CC271F" w:rsidP="00CC271F">
      <w:pPr>
        <w:pStyle w:val="ListParagraph"/>
        <w:numPr>
          <w:ilvl w:val="0"/>
          <w:numId w:val="16"/>
        </w:numPr>
        <w:rPr>
          <w:rFonts w:eastAsiaTheme="minorEastAsia"/>
        </w:rPr>
      </w:pPr>
      <w:r w:rsidRPr="00CC271F">
        <w:rPr>
          <w:rFonts w:eastAsiaTheme="minorEastAsia"/>
        </w:rPr>
        <w:t>Two</w:t>
      </w:r>
    </w:p>
    <w:p w14:paraId="3A4A17C6" w14:textId="77777777" w:rsidR="00CC271F" w:rsidRPr="00CC271F" w:rsidRDefault="00CC271F" w:rsidP="00CC271F">
      <w:pPr>
        <w:pStyle w:val="ListParagraph"/>
        <w:numPr>
          <w:ilvl w:val="0"/>
          <w:numId w:val="16"/>
        </w:numPr>
        <w:rPr>
          <w:rFonts w:eastAsiaTheme="minorEastAsia"/>
        </w:rPr>
      </w:pPr>
      <w:r w:rsidRPr="00CC271F">
        <w:rPr>
          <w:rFonts w:eastAsiaTheme="minorEastAsia"/>
        </w:rPr>
        <w:t>Three</w:t>
      </w:r>
    </w:p>
    <w:p w14:paraId="477EE8DC" w14:textId="77777777" w:rsidR="00CC271F" w:rsidRDefault="00CC271F" w:rsidP="00CC271F">
      <w:pPr>
        <w:pStyle w:val="Heading3"/>
        <w:rPr>
          <w:rFonts w:eastAsiaTheme="minorEastAsia"/>
        </w:rPr>
      </w:pPr>
      <w:r>
        <w:rPr>
          <w:rFonts w:eastAsiaTheme="minorEastAsia"/>
        </w:rPr>
        <w:t>Recommendations:</w:t>
      </w:r>
    </w:p>
    <w:p w14:paraId="6AB82945" w14:textId="77777777" w:rsidR="00CC271F" w:rsidRPr="00CC271F" w:rsidRDefault="00CC271F" w:rsidP="00CC271F">
      <w:pPr>
        <w:pStyle w:val="ListParagraph"/>
        <w:numPr>
          <w:ilvl w:val="0"/>
          <w:numId w:val="17"/>
        </w:numPr>
        <w:rPr>
          <w:rFonts w:eastAsiaTheme="minorEastAsia"/>
        </w:rPr>
      </w:pPr>
      <w:r w:rsidRPr="00CC271F">
        <w:rPr>
          <w:rFonts w:eastAsiaTheme="minorEastAsia"/>
        </w:rPr>
        <w:lastRenderedPageBreak/>
        <w:t xml:space="preserve">One </w:t>
      </w:r>
    </w:p>
    <w:p w14:paraId="361424BE" w14:textId="77777777" w:rsidR="00CC271F" w:rsidRPr="00CC271F" w:rsidRDefault="00CC271F" w:rsidP="00CC271F">
      <w:pPr>
        <w:pStyle w:val="ListParagraph"/>
        <w:numPr>
          <w:ilvl w:val="0"/>
          <w:numId w:val="17"/>
        </w:numPr>
        <w:rPr>
          <w:rFonts w:eastAsiaTheme="minorEastAsia"/>
        </w:rPr>
      </w:pPr>
      <w:r w:rsidRPr="00CC271F">
        <w:rPr>
          <w:rFonts w:eastAsiaTheme="minorEastAsia"/>
        </w:rPr>
        <w:t>Two</w:t>
      </w:r>
    </w:p>
    <w:p w14:paraId="3DD25D59" w14:textId="77777777" w:rsidR="00CC271F" w:rsidRPr="00CC271F" w:rsidRDefault="00CC271F" w:rsidP="00CC271F">
      <w:pPr>
        <w:pStyle w:val="ListParagraph"/>
        <w:numPr>
          <w:ilvl w:val="0"/>
          <w:numId w:val="17"/>
        </w:numPr>
        <w:rPr>
          <w:rFonts w:eastAsiaTheme="minorEastAsia"/>
        </w:rPr>
      </w:pPr>
      <w:r w:rsidRPr="00CC271F">
        <w:rPr>
          <w:rFonts w:eastAsiaTheme="minorEastAsia"/>
        </w:rPr>
        <w:t>Three</w:t>
      </w:r>
    </w:p>
    <w:p w14:paraId="422FD9D8" w14:textId="77777777" w:rsidR="00A128F4" w:rsidRPr="002922FA" w:rsidRDefault="00A128F4" w:rsidP="002922FA">
      <w:pPr>
        <w:spacing w:after="200" w:line="276" w:lineRule="auto"/>
        <w:rPr>
          <w:rFonts w:eastAsiaTheme="minorEastAsia" w:cstheme="minorBidi"/>
          <w:szCs w:val="22"/>
        </w:rPr>
      </w:pPr>
    </w:p>
    <w:p w14:paraId="40C50B96" w14:textId="4A53EE62" w:rsidR="002922FA" w:rsidRDefault="009C3601" w:rsidP="00CC271F">
      <w:pPr>
        <w:pStyle w:val="Heading1"/>
      </w:pPr>
      <w:r>
        <w:t>Contacts of partners and contributors</w:t>
      </w:r>
    </w:p>
    <w:p w14:paraId="625A4458" w14:textId="77777777" w:rsidR="00FB660B" w:rsidRDefault="00FB660B">
      <w:pPr>
        <w:rPr>
          <w:rFonts w:ascii="Times New Roman" w:hAnsi="Times New Roman"/>
        </w:rPr>
      </w:pPr>
    </w:p>
    <w:p w14:paraId="4A6EA67C" w14:textId="1E83DDCC" w:rsidR="00CC271F" w:rsidRDefault="00CC271F">
      <w:pPr>
        <w:rPr>
          <w:rFonts w:ascii="Times New Roman" w:hAnsi="Times New Roman"/>
        </w:rPr>
      </w:pPr>
      <w:r>
        <w:rPr>
          <w:rFonts w:ascii="Times New Roman" w:hAnsi="Times New Roman"/>
        </w:rPr>
        <w:t>NOAA</w:t>
      </w:r>
    </w:p>
    <w:p w14:paraId="11F5D1F2" w14:textId="77777777" w:rsidR="00CC271F" w:rsidRDefault="00CC271F">
      <w:pPr>
        <w:rPr>
          <w:rFonts w:ascii="Times New Roman" w:hAnsi="Times New Roman"/>
        </w:rPr>
      </w:pPr>
    </w:p>
    <w:p w14:paraId="43E0AD61" w14:textId="455F3FB6" w:rsidR="00CC271F" w:rsidRDefault="00CC271F">
      <w:pPr>
        <w:rPr>
          <w:rFonts w:ascii="Times New Roman" w:hAnsi="Times New Roman"/>
        </w:rPr>
      </w:pPr>
      <w:r>
        <w:rPr>
          <w:rFonts w:ascii="Times New Roman" w:hAnsi="Times New Roman"/>
        </w:rPr>
        <w:t>SDSU</w:t>
      </w:r>
    </w:p>
    <w:p w14:paraId="1D684D03" w14:textId="77777777" w:rsidR="00CC271F" w:rsidRDefault="00CC271F">
      <w:pPr>
        <w:rPr>
          <w:rFonts w:ascii="Times New Roman" w:hAnsi="Times New Roman"/>
        </w:rPr>
      </w:pPr>
    </w:p>
    <w:p w14:paraId="10ECF148" w14:textId="78D25C42" w:rsidR="00CC271F" w:rsidRDefault="00CC271F">
      <w:pPr>
        <w:rPr>
          <w:rFonts w:ascii="Times New Roman" w:hAnsi="Times New Roman"/>
        </w:rPr>
      </w:pPr>
      <w:r>
        <w:rPr>
          <w:rFonts w:ascii="Times New Roman" w:hAnsi="Times New Roman"/>
        </w:rPr>
        <w:t>DMWR</w:t>
      </w:r>
    </w:p>
    <w:p w14:paraId="6CF11C2A" w14:textId="77777777" w:rsidR="00CC271F" w:rsidRDefault="00CC271F">
      <w:pPr>
        <w:rPr>
          <w:rFonts w:ascii="Times New Roman" w:hAnsi="Times New Roman"/>
        </w:rPr>
      </w:pPr>
    </w:p>
    <w:p w14:paraId="392A4A7C" w14:textId="70ACE72B" w:rsidR="00CC271F" w:rsidRDefault="00CC271F">
      <w:pPr>
        <w:rPr>
          <w:rFonts w:ascii="Times New Roman" w:hAnsi="Times New Roman"/>
        </w:rPr>
      </w:pPr>
      <w:r>
        <w:rPr>
          <w:rFonts w:ascii="Times New Roman" w:hAnsi="Times New Roman"/>
        </w:rPr>
        <w:t>ASEPA</w:t>
      </w:r>
    </w:p>
    <w:p w14:paraId="2678504A" w14:textId="77777777" w:rsidR="00CC271F" w:rsidRDefault="00CC271F">
      <w:pPr>
        <w:rPr>
          <w:rFonts w:ascii="Times New Roman" w:hAnsi="Times New Roman"/>
        </w:rPr>
      </w:pPr>
    </w:p>
    <w:p w14:paraId="342D56FB" w14:textId="77777777" w:rsidR="00CC271F" w:rsidRDefault="00CC271F">
      <w:pPr>
        <w:rPr>
          <w:rFonts w:ascii="Times New Roman" w:hAnsi="Times New Roman"/>
        </w:rPr>
      </w:pPr>
    </w:p>
    <w:p w14:paraId="3BFCCF6B" w14:textId="77777777" w:rsidR="00A128F4" w:rsidRDefault="00A128F4">
      <w:pPr>
        <w:spacing w:after="200" w:line="276" w:lineRule="auto"/>
        <w:rPr>
          <w:rFonts w:eastAsiaTheme="minorEastAsia" w:cstheme="minorBidi"/>
          <w:b/>
          <w:szCs w:val="22"/>
        </w:rPr>
      </w:pPr>
      <w:r>
        <w:rPr>
          <w:rFonts w:eastAsiaTheme="minorEastAsia" w:cstheme="minorBidi"/>
          <w:b/>
          <w:szCs w:val="22"/>
        </w:rPr>
        <w:br w:type="page"/>
      </w:r>
    </w:p>
    <w:p w14:paraId="6CAE017A" w14:textId="77777777" w:rsidR="00FB660B" w:rsidRPr="00EA7E7D" w:rsidRDefault="00FB660B" w:rsidP="00CA129A">
      <w:pPr>
        <w:pStyle w:val="Heading1"/>
        <w:rPr>
          <w:rFonts w:eastAsiaTheme="minorEastAsia"/>
        </w:rPr>
      </w:pPr>
      <w:commentRangeStart w:id="171"/>
      <w:r w:rsidRPr="00EA7E7D">
        <w:rPr>
          <w:rFonts w:eastAsiaTheme="minorEastAsia"/>
        </w:rPr>
        <w:lastRenderedPageBreak/>
        <w:t>References</w:t>
      </w:r>
      <w:commentRangeEnd w:id="171"/>
      <w:r w:rsidRPr="00EA7E7D">
        <w:rPr>
          <w:rStyle w:val="CommentReference"/>
          <w:sz w:val="28"/>
          <w:szCs w:val="28"/>
        </w:rPr>
        <w:commentReference w:id="171"/>
      </w:r>
      <w:r w:rsidRPr="00EA7E7D">
        <w:rPr>
          <w:rFonts w:eastAsiaTheme="minorEastAsia"/>
        </w:rPr>
        <w:t xml:space="preserve"> </w:t>
      </w:r>
    </w:p>
    <w:p w14:paraId="690F4168" w14:textId="77777777" w:rsidR="00FB660B" w:rsidRPr="002922FA" w:rsidRDefault="00242D87" w:rsidP="00EA7E7D">
      <w:pPr>
        <w:rPr>
          <w:szCs w:val="22"/>
        </w:rPr>
      </w:pPr>
      <w:hyperlink r:id="rId33" w:tooltip="View content where Author is M. James C. Crabbe" w:history="1">
        <w:r w:rsidR="00FB660B" w:rsidRPr="002922FA">
          <w:rPr>
            <w:szCs w:val="22"/>
          </w:rPr>
          <w:t>Crabbe</w:t>
        </w:r>
      </w:hyperlink>
      <w:r w:rsidR="00FB660B" w:rsidRPr="002922FA">
        <w:rPr>
          <w:szCs w:val="22"/>
        </w:rPr>
        <w:t xml:space="preserve"> MJC, </w:t>
      </w:r>
      <w:hyperlink r:id="rId34" w:tooltip="View content where Author is David J. Smith" w:history="1">
        <w:r w:rsidR="00FB660B" w:rsidRPr="002922FA">
          <w:rPr>
            <w:szCs w:val="22"/>
          </w:rPr>
          <w:t>Smith</w:t>
        </w:r>
      </w:hyperlink>
      <w:r w:rsidR="00FB660B" w:rsidRPr="002922FA">
        <w:rPr>
          <w:szCs w:val="22"/>
        </w:rPr>
        <w:t xml:space="preserve"> DJ. </w:t>
      </w:r>
    </w:p>
    <w:p w14:paraId="094D1CA9" w14:textId="04A66ABF" w:rsidR="006B18CD" w:rsidRDefault="00FB660B" w:rsidP="00EA7E7D">
      <w:pPr>
        <w:rPr>
          <w:szCs w:val="22"/>
        </w:rPr>
      </w:pPr>
      <w:r w:rsidRPr="002922FA">
        <w:rPr>
          <w:szCs w:val="22"/>
        </w:rPr>
        <w:t>2005.</w:t>
      </w:r>
      <w:r w:rsidRPr="002922FA">
        <w:rPr>
          <w:kern w:val="36"/>
          <w:szCs w:val="22"/>
        </w:rPr>
        <w:t xml:space="preserve"> Sediment impacts on growth rates of </w:t>
      </w:r>
      <w:r w:rsidRPr="002922FA">
        <w:rPr>
          <w:i/>
          <w:iCs/>
          <w:kern w:val="36"/>
          <w:szCs w:val="22"/>
        </w:rPr>
        <w:t xml:space="preserve">Acropora </w:t>
      </w:r>
      <w:r w:rsidRPr="002922FA">
        <w:rPr>
          <w:kern w:val="36"/>
          <w:szCs w:val="22"/>
        </w:rPr>
        <w:t xml:space="preserve">and </w:t>
      </w:r>
      <w:r w:rsidRPr="002922FA">
        <w:rPr>
          <w:i/>
          <w:iCs/>
          <w:kern w:val="36"/>
          <w:szCs w:val="22"/>
        </w:rPr>
        <w:t>Porites</w:t>
      </w:r>
      <w:r w:rsidRPr="002922FA">
        <w:rPr>
          <w:kern w:val="36"/>
          <w:szCs w:val="22"/>
        </w:rPr>
        <w:t xml:space="preserve"> corals from fringing reefs of Sulawesi, Indonesia. Coral Reefs </w:t>
      </w:r>
      <w:r w:rsidRPr="002922FA">
        <w:rPr>
          <w:szCs w:val="22"/>
        </w:rPr>
        <w:t>24:437–441</w:t>
      </w:r>
    </w:p>
    <w:p w14:paraId="6E5125C1" w14:textId="77777777" w:rsidR="006B18CD" w:rsidRDefault="006B18CD" w:rsidP="00EA7E7D">
      <w:pPr>
        <w:rPr>
          <w:szCs w:val="22"/>
        </w:rPr>
      </w:pPr>
    </w:p>
    <w:p w14:paraId="3A225D51" w14:textId="77777777" w:rsidR="0044388A" w:rsidRDefault="0044388A" w:rsidP="00EA7E7D">
      <w:pPr>
        <w:rPr>
          <w:szCs w:val="22"/>
        </w:rPr>
      </w:pPr>
      <w:r w:rsidRPr="005F61EA">
        <w:rPr>
          <w:szCs w:val="22"/>
        </w:rPr>
        <w:t xml:space="preserve">Downs </w:t>
      </w:r>
      <w:r>
        <w:rPr>
          <w:szCs w:val="22"/>
        </w:rPr>
        <w:t xml:space="preserve">CA, </w:t>
      </w:r>
      <w:r w:rsidRPr="005F61EA">
        <w:rPr>
          <w:szCs w:val="22"/>
        </w:rPr>
        <w:t xml:space="preserve">Fauth </w:t>
      </w:r>
      <w:r>
        <w:rPr>
          <w:szCs w:val="22"/>
        </w:rPr>
        <w:t xml:space="preserve">JE, </w:t>
      </w:r>
      <w:r w:rsidRPr="005F61EA">
        <w:rPr>
          <w:szCs w:val="22"/>
        </w:rPr>
        <w:t>Robinson</w:t>
      </w:r>
      <w:r>
        <w:rPr>
          <w:szCs w:val="22"/>
        </w:rPr>
        <w:t xml:space="preserve"> CE, Curry R, </w:t>
      </w:r>
      <w:r w:rsidRPr="005F61EA">
        <w:rPr>
          <w:szCs w:val="22"/>
        </w:rPr>
        <w:t xml:space="preserve">Lanzendorf </w:t>
      </w:r>
      <w:r>
        <w:rPr>
          <w:szCs w:val="22"/>
        </w:rPr>
        <w:t>B</w:t>
      </w:r>
      <w:r w:rsidRPr="005F61EA">
        <w:rPr>
          <w:szCs w:val="22"/>
        </w:rPr>
        <w:t xml:space="preserve">, Halas </w:t>
      </w:r>
      <w:r>
        <w:rPr>
          <w:szCs w:val="22"/>
        </w:rPr>
        <w:t xml:space="preserve">JC, </w:t>
      </w:r>
      <w:r w:rsidRPr="005F61EA">
        <w:rPr>
          <w:szCs w:val="22"/>
        </w:rPr>
        <w:t>Halas</w:t>
      </w:r>
      <w:r>
        <w:rPr>
          <w:szCs w:val="22"/>
        </w:rPr>
        <w:t xml:space="preserve"> J, </w:t>
      </w:r>
      <w:r w:rsidRPr="005F61EA">
        <w:rPr>
          <w:szCs w:val="22"/>
        </w:rPr>
        <w:t>Woodley</w:t>
      </w:r>
      <w:r>
        <w:rPr>
          <w:szCs w:val="22"/>
        </w:rPr>
        <w:t xml:space="preserve"> CM.</w:t>
      </w:r>
    </w:p>
    <w:p w14:paraId="5362BE2C" w14:textId="77777777" w:rsidR="0044388A" w:rsidRPr="005F61EA" w:rsidRDefault="0044388A" w:rsidP="00EA7E7D">
      <w:pPr>
        <w:rPr>
          <w:szCs w:val="22"/>
        </w:rPr>
      </w:pPr>
      <w:r>
        <w:rPr>
          <w:szCs w:val="22"/>
        </w:rPr>
        <w:t xml:space="preserve">2005. </w:t>
      </w:r>
      <w:r w:rsidRPr="005F61EA">
        <w:rPr>
          <w:szCs w:val="22"/>
        </w:rPr>
        <w:t>Cellular diagnostics and coral</w:t>
      </w:r>
      <w:r>
        <w:rPr>
          <w:szCs w:val="22"/>
        </w:rPr>
        <w:t xml:space="preserve"> health: Declining coral health </w:t>
      </w:r>
      <w:r w:rsidRPr="005F61EA">
        <w:rPr>
          <w:szCs w:val="22"/>
        </w:rPr>
        <w:t>in the Florida Keys</w:t>
      </w:r>
      <w:r>
        <w:rPr>
          <w:szCs w:val="22"/>
        </w:rPr>
        <w:t>. Mar. Poll. Bull. 51: 558–569</w:t>
      </w:r>
    </w:p>
    <w:p w14:paraId="0E267E58" w14:textId="77777777" w:rsidR="0044388A" w:rsidRDefault="0044388A" w:rsidP="00EA7E7D">
      <w:pPr>
        <w:rPr>
          <w:szCs w:val="22"/>
        </w:rPr>
      </w:pPr>
    </w:p>
    <w:p w14:paraId="75C9C012" w14:textId="77777777" w:rsidR="0044388A" w:rsidRDefault="0044388A" w:rsidP="00EA7E7D">
      <w:pPr>
        <w:rPr>
          <w:szCs w:val="22"/>
        </w:rPr>
      </w:pPr>
      <w:r>
        <w:rPr>
          <w:szCs w:val="22"/>
        </w:rPr>
        <w:t>Fong P,</w:t>
      </w:r>
      <w:r w:rsidRPr="00DF11B0">
        <w:rPr>
          <w:szCs w:val="22"/>
        </w:rPr>
        <w:t xml:space="preserve"> Paul</w:t>
      </w:r>
      <w:r>
        <w:rPr>
          <w:szCs w:val="22"/>
        </w:rPr>
        <w:t xml:space="preserve"> VJ</w:t>
      </w:r>
      <w:r w:rsidRPr="00DF11B0">
        <w:rPr>
          <w:szCs w:val="22"/>
        </w:rPr>
        <w:t xml:space="preserve">. </w:t>
      </w:r>
    </w:p>
    <w:p w14:paraId="57DA6507" w14:textId="77777777" w:rsidR="0044388A" w:rsidRDefault="0044388A" w:rsidP="00EA7E7D">
      <w:pPr>
        <w:rPr>
          <w:szCs w:val="22"/>
        </w:rPr>
      </w:pPr>
      <w:r>
        <w:rPr>
          <w:szCs w:val="22"/>
        </w:rPr>
        <w:t>2011. Coral Reef Algae</w:t>
      </w:r>
      <w:r w:rsidRPr="00DF11B0">
        <w:rPr>
          <w:szCs w:val="22"/>
        </w:rPr>
        <w:t xml:space="preserve">. </w:t>
      </w:r>
      <w:r>
        <w:rPr>
          <w:szCs w:val="22"/>
        </w:rPr>
        <w:t xml:space="preserve">In: Dubinsky Z, Stambler N. (eds). </w:t>
      </w:r>
      <w:r w:rsidRPr="00DF11B0">
        <w:rPr>
          <w:szCs w:val="22"/>
        </w:rPr>
        <w:t>Coral Ree</w:t>
      </w:r>
      <w:r>
        <w:rPr>
          <w:szCs w:val="22"/>
        </w:rPr>
        <w:t>fs: An Ecosystem in Transition</w:t>
      </w:r>
      <w:r w:rsidRPr="00DF11B0">
        <w:rPr>
          <w:szCs w:val="22"/>
        </w:rPr>
        <w:t>. Springer Science + Business Media B.V</w:t>
      </w:r>
      <w:r>
        <w:rPr>
          <w:szCs w:val="22"/>
        </w:rPr>
        <w:t xml:space="preserve"> p</w:t>
      </w:r>
      <w:r w:rsidRPr="00DF11B0">
        <w:rPr>
          <w:szCs w:val="22"/>
        </w:rPr>
        <w:t>p. 241-272</w:t>
      </w:r>
    </w:p>
    <w:p w14:paraId="7062AC5C" w14:textId="77777777" w:rsidR="00150157" w:rsidRDefault="00150157" w:rsidP="00EA7E7D">
      <w:pPr>
        <w:rPr>
          <w:szCs w:val="22"/>
        </w:rPr>
      </w:pPr>
    </w:p>
    <w:p w14:paraId="147B3811" w14:textId="77777777" w:rsidR="00150157" w:rsidRDefault="00150157" w:rsidP="00EA7E7D">
      <w:pPr>
        <w:rPr>
          <w:szCs w:val="22"/>
        </w:rPr>
      </w:pPr>
      <w:r>
        <w:rPr>
          <w:szCs w:val="22"/>
        </w:rPr>
        <w:t>Jokiel PL, Hunter CL, Taguchi S, Watarai L.</w:t>
      </w:r>
    </w:p>
    <w:p w14:paraId="5622945B" w14:textId="77777777" w:rsidR="00150157" w:rsidRDefault="00150157" w:rsidP="00EA7E7D">
      <w:pPr>
        <w:rPr>
          <w:szCs w:val="22"/>
        </w:rPr>
      </w:pPr>
      <w:r>
        <w:rPr>
          <w:szCs w:val="22"/>
        </w:rPr>
        <w:t>1993. Ecological impact of a fresh-water “reef kill” in Kaneohe Bay, Oahu, Hawaii. Coral Reefs. 12: 177–184</w:t>
      </w:r>
    </w:p>
    <w:p w14:paraId="07A23909" w14:textId="77777777" w:rsidR="00FB660B" w:rsidRDefault="00FB660B" w:rsidP="00EA7E7D">
      <w:pPr>
        <w:rPr>
          <w:rFonts w:eastAsiaTheme="minorEastAsia"/>
          <w:szCs w:val="22"/>
        </w:rPr>
      </w:pPr>
    </w:p>
    <w:p w14:paraId="7572B6CE" w14:textId="77777777" w:rsidR="00FB660B" w:rsidRDefault="00FB660B" w:rsidP="00EA7E7D">
      <w:pPr>
        <w:rPr>
          <w:rFonts w:eastAsiaTheme="minorEastAsia"/>
          <w:szCs w:val="22"/>
        </w:rPr>
      </w:pPr>
      <w:r>
        <w:rPr>
          <w:rFonts w:eastAsiaTheme="minorEastAsia"/>
          <w:szCs w:val="22"/>
        </w:rPr>
        <w:t>NOAA</w:t>
      </w:r>
    </w:p>
    <w:p w14:paraId="4CDBE0F1" w14:textId="77777777" w:rsidR="00FB660B" w:rsidRDefault="00FB660B" w:rsidP="00EA7E7D">
      <w:pPr>
        <w:rPr>
          <w:rFonts w:eastAsiaTheme="minorEastAsia"/>
          <w:szCs w:val="22"/>
        </w:rPr>
      </w:pPr>
      <w:r>
        <w:rPr>
          <w:rFonts w:eastAsiaTheme="minorEastAsia"/>
          <w:szCs w:val="22"/>
        </w:rPr>
        <w:t xml:space="preserve">2010. American Samoa’s Coral Reef Management Priorities. The Territory of American Samoa and NOAA Coral Reef Conservation Program. Silver Spring, MD. Available at: </w:t>
      </w:r>
      <w:hyperlink r:id="rId35" w:history="1">
        <w:r w:rsidRPr="00B838D8">
          <w:rPr>
            <w:rStyle w:val="Hyperlink"/>
            <w:rFonts w:eastAsiaTheme="minorEastAsia"/>
            <w:szCs w:val="22"/>
          </w:rPr>
          <w:t>http://coralreef.noaa.gov/aboutcrcp/strategy/reprioritization/managementpriorities/resources/amsam_mngmnt_clr.pdf</w:t>
        </w:r>
      </w:hyperlink>
    </w:p>
    <w:p w14:paraId="2A514ACE" w14:textId="77777777" w:rsidR="00FB660B" w:rsidRDefault="00FB660B" w:rsidP="00EA7E7D">
      <w:pPr>
        <w:rPr>
          <w:rFonts w:eastAsiaTheme="minorEastAsia"/>
          <w:szCs w:val="22"/>
        </w:rPr>
      </w:pPr>
      <w:r>
        <w:rPr>
          <w:rFonts w:eastAsiaTheme="minorEastAsia"/>
          <w:szCs w:val="22"/>
        </w:rPr>
        <w:t>NOAA</w:t>
      </w:r>
    </w:p>
    <w:p w14:paraId="0BAF7EBB" w14:textId="77777777" w:rsidR="00FB660B" w:rsidRDefault="00FB660B" w:rsidP="00EA7E7D">
      <w:pPr>
        <w:rPr>
          <w:rFonts w:eastAsiaTheme="minorEastAsia"/>
          <w:szCs w:val="22"/>
        </w:rPr>
      </w:pPr>
      <w:r>
        <w:rPr>
          <w:rFonts w:eastAsiaTheme="minorEastAsia"/>
          <w:szCs w:val="22"/>
        </w:rPr>
        <w:t xml:space="preserve">2015. Pacific Islands Fisheries Science Center, Coral Reef Ecosystem Division, Survey Methods. Available at: </w:t>
      </w:r>
      <w:hyperlink r:id="rId36" w:anchor="benthic_monitoring_rea" w:history="1">
        <w:r w:rsidRPr="00FB218C">
          <w:rPr>
            <w:rStyle w:val="Hyperlink"/>
            <w:rFonts w:eastAsiaTheme="minorEastAsia"/>
            <w:szCs w:val="22"/>
          </w:rPr>
          <w:t>http://www.pifsc.noaa.gov/cred/survey_methods.php#benthic_monitoring_rea</w:t>
        </w:r>
      </w:hyperlink>
      <w:r>
        <w:rPr>
          <w:rFonts w:eastAsiaTheme="minorEastAsia"/>
          <w:szCs w:val="22"/>
        </w:rPr>
        <w:t>. Accessed January 2015.</w:t>
      </w:r>
    </w:p>
    <w:p w14:paraId="669D80C2" w14:textId="77777777" w:rsidR="00150157" w:rsidRPr="002922FA" w:rsidRDefault="00150157" w:rsidP="00EA7E7D">
      <w:pPr>
        <w:rPr>
          <w:kern w:val="36"/>
          <w:szCs w:val="22"/>
        </w:rPr>
      </w:pPr>
    </w:p>
    <w:p w14:paraId="43616E7D" w14:textId="77777777" w:rsidR="00150157" w:rsidRDefault="00150157" w:rsidP="00EA7E7D">
      <w:pPr>
        <w:rPr>
          <w:szCs w:val="22"/>
        </w:rPr>
      </w:pPr>
      <w:r w:rsidRPr="00783F5E">
        <w:rPr>
          <w:szCs w:val="22"/>
        </w:rPr>
        <w:t>Pollock FJ, Lamb JB, Field SN,</w:t>
      </w:r>
      <w:r>
        <w:rPr>
          <w:szCs w:val="22"/>
        </w:rPr>
        <w:t xml:space="preserve"> Heron SF, Schaffelke B, Shedrawi G, Bourne DG, Willis BL.</w:t>
      </w:r>
    </w:p>
    <w:p w14:paraId="0BD88D5A" w14:textId="77777777" w:rsidR="00150157" w:rsidRDefault="00150157" w:rsidP="00EA7E7D">
      <w:pPr>
        <w:rPr>
          <w:szCs w:val="22"/>
        </w:rPr>
      </w:pPr>
      <w:r>
        <w:rPr>
          <w:szCs w:val="22"/>
        </w:rPr>
        <w:t>2014.</w:t>
      </w:r>
      <w:r w:rsidRPr="00783F5E">
        <w:rPr>
          <w:szCs w:val="22"/>
        </w:rPr>
        <w:t xml:space="preserve"> </w:t>
      </w:r>
      <w:r>
        <w:rPr>
          <w:szCs w:val="22"/>
        </w:rPr>
        <w:t>Sediment and t</w:t>
      </w:r>
      <w:r w:rsidRPr="00783F5E">
        <w:rPr>
          <w:szCs w:val="22"/>
        </w:rPr>
        <w:t xml:space="preserve">urbidity </w:t>
      </w:r>
      <w:r>
        <w:rPr>
          <w:szCs w:val="22"/>
        </w:rPr>
        <w:t>a</w:t>
      </w:r>
      <w:r w:rsidRPr="00783F5E">
        <w:rPr>
          <w:szCs w:val="22"/>
        </w:rPr>
        <w:t xml:space="preserve">ssociated with </w:t>
      </w:r>
      <w:r>
        <w:rPr>
          <w:szCs w:val="22"/>
        </w:rPr>
        <w:t>o</w:t>
      </w:r>
      <w:r w:rsidRPr="00783F5E">
        <w:rPr>
          <w:szCs w:val="22"/>
        </w:rPr>
        <w:t xml:space="preserve">ffshore </w:t>
      </w:r>
      <w:r>
        <w:rPr>
          <w:szCs w:val="22"/>
        </w:rPr>
        <w:t>dredging increase c</w:t>
      </w:r>
      <w:r w:rsidRPr="00783F5E">
        <w:rPr>
          <w:szCs w:val="22"/>
        </w:rPr>
        <w:t xml:space="preserve">oral </w:t>
      </w:r>
      <w:r>
        <w:rPr>
          <w:szCs w:val="22"/>
        </w:rPr>
        <w:t>d</w:t>
      </w:r>
      <w:r w:rsidRPr="00783F5E">
        <w:rPr>
          <w:szCs w:val="22"/>
        </w:rPr>
        <w:t xml:space="preserve">isease </w:t>
      </w:r>
      <w:r>
        <w:rPr>
          <w:szCs w:val="22"/>
        </w:rPr>
        <w:t>p</w:t>
      </w:r>
      <w:r w:rsidRPr="00783F5E">
        <w:rPr>
          <w:szCs w:val="22"/>
        </w:rPr>
        <w:t xml:space="preserve">revalence on </w:t>
      </w:r>
      <w:r>
        <w:rPr>
          <w:szCs w:val="22"/>
        </w:rPr>
        <w:t>n</w:t>
      </w:r>
      <w:r w:rsidRPr="00783F5E">
        <w:rPr>
          <w:szCs w:val="22"/>
        </w:rPr>
        <w:t xml:space="preserve">earby </w:t>
      </w:r>
      <w:r>
        <w:rPr>
          <w:szCs w:val="22"/>
        </w:rPr>
        <w:t>r</w:t>
      </w:r>
      <w:r w:rsidRPr="00783F5E">
        <w:rPr>
          <w:szCs w:val="22"/>
        </w:rPr>
        <w:t>eefs. PLoS ONE 9(7): e102498. doi:10.1371/journal.pone.0102498</w:t>
      </w:r>
    </w:p>
    <w:p w14:paraId="0DB3644E" w14:textId="77777777" w:rsidR="003F4894" w:rsidRDefault="003F4894" w:rsidP="00EA7E7D">
      <w:pPr>
        <w:rPr>
          <w:szCs w:val="22"/>
        </w:rPr>
      </w:pPr>
    </w:p>
    <w:p w14:paraId="361BB710" w14:textId="77777777" w:rsidR="00150157" w:rsidRPr="002922FA" w:rsidRDefault="00150157" w:rsidP="00EA7E7D">
      <w:pPr>
        <w:rPr>
          <w:rFonts w:eastAsiaTheme="minorEastAsia" w:cstheme="minorBidi"/>
          <w:szCs w:val="22"/>
        </w:rPr>
      </w:pPr>
      <w:r w:rsidRPr="002922FA">
        <w:rPr>
          <w:rFonts w:eastAsiaTheme="minorEastAsia" w:cstheme="minorBidi"/>
          <w:szCs w:val="22"/>
        </w:rPr>
        <w:t>Rodgers CS.</w:t>
      </w:r>
    </w:p>
    <w:p w14:paraId="604AB987" w14:textId="77777777" w:rsidR="00150157" w:rsidRPr="002922FA" w:rsidRDefault="00150157" w:rsidP="00EA7E7D">
      <w:pPr>
        <w:rPr>
          <w:rFonts w:eastAsiaTheme="minorEastAsia" w:cstheme="minorBidi"/>
          <w:szCs w:val="22"/>
        </w:rPr>
      </w:pPr>
      <w:r w:rsidRPr="002922FA">
        <w:rPr>
          <w:rFonts w:eastAsiaTheme="minorEastAsia" w:cstheme="minorBidi"/>
          <w:szCs w:val="22"/>
        </w:rPr>
        <w:t>1990. Responses of coral reefs and reef organisms to sedimentation. Mar Ecol Prog Ser 64:185–202.</w:t>
      </w:r>
    </w:p>
    <w:p w14:paraId="2DBC4C48" w14:textId="77777777" w:rsidR="00150157" w:rsidRDefault="00150157" w:rsidP="00EA7E7D">
      <w:pPr>
        <w:rPr>
          <w:szCs w:val="22"/>
        </w:rPr>
      </w:pPr>
    </w:p>
    <w:p w14:paraId="2BC730A3" w14:textId="77777777" w:rsidR="00150157" w:rsidRDefault="00150157" w:rsidP="00EA7E7D">
      <w:pPr>
        <w:rPr>
          <w:rFonts w:eastAsiaTheme="minorEastAsia" w:cstheme="minorBidi"/>
          <w:szCs w:val="22"/>
        </w:rPr>
      </w:pPr>
      <w:r w:rsidRPr="00DE0B7B">
        <w:rPr>
          <w:rFonts w:eastAsiaTheme="minorEastAsia" w:cstheme="minorBidi"/>
          <w:szCs w:val="22"/>
        </w:rPr>
        <w:t xml:space="preserve">SYSTAT® </w:t>
      </w:r>
    </w:p>
    <w:p w14:paraId="3B634381" w14:textId="4DF8EC11" w:rsidR="00150157" w:rsidRPr="00EA7E7D" w:rsidRDefault="00150157" w:rsidP="00EA7E7D">
      <w:pPr>
        <w:rPr>
          <w:rFonts w:eastAsiaTheme="minorEastAsia" w:cstheme="minorBidi"/>
          <w:szCs w:val="22"/>
        </w:rPr>
      </w:pPr>
      <w:r w:rsidRPr="00DE0B7B">
        <w:rPr>
          <w:rFonts w:eastAsiaTheme="minorEastAsia" w:cstheme="minorBidi"/>
          <w:szCs w:val="22"/>
        </w:rPr>
        <w:t>(2007) SYSTAT 12 Statistics_I_II_III_IV. SYSTAT Software Inc., San Jose, California.</w:t>
      </w:r>
    </w:p>
    <w:p w14:paraId="6A217A03" w14:textId="77777777" w:rsidR="00FB660B" w:rsidRDefault="00FB660B" w:rsidP="00EA7E7D">
      <w:pPr>
        <w:rPr>
          <w:rFonts w:eastAsiaTheme="minorEastAsia" w:cstheme="minorBidi"/>
          <w:szCs w:val="22"/>
        </w:rPr>
      </w:pPr>
    </w:p>
    <w:p w14:paraId="2152B03D" w14:textId="77777777" w:rsidR="005B30ED" w:rsidRDefault="005B30ED" w:rsidP="00EA7E7D">
      <w:pPr>
        <w:rPr>
          <w:rFonts w:eastAsiaTheme="minorEastAsia" w:cstheme="minorBidi"/>
          <w:szCs w:val="22"/>
        </w:rPr>
      </w:pPr>
      <w:r>
        <w:rPr>
          <w:rFonts w:eastAsiaTheme="minorEastAsia" w:cstheme="minorBidi"/>
          <w:szCs w:val="22"/>
        </w:rPr>
        <w:t xml:space="preserve">Houk 2013. </w:t>
      </w:r>
    </w:p>
    <w:p w14:paraId="3A24987C" w14:textId="77777777" w:rsidR="00FB660B" w:rsidRPr="00366E77" w:rsidRDefault="00FB660B" w:rsidP="00EA7E7D">
      <w:pPr>
        <w:rPr>
          <w:szCs w:val="24"/>
        </w:rPr>
      </w:pPr>
      <w:r w:rsidRPr="00366E77">
        <w:rPr>
          <w:szCs w:val="24"/>
        </w:rPr>
        <w:t xml:space="preserve">Bryant, D., Burke, L., McManus, J., Spalding, M. </w:t>
      </w:r>
      <w:r w:rsidRPr="00366E77">
        <w:rPr>
          <w:i/>
          <w:szCs w:val="24"/>
        </w:rPr>
        <w:t>Reefs at Risk: A Map-based Indicator of Threats to the World’s Coral Reefs</w:t>
      </w:r>
      <w:r w:rsidRPr="00366E77">
        <w:rPr>
          <w:szCs w:val="24"/>
        </w:rPr>
        <w:t>. World Resources Institute, Washington, DC, 1998.</w:t>
      </w:r>
    </w:p>
    <w:p w14:paraId="28FAA517" w14:textId="77777777" w:rsidR="00FB660B" w:rsidRPr="00366E77" w:rsidRDefault="00FB660B" w:rsidP="00EA7E7D">
      <w:pPr>
        <w:rPr>
          <w:szCs w:val="24"/>
        </w:rPr>
      </w:pPr>
      <w:r w:rsidRPr="00366E77">
        <w:rPr>
          <w:szCs w:val="24"/>
        </w:rPr>
        <w:t xml:space="preserve">Fabricius, K.E.. Effects of terrestrial runoff on the ecology of corals and coral reefs: review and synthesis. 2005. </w:t>
      </w:r>
      <w:r w:rsidRPr="00366E77">
        <w:rPr>
          <w:i/>
          <w:szCs w:val="24"/>
        </w:rPr>
        <w:t>Mar. Poll. Bull.,</w:t>
      </w:r>
      <w:r w:rsidRPr="00366E77">
        <w:rPr>
          <w:szCs w:val="24"/>
        </w:rPr>
        <w:t xml:space="preserve"> 50, 125–146.</w:t>
      </w:r>
    </w:p>
    <w:p w14:paraId="329C273E" w14:textId="77777777" w:rsidR="00FB660B" w:rsidRPr="00366E77" w:rsidRDefault="00FB660B" w:rsidP="00EA7E7D">
      <w:pPr>
        <w:rPr>
          <w:szCs w:val="24"/>
        </w:rPr>
      </w:pPr>
      <w:r w:rsidRPr="00366E77">
        <w:rPr>
          <w:szCs w:val="24"/>
        </w:rPr>
        <w:t>Kimbrough, K.L. and G.G. Lauenstein (eds). 2006. Major and trace element analytical methods of the National Status and Trends Program: 2000-2006. Silver Spring, MD. NOAA Technical Memorandum NOS NCCOS 29. 19 pp.</w:t>
      </w:r>
    </w:p>
    <w:p w14:paraId="2B9A3EBB" w14:textId="77777777" w:rsidR="00FB660B" w:rsidRPr="00366E77" w:rsidRDefault="00FB660B" w:rsidP="00EA7E7D">
      <w:pPr>
        <w:rPr>
          <w:szCs w:val="24"/>
        </w:rPr>
      </w:pPr>
      <w:r w:rsidRPr="00366E77">
        <w:rPr>
          <w:szCs w:val="24"/>
        </w:rPr>
        <w:lastRenderedPageBreak/>
        <w:t>Kimbrough, K.L., G.G. Lauenstein and W.E. Johnson (eds). 2006. Organic contaminant analytical methods of the National Status and Trends Program: Update 2000-2006. NOAA Technical Memorandum NOS NCCOS 30. 137 pp.</w:t>
      </w:r>
    </w:p>
    <w:p w14:paraId="5765512B" w14:textId="77777777" w:rsidR="00FB660B" w:rsidRPr="00366E77" w:rsidRDefault="00FB660B" w:rsidP="00EA7E7D">
      <w:pPr>
        <w:rPr>
          <w:szCs w:val="24"/>
        </w:rPr>
      </w:pPr>
      <w:r w:rsidRPr="00366E77">
        <w:rPr>
          <w:szCs w:val="24"/>
        </w:rPr>
        <w:t>Lauenstein, G.G., and Cantillo, A.Y. (1998). Sampling and Analytical Methods of the National Status and Trends Program Mussel Watch Project: 1993-1996 Update. U.S. Dept. Comm., NOAA Tech. Memo. 130, NOS ORCA, Silver Spring, Maryland.</w:t>
      </w:r>
    </w:p>
    <w:p w14:paraId="64E7B22A" w14:textId="77777777" w:rsidR="00FB660B" w:rsidRPr="00366E77" w:rsidRDefault="00FB660B" w:rsidP="00EA7E7D">
      <w:pPr>
        <w:rPr>
          <w:szCs w:val="24"/>
        </w:rPr>
      </w:pPr>
      <w:r w:rsidRPr="00366E77">
        <w:rPr>
          <w:szCs w:val="24"/>
        </w:rPr>
        <w:t>Long, E.R. and Morgan, L.G. 1990. The Potential for Biological Effects of Sediment-Sorbed Contaminants Tested in the National Status and Trends Program.  NOAA Tech. Memo NOS OMA 52. NOAA, Seattle, WA. 175 pp.</w:t>
      </w:r>
    </w:p>
    <w:p w14:paraId="27AAE367" w14:textId="77777777" w:rsidR="00FB660B" w:rsidRPr="00366E77" w:rsidRDefault="00FB660B" w:rsidP="00EA7E7D">
      <w:pPr>
        <w:rPr>
          <w:bCs/>
          <w:szCs w:val="24"/>
        </w:rPr>
      </w:pPr>
      <w:r w:rsidRPr="00366E77">
        <w:rPr>
          <w:bCs/>
          <w:szCs w:val="24"/>
        </w:rPr>
        <w:t xml:space="preserve">Long, E.R., MacDonald, D.D., Smith, S.L., and Calder, F.D.  1995. Incidence of adverse biologival effects within ranges of chemical concentrations in marine and estuarine sediments.  </w:t>
      </w:r>
      <w:r w:rsidRPr="00366E77">
        <w:rPr>
          <w:bCs/>
          <w:i/>
          <w:szCs w:val="24"/>
        </w:rPr>
        <w:t>Environmental Management</w:t>
      </w:r>
      <w:r w:rsidRPr="00366E77">
        <w:rPr>
          <w:bCs/>
          <w:szCs w:val="24"/>
        </w:rPr>
        <w:t xml:space="preserve"> 19: 81-97.</w:t>
      </w:r>
    </w:p>
    <w:p w14:paraId="61E2C0B4" w14:textId="77777777" w:rsidR="00FB660B" w:rsidRPr="00366E77" w:rsidRDefault="00FB660B" w:rsidP="00EA7E7D">
      <w:pPr>
        <w:rPr>
          <w:szCs w:val="24"/>
        </w:rPr>
      </w:pPr>
      <w:r w:rsidRPr="00366E77">
        <w:rPr>
          <w:szCs w:val="24"/>
        </w:rPr>
        <w:t xml:space="preserve">Long, E.R., Robertson, A., Wolfe, D.A., Hameedi, J. and Sloane, G.M. 1996. Estimates of the spatial extent of sediment toxicity in major U.S. estuaries. </w:t>
      </w:r>
      <w:r w:rsidRPr="00366E77">
        <w:rPr>
          <w:i/>
          <w:szCs w:val="24"/>
        </w:rPr>
        <w:t>Environmental Science and Technology</w:t>
      </w:r>
      <w:r w:rsidRPr="00366E77">
        <w:rPr>
          <w:szCs w:val="24"/>
        </w:rPr>
        <w:t xml:space="preserve"> 30(12):3585-3592.</w:t>
      </w:r>
    </w:p>
    <w:p w14:paraId="5307B4DF" w14:textId="77777777" w:rsidR="00FB660B" w:rsidRPr="00366E77" w:rsidRDefault="00FB660B" w:rsidP="00EA7E7D">
      <w:pPr>
        <w:rPr>
          <w:szCs w:val="24"/>
        </w:rPr>
      </w:pPr>
      <w:r w:rsidRPr="00366E77">
        <w:rPr>
          <w:szCs w:val="24"/>
        </w:rPr>
        <w:t xml:space="preserve">Long, E.R., L.J. Field and D.D. MacDonald. 1998. Predicting toxicity in marine sediments with numerical sediment quality guidelines. </w:t>
      </w:r>
      <w:r w:rsidRPr="00366E77">
        <w:rPr>
          <w:i/>
          <w:szCs w:val="24"/>
        </w:rPr>
        <w:t>Environmental Toxicology and Chemistry</w:t>
      </w:r>
      <w:r w:rsidRPr="00366E77">
        <w:rPr>
          <w:szCs w:val="24"/>
        </w:rPr>
        <w:t xml:space="preserve"> 17(4): 714-727.</w:t>
      </w:r>
    </w:p>
    <w:p w14:paraId="69B2B609" w14:textId="77777777" w:rsidR="00FB660B" w:rsidRPr="00366E77" w:rsidRDefault="00FB660B" w:rsidP="00EA7E7D">
      <w:pPr>
        <w:rPr>
          <w:szCs w:val="24"/>
        </w:rPr>
      </w:pPr>
      <w:r w:rsidRPr="00366E77">
        <w:rPr>
          <w:szCs w:val="24"/>
        </w:rPr>
        <w:t xml:space="preserve">Long, E.R., and D.D. MacDonald. 1998. Recommended uses of empirically derived, sediment quality guidelines for marine and estuarine ecosystems. </w:t>
      </w:r>
      <w:r w:rsidRPr="00366E77">
        <w:rPr>
          <w:i/>
          <w:szCs w:val="24"/>
        </w:rPr>
        <w:t>Human and Ecological Risk Assessment</w:t>
      </w:r>
      <w:r w:rsidRPr="00366E77">
        <w:rPr>
          <w:szCs w:val="24"/>
        </w:rPr>
        <w:t xml:space="preserve"> 4(5): 1019-1039.</w:t>
      </w:r>
    </w:p>
    <w:p w14:paraId="07FE6E1C" w14:textId="77777777" w:rsidR="00E26608" w:rsidRDefault="00E26608" w:rsidP="00EA7E7D">
      <w:pPr>
        <w:rPr>
          <w:rFonts w:eastAsiaTheme="minorEastAsia" w:cstheme="minorBidi"/>
          <w:szCs w:val="22"/>
        </w:rPr>
      </w:pPr>
    </w:p>
    <w:p w14:paraId="46D2DECB" w14:textId="77777777" w:rsidR="00E26608" w:rsidRPr="00E26608" w:rsidRDefault="00E26608" w:rsidP="00EA7E7D">
      <w:pPr>
        <w:rPr>
          <w:rFonts w:eastAsiaTheme="minorEastAsia" w:cstheme="minorBidi"/>
          <w:szCs w:val="22"/>
        </w:rPr>
      </w:pPr>
      <w:r w:rsidRPr="00E26608">
        <w:rPr>
          <w:rFonts w:eastAsiaTheme="minorEastAsia" w:cstheme="minorBidi"/>
          <w:szCs w:val="22"/>
        </w:rPr>
        <w:t>Brodie, J., Wolanski, E., Lewis, S., Bainbridge, Z., 2012. An assessment of residence times of land-sourced contaminants in the Great Barrier Reef lagoon and the implications for management and reef recovery. Mar. Pollut. Bull. 65, 267–79. doi:10.1016/j.marpolbul.2011.12.011</w:t>
      </w:r>
    </w:p>
    <w:p w14:paraId="22B9FB8C" w14:textId="77777777" w:rsidR="00E26608" w:rsidRPr="00E26608" w:rsidRDefault="00E26608" w:rsidP="00EA7E7D">
      <w:pPr>
        <w:rPr>
          <w:rFonts w:eastAsiaTheme="minorEastAsia" w:cstheme="minorBidi"/>
          <w:szCs w:val="22"/>
        </w:rPr>
      </w:pPr>
      <w:r w:rsidRPr="00E26608">
        <w:rPr>
          <w:rFonts w:eastAsiaTheme="minorEastAsia" w:cstheme="minorBidi"/>
          <w:szCs w:val="22"/>
        </w:rPr>
        <w:t>Daly, C., Halbleib, M., Smith, J.I., Gibson, W.P., Doggett, M.K., Taylor, G.H., Curtis, J., Passteris, P.P., 2008. Physiographically sensitive mapping of climatological temperature and precipitation across the conterminous United States. Int. J. Climatol. 28, 2031. doi:10.1002/joc</w:t>
      </w:r>
    </w:p>
    <w:p w14:paraId="53F3EF9E" w14:textId="77777777" w:rsidR="00E26608" w:rsidRPr="00E26608" w:rsidRDefault="00E26608" w:rsidP="00EA7E7D">
      <w:pPr>
        <w:rPr>
          <w:rFonts w:eastAsiaTheme="minorEastAsia" w:cstheme="minorBidi"/>
          <w:szCs w:val="22"/>
        </w:rPr>
      </w:pPr>
      <w:r w:rsidRPr="00E26608">
        <w:rPr>
          <w:rFonts w:eastAsiaTheme="minorEastAsia" w:cstheme="minorBidi"/>
          <w:szCs w:val="22"/>
        </w:rPr>
        <w:t>Erftemeijer, P.L. a, Riegl, B., Hoeksema, B.W., Todd, P. a., 2012. Environmental impacts of dredging and other sediment disturbances on corals: A review. Mar. Pollut. Bull. 64, 1737–1765. doi:10.1016/j.marpolbul.2012.05.008</w:t>
      </w:r>
    </w:p>
    <w:p w14:paraId="503C5E5C" w14:textId="77777777" w:rsidR="00E26608" w:rsidRPr="00E26608" w:rsidRDefault="00E26608" w:rsidP="00EA7E7D">
      <w:pPr>
        <w:rPr>
          <w:rFonts w:eastAsiaTheme="minorEastAsia" w:cstheme="minorBidi"/>
          <w:szCs w:val="22"/>
        </w:rPr>
      </w:pPr>
      <w:r w:rsidRPr="00E26608">
        <w:rPr>
          <w:rFonts w:eastAsiaTheme="minorEastAsia" w:cstheme="minorBidi"/>
          <w:szCs w:val="22"/>
        </w:rPr>
        <w:t>Fabricius, K.E., 2005. Effects of terrestrial runoff on the ecology of corals and coral reefs: review and synthesis. Mar. Pollut. Bull. 50, 125–46. doi:10.1016/j.marpolbul.2004.11.028</w:t>
      </w:r>
    </w:p>
    <w:p w14:paraId="36FCC0B8" w14:textId="77777777" w:rsidR="00E26608" w:rsidRPr="00E26608" w:rsidRDefault="00E26608" w:rsidP="00EA7E7D">
      <w:pPr>
        <w:rPr>
          <w:rFonts w:eastAsiaTheme="minorEastAsia" w:cstheme="minorBidi"/>
          <w:szCs w:val="22"/>
        </w:rPr>
      </w:pPr>
      <w:r w:rsidRPr="00E26608">
        <w:rPr>
          <w:rFonts w:eastAsiaTheme="minorEastAsia" w:cstheme="minorBidi"/>
          <w:szCs w:val="22"/>
        </w:rPr>
        <w:t>Izuka, S.K., 2005. Potential Evapotranspiration on Tutuila , American Samoa.</w:t>
      </w:r>
    </w:p>
    <w:p w14:paraId="197A2FC2" w14:textId="77777777" w:rsidR="00E26608" w:rsidRPr="00E26608" w:rsidRDefault="00E26608" w:rsidP="00EA7E7D">
      <w:pPr>
        <w:rPr>
          <w:rFonts w:eastAsiaTheme="minorEastAsia" w:cstheme="minorBidi"/>
          <w:szCs w:val="22"/>
        </w:rPr>
      </w:pPr>
      <w:r w:rsidRPr="00E26608">
        <w:rPr>
          <w:rFonts w:eastAsiaTheme="minorEastAsia" w:cstheme="minorBidi"/>
          <w:szCs w:val="22"/>
        </w:rPr>
        <w:t>Perreault, J., 2010. Development of a Water Budget in a Tropical Setting Accounting for Mountain Front Recharge: Tutuila, American Samoa. University of Hawai’i.</w:t>
      </w:r>
    </w:p>
    <w:p w14:paraId="602580EA" w14:textId="79507345" w:rsidR="00EA7E7D" w:rsidRDefault="00E26608" w:rsidP="00EA7E7D">
      <w:pPr>
        <w:rPr>
          <w:rFonts w:eastAsiaTheme="minorEastAsia" w:cstheme="minorBidi"/>
          <w:szCs w:val="22"/>
        </w:rPr>
      </w:pPr>
      <w:r w:rsidRPr="00E26608">
        <w:rPr>
          <w:rFonts w:eastAsiaTheme="minorEastAsia" w:cstheme="minorBidi"/>
          <w:szCs w:val="22"/>
        </w:rPr>
        <w:t>Wong, M., 1996. Analysis of Streamflow Characteristics for Streams on the Isl</w:t>
      </w:r>
      <w:r w:rsidR="00EA7E7D">
        <w:rPr>
          <w:rFonts w:eastAsiaTheme="minorEastAsia" w:cstheme="minorBidi"/>
          <w:szCs w:val="22"/>
        </w:rPr>
        <w:t>and of Tutuila, American Samoa.</w:t>
      </w:r>
    </w:p>
    <w:p w14:paraId="1E6318BA" w14:textId="5AB85862" w:rsidR="00EA7E7D" w:rsidRDefault="00EA7E7D">
      <w:pPr>
        <w:spacing w:after="200" w:line="276" w:lineRule="auto"/>
        <w:rPr>
          <w:rFonts w:eastAsiaTheme="minorEastAsia" w:cstheme="minorBidi"/>
          <w:szCs w:val="22"/>
        </w:rPr>
      </w:pPr>
      <w:r>
        <w:rPr>
          <w:rFonts w:eastAsiaTheme="minorEastAsia" w:cstheme="minorBidi"/>
          <w:szCs w:val="22"/>
        </w:rPr>
        <w:br w:type="page"/>
      </w:r>
    </w:p>
    <w:p w14:paraId="6D238602" w14:textId="06D8F5D6" w:rsidR="00EA7E7D" w:rsidRPr="00EA7E7D" w:rsidRDefault="00EA7E7D" w:rsidP="00EA7E7D">
      <w:pPr>
        <w:pStyle w:val="Heading1"/>
        <w:rPr>
          <w:rFonts w:eastAsiaTheme="minorEastAsia"/>
          <w:sz w:val="22"/>
        </w:rPr>
      </w:pPr>
      <w:r>
        <w:rPr>
          <w:rFonts w:eastAsiaTheme="minorEastAsia"/>
        </w:rPr>
        <w:lastRenderedPageBreak/>
        <w:t>APPENDIX A</w:t>
      </w:r>
    </w:p>
    <w:p w14:paraId="2BC4F129" w14:textId="19CF6C59" w:rsidR="00A64B58" w:rsidRDefault="00A64B58">
      <w:pPr>
        <w:rPr>
          <w:szCs w:val="24"/>
        </w:rPr>
      </w:pPr>
      <w:r w:rsidRPr="006C535F">
        <w:rPr>
          <w:szCs w:val="24"/>
        </w:rPr>
        <w:t>Operation and Maintenance</w:t>
      </w:r>
      <w:r w:rsidR="006C535F" w:rsidRPr="006C535F">
        <w:rPr>
          <w:szCs w:val="24"/>
        </w:rPr>
        <w:t xml:space="preserve"> protocols excerpted from Horsley Witten Basis of Design Memo for Samoa Maritime Erosion and Sediment Control Corrective Action Plan</w:t>
      </w:r>
    </w:p>
    <w:p w14:paraId="457C55EB" w14:textId="77777777" w:rsidR="00EA7E7D" w:rsidRPr="006C535F" w:rsidRDefault="00EA7E7D">
      <w:pPr>
        <w:rPr>
          <w:szCs w:val="24"/>
        </w:rPr>
      </w:pPr>
    </w:p>
    <w:p w14:paraId="54B08436" w14:textId="77777777" w:rsidR="00A64B58" w:rsidRPr="00A64B58" w:rsidRDefault="00A64B58" w:rsidP="00CA129A">
      <w:pPr>
        <w:pStyle w:val="Heading2"/>
        <w:rPr>
          <w:rFonts w:eastAsia="Calibri"/>
        </w:rPr>
      </w:pPr>
      <w:r w:rsidRPr="00A64B58">
        <w:rPr>
          <w:rFonts w:eastAsia="Calibri"/>
        </w:rPr>
        <w:t>8.0</w:t>
      </w:r>
      <w:r w:rsidRPr="00A64B58">
        <w:rPr>
          <w:rFonts w:eastAsia="Calibri"/>
        </w:rPr>
        <w:tab/>
        <w:t>Operation and Maintenance</w:t>
      </w:r>
    </w:p>
    <w:p w14:paraId="12CCE59C" w14:textId="77777777" w:rsidR="00A64B58" w:rsidRPr="00A64B58" w:rsidRDefault="00A64B58" w:rsidP="00A64B58">
      <w:pPr>
        <w:widowControl w:val="0"/>
        <w:spacing w:before="10"/>
        <w:rPr>
          <w:rFonts w:ascii="Calibri" w:eastAsia="Calibri" w:hAnsi="Calibri" w:cs="Calibri"/>
          <w:b/>
          <w:bCs/>
          <w:sz w:val="27"/>
          <w:szCs w:val="27"/>
        </w:rPr>
      </w:pPr>
    </w:p>
    <w:p w14:paraId="59914AEA" w14:textId="77777777" w:rsidR="00A64B58" w:rsidRPr="00A64B58" w:rsidRDefault="00A64B58" w:rsidP="00A64B58">
      <w:pPr>
        <w:widowControl w:val="0"/>
        <w:ind w:left="140" w:right="254"/>
        <w:rPr>
          <w:rFonts w:ascii="Calibri" w:eastAsia="Calibri" w:hAnsi="Calibri"/>
          <w:szCs w:val="22"/>
        </w:rPr>
      </w:pPr>
      <w:r w:rsidRPr="00A64B58">
        <w:rPr>
          <w:rFonts w:ascii="Calibri" w:eastAsia="Calibri" w:hAnsi="Calibri"/>
          <w:spacing w:val="-1"/>
          <w:szCs w:val="22"/>
        </w:rPr>
        <w:t>The</w:t>
      </w:r>
      <w:r w:rsidRPr="00A64B58">
        <w:rPr>
          <w:rFonts w:ascii="Calibri" w:eastAsia="Calibri" w:hAnsi="Calibri"/>
          <w:spacing w:val="1"/>
          <w:szCs w:val="22"/>
        </w:rPr>
        <w:t xml:space="preserve"> </w:t>
      </w:r>
      <w:r w:rsidRPr="00A64B58">
        <w:rPr>
          <w:rFonts w:ascii="Calibri" w:eastAsia="Calibri" w:hAnsi="Calibri"/>
          <w:spacing w:val="-1"/>
          <w:szCs w:val="22"/>
        </w:rPr>
        <w:t xml:space="preserve">operation </w:t>
      </w:r>
      <w:r w:rsidRPr="00A64B58">
        <w:rPr>
          <w:rFonts w:ascii="Calibri" w:eastAsia="Calibri" w:hAnsi="Calibri"/>
          <w:szCs w:val="22"/>
        </w:rPr>
        <w:t>and</w:t>
      </w:r>
      <w:r w:rsidRPr="00A64B58">
        <w:rPr>
          <w:rFonts w:ascii="Calibri" w:eastAsia="Calibri" w:hAnsi="Calibri"/>
          <w:spacing w:val="-4"/>
          <w:szCs w:val="22"/>
        </w:rPr>
        <w:t xml:space="preserve"> </w:t>
      </w:r>
      <w:r w:rsidRPr="00A64B58">
        <w:rPr>
          <w:rFonts w:ascii="Calibri" w:eastAsia="Calibri" w:hAnsi="Calibri"/>
          <w:spacing w:val="-1"/>
          <w:szCs w:val="22"/>
        </w:rPr>
        <w:t>maintenance</w:t>
      </w:r>
      <w:r w:rsidRPr="00A64B58">
        <w:rPr>
          <w:rFonts w:ascii="Calibri" w:eastAsia="Calibri" w:hAnsi="Calibri"/>
          <w:spacing w:val="1"/>
          <w:szCs w:val="22"/>
        </w:rPr>
        <w:t xml:space="preserve"> </w:t>
      </w:r>
      <w:r w:rsidRPr="00A64B58">
        <w:rPr>
          <w:rFonts w:ascii="Calibri" w:eastAsia="Calibri" w:hAnsi="Calibri"/>
          <w:spacing w:val="-1"/>
          <w:szCs w:val="22"/>
        </w:rPr>
        <w:t>of</w:t>
      </w:r>
      <w:r w:rsidRPr="00A64B58">
        <w:rPr>
          <w:rFonts w:ascii="Calibri" w:eastAsia="Calibri" w:hAnsi="Calibri"/>
          <w:szCs w:val="22"/>
        </w:rPr>
        <w:t xml:space="preserve"> </w:t>
      </w:r>
      <w:r w:rsidRPr="00A64B58">
        <w:rPr>
          <w:rFonts w:ascii="Calibri" w:eastAsia="Calibri" w:hAnsi="Calibri"/>
          <w:spacing w:val="-1"/>
          <w:szCs w:val="22"/>
        </w:rPr>
        <w:t>the</w:t>
      </w:r>
      <w:r w:rsidRPr="00A64B58">
        <w:rPr>
          <w:rFonts w:ascii="Calibri" w:eastAsia="Calibri" w:hAnsi="Calibri"/>
          <w:spacing w:val="-2"/>
          <w:szCs w:val="22"/>
        </w:rPr>
        <w:t xml:space="preserve"> </w:t>
      </w:r>
      <w:r w:rsidRPr="00A64B58">
        <w:rPr>
          <w:rFonts w:ascii="Calibri" w:eastAsia="Calibri" w:hAnsi="Calibri"/>
          <w:spacing w:val="-1"/>
          <w:szCs w:val="22"/>
        </w:rPr>
        <w:t>erosion</w:t>
      </w:r>
      <w:r w:rsidRPr="00A64B58">
        <w:rPr>
          <w:rFonts w:ascii="Calibri" w:eastAsia="Calibri" w:hAnsi="Calibri"/>
          <w:spacing w:val="-3"/>
          <w:szCs w:val="22"/>
        </w:rPr>
        <w:t xml:space="preserve"> </w:t>
      </w:r>
      <w:r w:rsidRPr="00A64B58">
        <w:rPr>
          <w:rFonts w:ascii="Calibri" w:eastAsia="Calibri" w:hAnsi="Calibri"/>
          <w:szCs w:val="22"/>
        </w:rPr>
        <w:t>and</w:t>
      </w:r>
      <w:r w:rsidRPr="00A64B58">
        <w:rPr>
          <w:rFonts w:ascii="Calibri" w:eastAsia="Calibri" w:hAnsi="Calibri"/>
          <w:spacing w:val="-2"/>
          <w:szCs w:val="22"/>
        </w:rPr>
        <w:t xml:space="preserve"> </w:t>
      </w:r>
      <w:r w:rsidRPr="00A64B58">
        <w:rPr>
          <w:rFonts w:ascii="Calibri" w:eastAsia="Calibri" w:hAnsi="Calibri"/>
          <w:spacing w:val="-1"/>
          <w:szCs w:val="22"/>
        </w:rPr>
        <w:t>sediment</w:t>
      </w:r>
      <w:r w:rsidRPr="00A64B58">
        <w:rPr>
          <w:rFonts w:ascii="Calibri" w:eastAsia="Calibri" w:hAnsi="Calibri"/>
          <w:szCs w:val="22"/>
        </w:rPr>
        <w:t xml:space="preserve"> </w:t>
      </w:r>
      <w:r w:rsidRPr="00A64B58">
        <w:rPr>
          <w:rFonts w:ascii="Calibri" w:eastAsia="Calibri" w:hAnsi="Calibri"/>
          <w:spacing w:val="-1"/>
          <w:szCs w:val="22"/>
        </w:rPr>
        <w:t>control</w:t>
      </w:r>
      <w:r w:rsidRPr="00A64B58">
        <w:rPr>
          <w:rFonts w:ascii="Calibri" w:eastAsia="Calibri" w:hAnsi="Calibri"/>
          <w:szCs w:val="22"/>
        </w:rPr>
        <w:t xml:space="preserve"> </w:t>
      </w:r>
      <w:r w:rsidRPr="00A64B58">
        <w:rPr>
          <w:rFonts w:ascii="Calibri" w:eastAsia="Calibri" w:hAnsi="Calibri"/>
          <w:spacing w:val="-1"/>
          <w:szCs w:val="22"/>
        </w:rPr>
        <w:t>practices</w:t>
      </w:r>
      <w:r w:rsidRPr="00A64B58">
        <w:rPr>
          <w:rFonts w:ascii="Calibri" w:eastAsia="Calibri" w:hAnsi="Calibri"/>
          <w:szCs w:val="22"/>
        </w:rPr>
        <w:t xml:space="preserve"> </w:t>
      </w:r>
      <w:r w:rsidRPr="00A64B58">
        <w:rPr>
          <w:rFonts w:ascii="Calibri" w:eastAsia="Calibri" w:hAnsi="Calibri"/>
          <w:spacing w:val="-1"/>
          <w:szCs w:val="22"/>
        </w:rPr>
        <w:t>should be</w:t>
      </w:r>
      <w:r w:rsidRPr="00A64B58">
        <w:rPr>
          <w:rFonts w:ascii="Calibri" w:eastAsia="Calibri" w:hAnsi="Calibri"/>
          <w:szCs w:val="22"/>
        </w:rPr>
        <w:t xml:space="preserve"> </w:t>
      </w:r>
      <w:r w:rsidRPr="00A64B58">
        <w:rPr>
          <w:rFonts w:ascii="Calibri" w:eastAsia="Calibri" w:hAnsi="Calibri"/>
          <w:spacing w:val="-1"/>
          <w:szCs w:val="22"/>
        </w:rPr>
        <w:t>included</w:t>
      </w:r>
      <w:r w:rsidRPr="00A64B58">
        <w:rPr>
          <w:rFonts w:ascii="Calibri" w:eastAsia="Calibri" w:hAnsi="Calibri"/>
          <w:szCs w:val="22"/>
        </w:rPr>
        <w:t xml:space="preserve"> as</w:t>
      </w:r>
      <w:r w:rsidRPr="00A64B58">
        <w:rPr>
          <w:rFonts w:ascii="Calibri" w:eastAsia="Calibri" w:hAnsi="Calibri"/>
          <w:spacing w:val="65"/>
          <w:szCs w:val="22"/>
        </w:rPr>
        <w:t xml:space="preserve"> </w:t>
      </w:r>
      <w:r w:rsidRPr="00A64B58">
        <w:rPr>
          <w:rFonts w:ascii="Calibri" w:eastAsia="Calibri" w:hAnsi="Calibri"/>
          <w:spacing w:val="-1"/>
          <w:szCs w:val="22"/>
        </w:rPr>
        <w:t>part</w:t>
      </w:r>
      <w:r w:rsidRPr="00A64B58">
        <w:rPr>
          <w:rFonts w:ascii="Calibri" w:eastAsia="Calibri" w:hAnsi="Calibri"/>
          <w:szCs w:val="22"/>
        </w:rPr>
        <w:t xml:space="preserve"> of</w:t>
      </w:r>
      <w:r w:rsidRPr="00A64B58">
        <w:rPr>
          <w:rFonts w:ascii="Calibri" w:eastAsia="Calibri" w:hAnsi="Calibri"/>
          <w:spacing w:val="-2"/>
          <w:szCs w:val="22"/>
        </w:rPr>
        <w:t xml:space="preserve"> </w:t>
      </w:r>
      <w:r w:rsidRPr="00A64B58">
        <w:rPr>
          <w:rFonts w:ascii="Calibri" w:eastAsia="Calibri" w:hAnsi="Calibri"/>
          <w:szCs w:val="22"/>
        </w:rPr>
        <w:t xml:space="preserve">the </w:t>
      </w:r>
      <w:r w:rsidRPr="00A64B58">
        <w:rPr>
          <w:rFonts w:ascii="Calibri" w:eastAsia="Calibri" w:hAnsi="Calibri"/>
          <w:spacing w:val="-2"/>
          <w:szCs w:val="22"/>
        </w:rPr>
        <w:t>daily</w:t>
      </w:r>
      <w:r w:rsidRPr="00A64B58">
        <w:rPr>
          <w:rFonts w:ascii="Calibri" w:eastAsia="Calibri" w:hAnsi="Calibri"/>
          <w:szCs w:val="22"/>
        </w:rPr>
        <w:t xml:space="preserve"> </w:t>
      </w:r>
      <w:r w:rsidRPr="00A64B58">
        <w:rPr>
          <w:rFonts w:ascii="Calibri" w:eastAsia="Calibri" w:hAnsi="Calibri"/>
          <w:spacing w:val="-1"/>
          <w:szCs w:val="22"/>
        </w:rPr>
        <w:t>quarry</w:t>
      </w:r>
      <w:r w:rsidRPr="00A64B58">
        <w:rPr>
          <w:rFonts w:ascii="Calibri" w:eastAsia="Calibri" w:hAnsi="Calibri"/>
          <w:spacing w:val="-2"/>
          <w:szCs w:val="22"/>
        </w:rPr>
        <w:t xml:space="preserve"> </w:t>
      </w:r>
      <w:r w:rsidRPr="00A64B58">
        <w:rPr>
          <w:rFonts w:ascii="Calibri" w:eastAsia="Calibri" w:hAnsi="Calibri"/>
          <w:spacing w:val="-1"/>
          <w:szCs w:val="22"/>
        </w:rPr>
        <w:t>operations.</w:t>
      </w:r>
      <w:r w:rsidRPr="00A64B58">
        <w:rPr>
          <w:rFonts w:ascii="Calibri" w:eastAsia="Calibri" w:hAnsi="Calibri"/>
          <w:spacing w:val="-3"/>
          <w:szCs w:val="22"/>
        </w:rPr>
        <w:t xml:space="preserve"> </w:t>
      </w:r>
      <w:r w:rsidRPr="00A64B58">
        <w:rPr>
          <w:rFonts w:ascii="Calibri" w:eastAsia="Calibri" w:hAnsi="Calibri"/>
          <w:spacing w:val="-1"/>
          <w:szCs w:val="22"/>
        </w:rPr>
        <w:t>Daily</w:t>
      </w:r>
      <w:r w:rsidRPr="00A64B58">
        <w:rPr>
          <w:rFonts w:ascii="Calibri" w:eastAsia="Calibri" w:hAnsi="Calibri"/>
          <w:spacing w:val="-2"/>
          <w:szCs w:val="22"/>
        </w:rPr>
        <w:t xml:space="preserve"> </w:t>
      </w:r>
      <w:r w:rsidRPr="00A64B58">
        <w:rPr>
          <w:rFonts w:ascii="Calibri" w:eastAsia="Calibri" w:hAnsi="Calibri"/>
          <w:spacing w:val="-1"/>
          <w:szCs w:val="22"/>
        </w:rPr>
        <w:t>routine</w:t>
      </w:r>
      <w:r w:rsidRPr="00A64B58">
        <w:rPr>
          <w:rFonts w:ascii="Calibri" w:eastAsia="Calibri" w:hAnsi="Calibri"/>
          <w:szCs w:val="22"/>
        </w:rPr>
        <w:t xml:space="preserve"> </w:t>
      </w:r>
      <w:r w:rsidRPr="00A64B58">
        <w:rPr>
          <w:rFonts w:ascii="Calibri" w:eastAsia="Calibri" w:hAnsi="Calibri"/>
          <w:spacing w:val="-1"/>
          <w:szCs w:val="22"/>
        </w:rPr>
        <w:t>inspections</w:t>
      </w:r>
      <w:r w:rsidRPr="00A64B58">
        <w:rPr>
          <w:rFonts w:ascii="Calibri" w:eastAsia="Calibri" w:hAnsi="Calibri"/>
          <w:spacing w:val="-2"/>
          <w:szCs w:val="22"/>
        </w:rPr>
        <w:t xml:space="preserve"> </w:t>
      </w:r>
      <w:r w:rsidRPr="00A64B58">
        <w:rPr>
          <w:rFonts w:ascii="Calibri" w:eastAsia="Calibri" w:hAnsi="Calibri"/>
          <w:szCs w:val="22"/>
        </w:rPr>
        <w:t>of</w:t>
      </w:r>
      <w:r w:rsidRPr="00A64B58">
        <w:rPr>
          <w:rFonts w:ascii="Calibri" w:eastAsia="Calibri" w:hAnsi="Calibri"/>
          <w:spacing w:val="-2"/>
          <w:szCs w:val="22"/>
        </w:rPr>
        <w:t xml:space="preserve"> </w:t>
      </w:r>
      <w:r w:rsidRPr="00A64B58">
        <w:rPr>
          <w:rFonts w:ascii="Calibri" w:eastAsia="Calibri" w:hAnsi="Calibri"/>
          <w:szCs w:val="22"/>
        </w:rPr>
        <w:t xml:space="preserve">the </w:t>
      </w:r>
      <w:r w:rsidRPr="00A64B58">
        <w:rPr>
          <w:rFonts w:ascii="Calibri" w:eastAsia="Calibri" w:hAnsi="Calibri"/>
          <w:spacing w:val="-1"/>
          <w:szCs w:val="22"/>
        </w:rPr>
        <w:t>site</w:t>
      </w:r>
      <w:r w:rsidRPr="00A64B58">
        <w:rPr>
          <w:rFonts w:ascii="Calibri" w:eastAsia="Calibri" w:hAnsi="Calibri"/>
          <w:szCs w:val="22"/>
        </w:rPr>
        <w:t xml:space="preserve"> </w:t>
      </w:r>
      <w:r w:rsidRPr="00A64B58">
        <w:rPr>
          <w:rFonts w:ascii="Calibri" w:eastAsia="Calibri" w:hAnsi="Calibri"/>
          <w:spacing w:val="-1"/>
          <w:szCs w:val="22"/>
        </w:rPr>
        <w:t>perimeter</w:t>
      </w:r>
      <w:r w:rsidRPr="00A64B58">
        <w:rPr>
          <w:rFonts w:ascii="Calibri" w:eastAsia="Calibri" w:hAnsi="Calibri"/>
          <w:spacing w:val="-2"/>
          <w:szCs w:val="22"/>
        </w:rPr>
        <w:t xml:space="preserve"> </w:t>
      </w:r>
      <w:r w:rsidRPr="00A64B58">
        <w:rPr>
          <w:rFonts w:ascii="Calibri" w:eastAsia="Calibri" w:hAnsi="Calibri"/>
          <w:spacing w:val="-1"/>
          <w:szCs w:val="22"/>
        </w:rPr>
        <w:t>will</w:t>
      </w:r>
      <w:r w:rsidRPr="00A64B58">
        <w:rPr>
          <w:rFonts w:ascii="Calibri" w:eastAsia="Calibri" w:hAnsi="Calibri"/>
          <w:szCs w:val="22"/>
        </w:rPr>
        <w:t xml:space="preserve"> </w:t>
      </w:r>
      <w:r w:rsidRPr="00A64B58">
        <w:rPr>
          <w:rFonts w:ascii="Calibri" w:eastAsia="Calibri" w:hAnsi="Calibri"/>
          <w:spacing w:val="-1"/>
          <w:szCs w:val="22"/>
        </w:rPr>
        <w:t>identify</w:t>
      </w:r>
      <w:r w:rsidRPr="00A64B58">
        <w:rPr>
          <w:rFonts w:ascii="Calibri" w:eastAsia="Calibri" w:hAnsi="Calibri"/>
          <w:szCs w:val="22"/>
        </w:rPr>
        <w:t xml:space="preserve"> </w:t>
      </w:r>
      <w:r w:rsidRPr="00A64B58">
        <w:rPr>
          <w:rFonts w:ascii="Calibri" w:eastAsia="Calibri" w:hAnsi="Calibri"/>
          <w:spacing w:val="-1"/>
          <w:szCs w:val="22"/>
        </w:rPr>
        <w:t>possible</w:t>
      </w:r>
      <w:r w:rsidRPr="00A64B58">
        <w:rPr>
          <w:rFonts w:ascii="Calibri" w:eastAsia="Calibri" w:hAnsi="Calibri"/>
          <w:spacing w:val="79"/>
          <w:szCs w:val="22"/>
        </w:rPr>
        <w:t xml:space="preserve"> </w:t>
      </w:r>
      <w:r w:rsidRPr="00A64B58">
        <w:rPr>
          <w:rFonts w:ascii="Calibri" w:eastAsia="Calibri" w:hAnsi="Calibri"/>
          <w:spacing w:val="-1"/>
          <w:szCs w:val="22"/>
        </w:rPr>
        <w:t>deficiencies</w:t>
      </w:r>
      <w:r w:rsidRPr="00A64B58">
        <w:rPr>
          <w:rFonts w:ascii="Calibri" w:eastAsia="Calibri" w:hAnsi="Calibri"/>
          <w:spacing w:val="-2"/>
          <w:szCs w:val="22"/>
        </w:rPr>
        <w:t xml:space="preserve"> </w:t>
      </w:r>
      <w:r w:rsidRPr="00A64B58">
        <w:rPr>
          <w:rFonts w:ascii="Calibri" w:eastAsia="Calibri" w:hAnsi="Calibri"/>
          <w:szCs w:val="22"/>
        </w:rPr>
        <w:t>in the</w:t>
      </w:r>
      <w:r w:rsidRPr="00A64B58">
        <w:rPr>
          <w:rFonts w:ascii="Calibri" w:eastAsia="Calibri" w:hAnsi="Calibri"/>
          <w:spacing w:val="-2"/>
          <w:szCs w:val="22"/>
        </w:rPr>
        <w:t xml:space="preserve"> sediment</w:t>
      </w:r>
      <w:r w:rsidRPr="00A64B58">
        <w:rPr>
          <w:rFonts w:ascii="Calibri" w:eastAsia="Calibri" w:hAnsi="Calibri"/>
          <w:szCs w:val="22"/>
        </w:rPr>
        <w:t xml:space="preserve"> </w:t>
      </w:r>
      <w:r w:rsidRPr="00A64B58">
        <w:rPr>
          <w:rFonts w:ascii="Calibri" w:eastAsia="Calibri" w:hAnsi="Calibri"/>
          <w:spacing w:val="-1"/>
          <w:szCs w:val="22"/>
        </w:rPr>
        <w:t>control</w:t>
      </w:r>
      <w:r w:rsidRPr="00A64B58">
        <w:rPr>
          <w:rFonts w:ascii="Calibri" w:eastAsia="Calibri" w:hAnsi="Calibri"/>
          <w:spacing w:val="-3"/>
          <w:szCs w:val="22"/>
        </w:rPr>
        <w:t xml:space="preserve"> </w:t>
      </w:r>
      <w:r w:rsidRPr="00A64B58">
        <w:rPr>
          <w:rFonts w:ascii="Calibri" w:eastAsia="Calibri" w:hAnsi="Calibri"/>
          <w:spacing w:val="-1"/>
          <w:szCs w:val="22"/>
        </w:rPr>
        <w:t>measures</w:t>
      </w:r>
      <w:r w:rsidRPr="00A64B58">
        <w:rPr>
          <w:rFonts w:ascii="Calibri" w:eastAsia="Calibri" w:hAnsi="Calibri"/>
          <w:spacing w:val="-3"/>
          <w:szCs w:val="22"/>
        </w:rPr>
        <w:t xml:space="preserve"> </w:t>
      </w:r>
      <w:r w:rsidRPr="00A64B58">
        <w:rPr>
          <w:rFonts w:ascii="Calibri" w:eastAsia="Calibri" w:hAnsi="Calibri"/>
          <w:szCs w:val="22"/>
        </w:rPr>
        <w:t>or</w:t>
      </w:r>
      <w:r w:rsidRPr="00A64B58">
        <w:rPr>
          <w:rFonts w:ascii="Calibri" w:eastAsia="Calibri" w:hAnsi="Calibri"/>
          <w:spacing w:val="-3"/>
          <w:szCs w:val="22"/>
        </w:rPr>
        <w:t xml:space="preserve"> </w:t>
      </w:r>
      <w:r w:rsidRPr="00A64B58">
        <w:rPr>
          <w:rFonts w:ascii="Calibri" w:eastAsia="Calibri" w:hAnsi="Calibri"/>
          <w:szCs w:val="22"/>
        </w:rPr>
        <w:t>areas</w:t>
      </w:r>
      <w:r w:rsidRPr="00A64B58">
        <w:rPr>
          <w:rFonts w:ascii="Calibri" w:eastAsia="Calibri" w:hAnsi="Calibri"/>
          <w:spacing w:val="-2"/>
          <w:szCs w:val="22"/>
        </w:rPr>
        <w:t xml:space="preserve"> </w:t>
      </w:r>
      <w:r w:rsidRPr="00A64B58">
        <w:rPr>
          <w:rFonts w:ascii="Calibri" w:eastAsia="Calibri" w:hAnsi="Calibri"/>
          <w:szCs w:val="22"/>
        </w:rPr>
        <w:t xml:space="preserve">in </w:t>
      </w:r>
      <w:r w:rsidRPr="00A64B58">
        <w:rPr>
          <w:rFonts w:ascii="Calibri" w:eastAsia="Calibri" w:hAnsi="Calibri"/>
          <w:spacing w:val="-1"/>
          <w:szCs w:val="22"/>
        </w:rPr>
        <w:t>need</w:t>
      </w:r>
      <w:r w:rsidRPr="00A64B58">
        <w:rPr>
          <w:rFonts w:ascii="Calibri" w:eastAsia="Calibri" w:hAnsi="Calibri"/>
          <w:spacing w:val="-3"/>
          <w:szCs w:val="22"/>
        </w:rPr>
        <w:t xml:space="preserve"> </w:t>
      </w:r>
      <w:r w:rsidRPr="00A64B58">
        <w:rPr>
          <w:rFonts w:ascii="Calibri" w:eastAsia="Calibri" w:hAnsi="Calibri"/>
          <w:szCs w:val="22"/>
        </w:rPr>
        <w:t xml:space="preserve">of </w:t>
      </w:r>
      <w:r w:rsidRPr="00A64B58">
        <w:rPr>
          <w:rFonts w:ascii="Calibri" w:eastAsia="Calibri" w:hAnsi="Calibri"/>
          <w:spacing w:val="-1"/>
          <w:szCs w:val="22"/>
        </w:rPr>
        <w:t>repair</w:t>
      </w:r>
      <w:r w:rsidRPr="00A64B58">
        <w:rPr>
          <w:rFonts w:ascii="Calibri" w:eastAsia="Calibri" w:hAnsi="Calibri"/>
          <w:spacing w:val="-3"/>
          <w:szCs w:val="22"/>
        </w:rPr>
        <w:t xml:space="preserve"> </w:t>
      </w:r>
      <w:r w:rsidRPr="00A64B58">
        <w:rPr>
          <w:rFonts w:ascii="Calibri" w:eastAsia="Calibri" w:hAnsi="Calibri"/>
          <w:spacing w:val="-1"/>
          <w:szCs w:val="22"/>
        </w:rPr>
        <w:t>before</w:t>
      </w:r>
      <w:r w:rsidRPr="00A64B58">
        <w:rPr>
          <w:rFonts w:ascii="Calibri" w:eastAsia="Calibri" w:hAnsi="Calibri"/>
          <w:szCs w:val="22"/>
        </w:rPr>
        <w:t xml:space="preserve"> </w:t>
      </w:r>
      <w:r w:rsidRPr="00A64B58">
        <w:rPr>
          <w:rFonts w:ascii="Calibri" w:eastAsia="Calibri" w:hAnsi="Calibri"/>
          <w:spacing w:val="-1"/>
          <w:szCs w:val="22"/>
        </w:rPr>
        <w:t>sediment leaves</w:t>
      </w:r>
      <w:r w:rsidRPr="00A64B58">
        <w:rPr>
          <w:rFonts w:ascii="Calibri" w:eastAsia="Calibri" w:hAnsi="Calibri"/>
          <w:szCs w:val="22"/>
        </w:rPr>
        <w:t xml:space="preserve"> </w:t>
      </w:r>
      <w:r w:rsidRPr="00A64B58">
        <w:rPr>
          <w:rFonts w:ascii="Calibri" w:eastAsia="Calibri" w:hAnsi="Calibri"/>
          <w:spacing w:val="-1"/>
          <w:szCs w:val="22"/>
        </w:rPr>
        <w:t>the</w:t>
      </w:r>
      <w:r w:rsidRPr="00A64B58">
        <w:rPr>
          <w:rFonts w:ascii="Calibri" w:eastAsia="Calibri" w:hAnsi="Calibri"/>
          <w:szCs w:val="22"/>
        </w:rPr>
        <w:t xml:space="preserve"> </w:t>
      </w:r>
      <w:r w:rsidRPr="00A64B58">
        <w:rPr>
          <w:rFonts w:ascii="Calibri" w:eastAsia="Calibri" w:hAnsi="Calibri"/>
          <w:spacing w:val="-1"/>
          <w:szCs w:val="22"/>
        </w:rPr>
        <w:t>site.</w:t>
      </w:r>
    </w:p>
    <w:p w14:paraId="35F3EA85" w14:textId="77777777" w:rsidR="00A64B58" w:rsidRPr="00A64B58" w:rsidRDefault="00A64B58" w:rsidP="00A64B58">
      <w:pPr>
        <w:widowControl w:val="0"/>
        <w:spacing w:before="10"/>
        <w:rPr>
          <w:rFonts w:ascii="Calibri" w:eastAsia="Calibri" w:hAnsi="Calibri" w:cs="Calibri"/>
          <w:sz w:val="21"/>
          <w:szCs w:val="21"/>
        </w:rPr>
      </w:pPr>
    </w:p>
    <w:p w14:paraId="6978BF4A" w14:textId="77777777" w:rsidR="00A64B58" w:rsidRPr="00A64B58" w:rsidRDefault="00A64B58" w:rsidP="00A64B58">
      <w:pPr>
        <w:widowControl w:val="0"/>
        <w:ind w:left="140" w:right="194"/>
        <w:rPr>
          <w:rFonts w:ascii="Calibri" w:eastAsia="Calibri" w:hAnsi="Calibri"/>
          <w:szCs w:val="22"/>
        </w:rPr>
      </w:pPr>
      <w:r w:rsidRPr="00A64B58">
        <w:rPr>
          <w:rFonts w:ascii="Calibri" w:eastAsia="Calibri" w:hAnsi="Calibri"/>
          <w:szCs w:val="22"/>
        </w:rPr>
        <w:t xml:space="preserve">Basic </w:t>
      </w:r>
      <w:r w:rsidRPr="00A64B58">
        <w:rPr>
          <w:rFonts w:ascii="Calibri" w:eastAsia="Calibri" w:hAnsi="Calibri"/>
          <w:spacing w:val="-1"/>
          <w:szCs w:val="22"/>
        </w:rPr>
        <w:t>ongoing operational</w:t>
      </w:r>
      <w:r w:rsidRPr="00A64B58">
        <w:rPr>
          <w:rFonts w:ascii="Calibri" w:eastAsia="Calibri" w:hAnsi="Calibri"/>
          <w:szCs w:val="22"/>
        </w:rPr>
        <w:t xml:space="preserve"> </w:t>
      </w:r>
      <w:r w:rsidRPr="00A64B58">
        <w:rPr>
          <w:rFonts w:ascii="Calibri" w:eastAsia="Calibri" w:hAnsi="Calibri"/>
          <w:spacing w:val="-1"/>
          <w:szCs w:val="22"/>
        </w:rPr>
        <w:t>control</w:t>
      </w:r>
      <w:r w:rsidRPr="00A64B58">
        <w:rPr>
          <w:rFonts w:ascii="Calibri" w:eastAsia="Calibri" w:hAnsi="Calibri"/>
          <w:spacing w:val="-3"/>
          <w:szCs w:val="22"/>
        </w:rPr>
        <w:t xml:space="preserve"> </w:t>
      </w:r>
      <w:r w:rsidRPr="00A64B58">
        <w:rPr>
          <w:rFonts w:ascii="Calibri" w:eastAsia="Calibri" w:hAnsi="Calibri"/>
          <w:szCs w:val="22"/>
        </w:rPr>
        <w:t>of</w:t>
      </w:r>
      <w:r w:rsidRPr="00A64B58">
        <w:rPr>
          <w:rFonts w:ascii="Calibri" w:eastAsia="Calibri" w:hAnsi="Calibri"/>
          <w:spacing w:val="-3"/>
          <w:szCs w:val="22"/>
        </w:rPr>
        <w:t xml:space="preserve"> </w:t>
      </w:r>
      <w:r w:rsidRPr="00A64B58">
        <w:rPr>
          <w:rFonts w:ascii="Calibri" w:eastAsia="Calibri" w:hAnsi="Calibri"/>
          <w:spacing w:val="-1"/>
          <w:szCs w:val="22"/>
        </w:rPr>
        <w:t>the</w:t>
      </w:r>
      <w:r w:rsidRPr="00A64B58">
        <w:rPr>
          <w:rFonts w:ascii="Calibri" w:eastAsia="Calibri" w:hAnsi="Calibri"/>
          <w:spacing w:val="-2"/>
          <w:szCs w:val="22"/>
        </w:rPr>
        <w:t xml:space="preserve"> </w:t>
      </w:r>
      <w:r w:rsidRPr="00A64B58">
        <w:rPr>
          <w:rFonts w:ascii="Calibri" w:eastAsia="Calibri" w:hAnsi="Calibri"/>
          <w:spacing w:val="-1"/>
          <w:szCs w:val="22"/>
        </w:rPr>
        <w:t>site</w:t>
      </w:r>
      <w:r w:rsidRPr="00A64B58">
        <w:rPr>
          <w:rFonts w:ascii="Calibri" w:eastAsia="Calibri" w:hAnsi="Calibri"/>
          <w:spacing w:val="-2"/>
          <w:szCs w:val="22"/>
        </w:rPr>
        <w:t xml:space="preserve"> </w:t>
      </w:r>
      <w:r w:rsidRPr="00A64B58">
        <w:rPr>
          <w:rFonts w:ascii="Calibri" w:eastAsia="Calibri" w:hAnsi="Calibri"/>
          <w:szCs w:val="22"/>
        </w:rPr>
        <w:t>to</w:t>
      </w:r>
      <w:r w:rsidRPr="00A64B58">
        <w:rPr>
          <w:rFonts w:ascii="Calibri" w:eastAsia="Calibri" w:hAnsi="Calibri"/>
          <w:spacing w:val="-1"/>
          <w:szCs w:val="22"/>
        </w:rPr>
        <w:t xml:space="preserve"> confine</w:t>
      </w:r>
      <w:r w:rsidRPr="00A64B58">
        <w:rPr>
          <w:rFonts w:ascii="Calibri" w:eastAsia="Calibri" w:hAnsi="Calibri"/>
          <w:spacing w:val="-2"/>
          <w:szCs w:val="22"/>
        </w:rPr>
        <w:t xml:space="preserve"> </w:t>
      </w:r>
      <w:r w:rsidRPr="00A64B58">
        <w:rPr>
          <w:rFonts w:ascii="Calibri" w:eastAsia="Calibri" w:hAnsi="Calibri"/>
          <w:spacing w:val="-1"/>
          <w:szCs w:val="22"/>
        </w:rPr>
        <w:t>equipment</w:t>
      </w:r>
      <w:r w:rsidRPr="00A64B58">
        <w:rPr>
          <w:rFonts w:ascii="Calibri" w:eastAsia="Calibri" w:hAnsi="Calibri"/>
          <w:spacing w:val="-3"/>
          <w:szCs w:val="22"/>
        </w:rPr>
        <w:t xml:space="preserve"> </w:t>
      </w:r>
      <w:r w:rsidRPr="00A64B58">
        <w:rPr>
          <w:rFonts w:ascii="Calibri" w:eastAsia="Calibri" w:hAnsi="Calibri"/>
          <w:szCs w:val="22"/>
        </w:rPr>
        <w:t>and</w:t>
      </w:r>
      <w:r w:rsidRPr="00A64B58">
        <w:rPr>
          <w:rFonts w:ascii="Calibri" w:eastAsia="Calibri" w:hAnsi="Calibri"/>
          <w:spacing w:val="-2"/>
          <w:szCs w:val="22"/>
        </w:rPr>
        <w:t xml:space="preserve"> </w:t>
      </w:r>
      <w:r w:rsidRPr="00A64B58">
        <w:rPr>
          <w:rFonts w:ascii="Calibri" w:eastAsia="Calibri" w:hAnsi="Calibri"/>
          <w:spacing w:val="-1"/>
          <w:szCs w:val="22"/>
        </w:rPr>
        <w:t>truck</w:t>
      </w:r>
      <w:r w:rsidRPr="00A64B58">
        <w:rPr>
          <w:rFonts w:ascii="Calibri" w:eastAsia="Calibri" w:hAnsi="Calibri"/>
          <w:spacing w:val="-2"/>
          <w:szCs w:val="22"/>
        </w:rPr>
        <w:t xml:space="preserve"> </w:t>
      </w:r>
      <w:r w:rsidRPr="00A64B58">
        <w:rPr>
          <w:rFonts w:ascii="Calibri" w:eastAsia="Calibri" w:hAnsi="Calibri"/>
          <w:spacing w:val="-1"/>
          <w:szCs w:val="22"/>
        </w:rPr>
        <w:t>traffic</w:t>
      </w:r>
      <w:r w:rsidRPr="00A64B58">
        <w:rPr>
          <w:rFonts w:ascii="Calibri" w:eastAsia="Calibri" w:hAnsi="Calibri"/>
          <w:szCs w:val="22"/>
        </w:rPr>
        <w:t xml:space="preserve"> to</w:t>
      </w:r>
      <w:r w:rsidRPr="00A64B58">
        <w:rPr>
          <w:rFonts w:ascii="Calibri" w:eastAsia="Calibri" w:hAnsi="Calibri"/>
          <w:spacing w:val="-1"/>
          <w:szCs w:val="22"/>
        </w:rPr>
        <w:t xml:space="preserve"> the</w:t>
      </w:r>
      <w:r w:rsidRPr="00A64B58">
        <w:rPr>
          <w:rFonts w:ascii="Calibri" w:eastAsia="Calibri" w:hAnsi="Calibri"/>
          <w:spacing w:val="-2"/>
          <w:szCs w:val="22"/>
        </w:rPr>
        <w:t xml:space="preserve"> </w:t>
      </w:r>
      <w:r w:rsidRPr="00A64B58">
        <w:rPr>
          <w:rFonts w:ascii="Calibri" w:eastAsia="Calibri" w:hAnsi="Calibri"/>
          <w:spacing w:val="-1"/>
          <w:szCs w:val="22"/>
        </w:rPr>
        <w:t>designated</w:t>
      </w:r>
      <w:r w:rsidRPr="00A64B58">
        <w:rPr>
          <w:rFonts w:ascii="Calibri" w:eastAsia="Calibri" w:hAnsi="Calibri"/>
          <w:spacing w:val="71"/>
          <w:szCs w:val="22"/>
        </w:rPr>
        <w:t xml:space="preserve"> </w:t>
      </w:r>
      <w:r w:rsidRPr="00A64B58">
        <w:rPr>
          <w:rFonts w:ascii="Calibri" w:eastAsia="Calibri" w:hAnsi="Calibri"/>
          <w:spacing w:val="-1"/>
          <w:szCs w:val="22"/>
        </w:rPr>
        <w:t>travel-ways,</w:t>
      </w:r>
      <w:r w:rsidRPr="00A64B58">
        <w:rPr>
          <w:rFonts w:ascii="Calibri" w:eastAsia="Calibri" w:hAnsi="Calibri"/>
          <w:szCs w:val="22"/>
        </w:rPr>
        <w:t xml:space="preserve"> and</w:t>
      </w:r>
      <w:r w:rsidRPr="00A64B58">
        <w:rPr>
          <w:rFonts w:ascii="Calibri" w:eastAsia="Calibri" w:hAnsi="Calibri"/>
          <w:spacing w:val="-2"/>
          <w:szCs w:val="22"/>
        </w:rPr>
        <w:t xml:space="preserve"> </w:t>
      </w:r>
      <w:r w:rsidRPr="00A64B58">
        <w:rPr>
          <w:rFonts w:ascii="Calibri" w:eastAsia="Calibri" w:hAnsi="Calibri"/>
          <w:spacing w:val="-1"/>
          <w:szCs w:val="22"/>
        </w:rPr>
        <w:t xml:space="preserve">keep </w:t>
      </w:r>
      <w:r w:rsidRPr="00A64B58">
        <w:rPr>
          <w:rFonts w:ascii="Calibri" w:eastAsia="Calibri" w:hAnsi="Calibri"/>
          <w:spacing w:val="-2"/>
          <w:szCs w:val="22"/>
        </w:rPr>
        <w:t>the</w:t>
      </w:r>
      <w:r w:rsidRPr="00A64B58">
        <w:rPr>
          <w:rFonts w:ascii="Calibri" w:eastAsia="Calibri" w:hAnsi="Calibri"/>
          <w:szCs w:val="22"/>
        </w:rPr>
        <w:t xml:space="preserve"> </w:t>
      </w:r>
      <w:r w:rsidRPr="00A64B58">
        <w:rPr>
          <w:rFonts w:ascii="Calibri" w:eastAsia="Calibri" w:hAnsi="Calibri"/>
          <w:spacing w:val="-1"/>
          <w:szCs w:val="22"/>
        </w:rPr>
        <w:t>redundant</w:t>
      </w:r>
      <w:r w:rsidRPr="00A64B58">
        <w:rPr>
          <w:rFonts w:ascii="Calibri" w:eastAsia="Calibri" w:hAnsi="Calibri"/>
          <w:szCs w:val="22"/>
        </w:rPr>
        <w:t xml:space="preserve"> </w:t>
      </w:r>
      <w:r w:rsidRPr="00A64B58">
        <w:rPr>
          <w:rFonts w:ascii="Calibri" w:eastAsia="Calibri" w:hAnsi="Calibri"/>
          <w:spacing w:val="-1"/>
          <w:szCs w:val="22"/>
        </w:rPr>
        <w:t>sediment control</w:t>
      </w:r>
      <w:r w:rsidRPr="00A64B58">
        <w:rPr>
          <w:rFonts w:ascii="Calibri" w:eastAsia="Calibri" w:hAnsi="Calibri"/>
          <w:spacing w:val="-3"/>
          <w:szCs w:val="22"/>
        </w:rPr>
        <w:t xml:space="preserve"> </w:t>
      </w:r>
      <w:r w:rsidRPr="00A64B58">
        <w:rPr>
          <w:rFonts w:ascii="Calibri" w:eastAsia="Calibri" w:hAnsi="Calibri"/>
          <w:spacing w:val="-1"/>
          <w:szCs w:val="22"/>
        </w:rPr>
        <w:t>measures</w:t>
      </w:r>
      <w:r w:rsidRPr="00A64B58">
        <w:rPr>
          <w:rFonts w:ascii="Calibri" w:eastAsia="Calibri" w:hAnsi="Calibri"/>
          <w:spacing w:val="-2"/>
          <w:szCs w:val="22"/>
        </w:rPr>
        <w:t xml:space="preserve"> </w:t>
      </w:r>
      <w:r w:rsidRPr="00A64B58">
        <w:rPr>
          <w:rFonts w:ascii="Calibri" w:eastAsia="Calibri" w:hAnsi="Calibri"/>
          <w:szCs w:val="22"/>
        </w:rPr>
        <w:t xml:space="preserve">clean </w:t>
      </w:r>
      <w:r w:rsidRPr="00A64B58">
        <w:rPr>
          <w:rFonts w:ascii="Calibri" w:eastAsia="Calibri" w:hAnsi="Calibri"/>
          <w:spacing w:val="-1"/>
          <w:szCs w:val="22"/>
        </w:rPr>
        <w:t>and</w:t>
      </w:r>
      <w:r w:rsidRPr="00A64B58">
        <w:rPr>
          <w:rFonts w:ascii="Calibri" w:eastAsia="Calibri" w:hAnsi="Calibri"/>
          <w:spacing w:val="-3"/>
          <w:szCs w:val="22"/>
        </w:rPr>
        <w:t xml:space="preserve"> </w:t>
      </w:r>
      <w:r w:rsidRPr="00A64B58">
        <w:rPr>
          <w:rFonts w:ascii="Calibri" w:eastAsia="Calibri" w:hAnsi="Calibri"/>
          <w:spacing w:val="-1"/>
          <w:szCs w:val="22"/>
        </w:rPr>
        <w:t>operational</w:t>
      </w:r>
      <w:r w:rsidRPr="00A64B58">
        <w:rPr>
          <w:rFonts w:ascii="Calibri" w:eastAsia="Calibri" w:hAnsi="Calibri"/>
          <w:spacing w:val="-3"/>
          <w:szCs w:val="22"/>
        </w:rPr>
        <w:t xml:space="preserve"> </w:t>
      </w:r>
      <w:r w:rsidRPr="00A64B58">
        <w:rPr>
          <w:rFonts w:ascii="Calibri" w:eastAsia="Calibri" w:hAnsi="Calibri"/>
          <w:szCs w:val="22"/>
        </w:rPr>
        <w:t xml:space="preserve">will </w:t>
      </w:r>
      <w:r w:rsidRPr="00A64B58">
        <w:rPr>
          <w:rFonts w:ascii="Calibri" w:eastAsia="Calibri" w:hAnsi="Calibri"/>
          <w:spacing w:val="-1"/>
          <w:szCs w:val="22"/>
        </w:rPr>
        <w:t>result</w:t>
      </w:r>
      <w:r w:rsidRPr="00A64B58">
        <w:rPr>
          <w:rFonts w:ascii="Calibri" w:eastAsia="Calibri" w:hAnsi="Calibri"/>
          <w:spacing w:val="-2"/>
          <w:szCs w:val="22"/>
        </w:rPr>
        <w:t xml:space="preserve"> </w:t>
      </w:r>
      <w:r w:rsidRPr="00A64B58">
        <w:rPr>
          <w:rFonts w:ascii="Calibri" w:eastAsia="Calibri" w:hAnsi="Calibri"/>
          <w:szCs w:val="22"/>
        </w:rPr>
        <w:t>in less</w:t>
      </w:r>
      <w:r w:rsidRPr="00A64B58">
        <w:rPr>
          <w:rFonts w:ascii="Calibri" w:eastAsia="Calibri" w:hAnsi="Calibri"/>
          <w:spacing w:val="73"/>
          <w:szCs w:val="22"/>
        </w:rPr>
        <w:t xml:space="preserve"> </w:t>
      </w:r>
      <w:r w:rsidRPr="00A64B58">
        <w:rPr>
          <w:rFonts w:ascii="Calibri" w:eastAsia="Calibri" w:hAnsi="Calibri"/>
          <w:spacing w:val="-1"/>
          <w:szCs w:val="22"/>
        </w:rPr>
        <w:t>sediment</w:t>
      </w:r>
      <w:r w:rsidRPr="00A64B58">
        <w:rPr>
          <w:rFonts w:ascii="Calibri" w:eastAsia="Calibri" w:hAnsi="Calibri"/>
          <w:szCs w:val="22"/>
        </w:rPr>
        <w:t xml:space="preserve"> </w:t>
      </w:r>
      <w:r w:rsidRPr="00A64B58">
        <w:rPr>
          <w:rFonts w:ascii="Calibri" w:eastAsia="Calibri" w:hAnsi="Calibri"/>
          <w:spacing w:val="-1"/>
          <w:szCs w:val="22"/>
        </w:rPr>
        <w:t>leaving the</w:t>
      </w:r>
      <w:r w:rsidRPr="00A64B58">
        <w:rPr>
          <w:rFonts w:ascii="Calibri" w:eastAsia="Calibri" w:hAnsi="Calibri"/>
          <w:spacing w:val="-2"/>
          <w:szCs w:val="22"/>
        </w:rPr>
        <w:t xml:space="preserve"> </w:t>
      </w:r>
      <w:r w:rsidRPr="00A64B58">
        <w:rPr>
          <w:rFonts w:ascii="Calibri" w:eastAsia="Calibri" w:hAnsi="Calibri"/>
          <w:spacing w:val="-1"/>
          <w:szCs w:val="22"/>
        </w:rPr>
        <w:t>site.</w:t>
      </w:r>
    </w:p>
    <w:p w14:paraId="584F64F4" w14:textId="77777777" w:rsidR="00A64B58" w:rsidRPr="00A64B58" w:rsidRDefault="00A64B58" w:rsidP="00A64B58">
      <w:pPr>
        <w:widowControl w:val="0"/>
        <w:rPr>
          <w:rFonts w:ascii="Calibri" w:eastAsia="Calibri" w:hAnsi="Calibri" w:cs="Calibri"/>
          <w:szCs w:val="22"/>
        </w:rPr>
      </w:pPr>
    </w:p>
    <w:p w14:paraId="78E0D421" w14:textId="77777777" w:rsidR="00A64B58" w:rsidRPr="00A64B58" w:rsidRDefault="00A64B58" w:rsidP="00A64B58">
      <w:pPr>
        <w:widowControl w:val="0"/>
        <w:ind w:left="140" w:right="212"/>
        <w:rPr>
          <w:rFonts w:ascii="Calibri" w:eastAsia="Calibri" w:hAnsi="Calibri"/>
          <w:szCs w:val="22"/>
        </w:rPr>
      </w:pPr>
      <w:r w:rsidRPr="00A64B58">
        <w:rPr>
          <w:rFonts w:ascii="Calibri" w:eastAsia="Calibri" w:hAnsi="Calibri"/>
          <w:spacing w:val="-1"/>
          <w:szCs w:val="22"/>
        </w:rPr>
        <w:t>The</w:t>
      </w:r>
      <w:r w:rsidRPr="00A64B58">
        <w:rPr>
          <w:rFonts w:ascii="Calibri" w:eastAsia="Calibri" w:hAnsi="Calibri"/>
          <w:szCs w:val="22"/>
        </w:rPr>
        <w:t xml:space="preserve"> </w:t>
      </w:r>
      <w:r w:rsidRPr="00A64B58">
        <w:rPr>
          <w:rFonts w:ascii="Calibri" w:eastAsia="Calibri" w:hAnsi="Calibri"/>
          <w:spacing w:val="-1"/>
          <w:szCs w:val="22"/>
        </w:rPr>
        <w:t>following</w:t>
      </w:r>
      <w:r w:rsidRPr="00A64B58">
        <w:rPr>
          <w:rFonts w:ascii="Calibri" w:eastAsia="Calibri" w:hAnsi="Calibri"/>
          <w:spacing w:val="-2"/>
          <w:szCs w:val="22"/>
        </w:rPr>
        <w:t xml:space="preserve"> </w:t>
      </w:r>
      <w:r w:rsidRPr="00A64B58">
        <w:rPr>
          <w:rFonts w:ascii="Calibri" w:eastAsia="Calibri" w:hAnsi="Calibri"/>
          <w:spacing w:val="-1"/>
          <w:szCs w:val="22"/>
        </w:rPr>
        <w:t>provides</w:t>
      </w:r>
      <w:r w:rsidRPr="00A64B58">
        <w:rPr>
          <w:rFonts w:ascii="Calibri" w:eastAsia="Calibri" w:hAnsi="Calibri"/>
          <w:szCs w:val="22"/>
        </w:rPr>
        <w:t xml:space="preserve"> </w:t>
      </w:r>
      <w:r w:rsidRPr="00A64B58">
        <w:rPr>
          <w:rFonts w:ascii="Calibri" w:eastAsia="Calibri" w:hAnsi="Calibri"/>
          <w:spacing w:val="-1"/>
          <w:szCs w:val="22"/>
        </w:rPr>
        <w:t>for</w:t>
      </w:r>
      <w:r w:rsidRPr="00A64B58">
        <w:rPr>
          <w:rFonts w:ascii="Calibri" w:eastAsia="Calibri" w:hAnsi="Calibri"/>
          <w:spacing w:val="-2"/>
          <w:szCs w:val="22"/>
        </w:rPr>
        <w:t xml:space="preserve"> </w:t>
      </w:r>
      <w:r w:rsidRPr="00A64B58">
        <w:rPr>
          <w:rFonts w:ascii="Calibri" w:eastAsia="Calibri" w:hAnsi="Calibri"/>
          <w:szCs w:val="22"/>
        </w:rPr>
        <w:t xml:space="preserve">the </w:t>
      </w:r>
      <w:r w:rsidRPr="00A64B58">
        <w:rPr>
          <w:rFonts w:ascii="Calibri" w:eastAsia="Calibri" w:hAnsi="Calibri"/>
          <w:spacing w:val="-1"/>
          <w:szCs w:val="22"/>
        </w:rPr>
        <w:t>periodic</w:t>
      </w:r>
      <w:r w:rsidRPr="00A64B58">
        <w:rPr>
          <w:rFonts w:ascii="Calibri" w:eastAsia="Calibri" w:hAnsi="Calibri"/>
          <w:spacing w:val="-2"/>
          <w:szCs w:val="22"/>
        </w:rPr>
        <w:t xml:space="preserve"> </w:t>
      </w:r>
      <w:r w:rsidRPr="00A64B58">
        <w:rPr>
          <w:rFonts w:ascii="Calibri" w:eastAsia="Calibri" w:hAnsi="Calibri"/>
          <w:spacing w:val="-1"/>
          <w:szCs w:val="22"/>
        </w:rPr>
        <w:t>maintenance</w:t>
      </w:r>
      <w:r w:rsidRPr="00A64B58">
        <w:rPr>
          <w:rFonts w:ascii="Calibri" w:eastAsia="Calibri" w:hAnsi="Calibri"/>
          <w:szCs w:val="22"/>
        </w:rPr>
        <w:t xml:space="preserve"> </w:t>
      </w:r>
      <w:r w:rsidRPr="00A64B58">
        <w:rPr>
          <w:rFonts w:ascii="Calibri" w:eastAsia="Calibri" w:hAnsi="Calibri"/>
          <w:spacing w:val="-2"/>
          <w:szCs w:val="22"/>
        </w:rPr>
        <w:t>and</w:t>
      </w:r>
      <w:r w:rsidRPr="00A64B58">
        <w:rPr>
          <w:rFonts w:ascii="Calibri" w:eastAsia="Calibri" w:hAnsi="Calibri"/>
          <w:spacing w:val="-1"/>
          <w:szCs w:val="22"/>
        </w:rPr>
        <w:t xml:space="preserve"> inspection</w:t>
      </w:r>
      <w:r w:rsidRPr="00A64B58">
        <w:rPr>
          <w:rFonts w:ascii="Calibri" w:eastAsia="Calibri" w:hAnsi="Calibri"/>
          <w:spacing w:val="2"/>
          <w:szCs w:val="22"/>
        </w:rPr>
        <w:t xml:space="preserve"> </w:t>
      </w:r>
      <w:r w:rsidRPr="00A64B58">
        <w:rPr>
          <w:rFonts w:ascii="Calibri" w:eastAsia="Calibri" w:hAnsi="Calibri"/>
          <w:spacing w:val="-1"/>
          <w:szCs w:val="22"/>
        </w:rPr>
        <w:t>items</w:t>
      </w:r>
      <w:r w:rsidRPr="00A64B58">
        <w:rPr>
          <w:rFonts w:ascii="Calibri" w:eastAsia="Calibri" w:hAnsi="Calibri"/>
          <w:szCs w:val="22"/>
        </w:rPr>
        <w:t xml:space="preserve"> </w:t>
      </w:r>
      <w:r w:rsidRPr="00A64B58">
        <w:rPr>
          <w:rFonts w:ascii="Calibri" w:eastAsia="Calibri" w:hAnsi="Calibri"/>
          <w:spacing w:val="-1"/>
          <w:szCs w:val="22"/>
        </w:rPr>
        <w:t>for</w:t>
      </w:r>
      <w:r w:rsidRPr="00A64B58">
        <w:rPr>
          <w:rFonts w:ascii="Calibri" w:eastAsia="Calibri" w:hAnsi="Calibri"/>
          <w:szCs w:val="22"/>
        </w:rPr>
        <w:t xml:space="preserve"> </w:t>
      </w:r>
      <w:r w:rsidRPr="00A64B58">
        <w:rPr>
          <w:rFonts w:ascii="Calibri" w:eastAsia="Calibri" w:hAnsi="Calibri"/>
          <w:spacing w:val="-2"/>
          <w:szCs w:val="22"/>
        </w:rPr>
        <w:t xml:space="preserve">the </w:t>
      </w:r>
      <w:r w:rsidRPr="00A64B58">
        <w:rPr>
          <w:rFonts w:ascii="Calibri" w:eastAsia="Calibri" w:hAnsi="Calibri"/>
          <w:spacing w:val="-1"/>
          <w:szCs w:val="22"/>
        </w:rPr>
        <w:t>various</w:t>
      </w:r>
      <w:r w:rsidRPr="00A64B58">
        <w:rPr>
          <w:rFonts w:ascii="Calibri" w:eastAsia="Calibri" w:hAnsi="Calibri"/>
          <w:szCs w:val="22"/>
        </w:rPr>
        <w:t xml:space="preserve"> </w:t>
      </w:r>
      <w:r w:rsidRPr="00A64B58">
        <w:rPr>
          <w:rFonts w:ascii="Calibri" w:eastAsia="Calibri" w:hAnsi="Calibri"/>
          <w:spacing w:val="-1"/>
          <w:szCs w:val="22"/>
        </w:rPr>
        <w:t>practices</w:t>
      </w:r>
      <w:r w:rsidRPr="00A64B58">
        <w:rPr>
          <w:rFonts w:ascii="Calibri" w:eastAsia="Calibri" w:hAnsi="Calibri"/>
          <w:spacing w:val="-2"/>
          <w:szCs w:val="22"/>
        </w:rPr>
        <w:t xml:space="preserve"> </w:t>
      </w:r>
      <w:r w:rsidRPr="00A64B58">
        <w:rPr>
          <w:rFonts w:ascii="Calibri" w:eastAsia="Calibri" w:hAnsi="Calibri"/>
          <w:szCs w:val="22"/>
        </w:rPr>
        <w:t>on</w:t>
      </w:r>
      <w:r w:rsidRPr="00A64B58">
        <w:rPr>
          <w:rFonts w:ascii="Calibri" w:eastAsia="Calibri" w:hAnsi="Calibri"/>
          <w:spacing w:val="69"/>
          <w:szCs w:val="22"/>
        </w:rPr>
        <w:t xml:space="preserve"> </w:t>
      </w:r>
      <w:r w:rsidRPr="00A64B58">
        <w:rPr>
          <w:rFonts w:ascii="Calibri" w:eastAsia="Calibri" w:hAnsi="Calibri"/>
          <w:szCs w:val="22"/>
        </w:rPr>
        <w:t xml:space="preserve">the </w:t>
      </w:r>
      <w:r w:rsidRPr="00A64B58">
        <w:rPr>
          <w:rFonts w:ascii="Calibri" w:eastAsia="Calibri" w:hAnsi="Calibri"/>
          <w:spacing w:val="-1"/>
          <w:szCs w:val="22"/>
        </w:rPr>
        <w:t>site.</w:t>
      </w:r>
      <w:r w:rsidRPr="00A64B58">
        <w:rPr>
          <w:rFonts w:ascii="Calibri" w:eastAsia="Calibri" w:hAnsi="Calibri"/>
          <w:szCs w:val="22"/>
        </w:rPr>
        <w:t xml:space="preserve"> </w:t>
      </w:r>
      <w:r w:rsidRPr="00A64B58">
        <w:rPr>
          <w:rFonts w:ascii="Calibri" w:eastAsia="Calibri" w:hAnsi="Calibri"/>
          <w:spacing w:val="1"/>
          <w:szCs w:val="22"/>
        </w:rPr>
        <w:t xml:space="preserve"> </w:t>
      </w:r>
      <w:r w:rsidRPr="00A64B58">
        <w:rPr>
          <w:rFonts w:ascii="Calibri" w:eastAsia="Calibri" w:hAnsi="Calibri"/>
          <w:spacing w:val="-2"/>
          <w:szCs w:val="22"/>
        </w:rPr>
        <w:t>The</w:t>
      </w:r>
      <w:r w:rsidRPr="00A64B58">
        <w:rPr>
          <w:rFonts w:ascii="Calibri" w:eastAsia="Calibri" w:hAnsi="Calibri"/>
          <w:szCs w:val="22"/>
        </w:rPr>
        <w:t xml:space="preserve"> </w:t>
      </w:r>
      <w:r w:rsidRPr="00A64B58">
        <w:rPr>
          <w:rFonts w:ascii="Calibri" w:eastAsia="Calibri" w:hAnsi="Calibri"/>
          <w:spacing w:val="-1"/>
          <w:szCs w:val="22"/>
        </w:rPr>
        <w:t>quarry</w:t>
      </w:r>
      <w:r w:rsidRPr="00A64B58">
        <w:rPr>
          <w:rFonts w:ascii="Calibri" w:eastAsia="Calibri" w:hAnsi="Calibri"/>
          <w:spacing w:val="-2"/>
          <w:szCs w:val="22"/>
        </w:rPr>
        <w:t xml:space="preserve"> </w:t>
      </w:r>
      <w:r w:rsidRPr="00A64B58">
        <w:rPr>
          <w:rFonts w:ascii="Calibri" w:eastAsia="Calibri" w:hAnsi="Calibri"/>
          <w:spacing w:val="-1"/>
          <w:szCs w:val="22"/>
        </w:rPr>
        <w:t>operator</w:t>
      </w:r>
      <w:r w:rsidRPr="00A64B58">
        <w:rPr>
          <w:rFonts w:ascii="Calibri" w:eastAsia="Calibri" w:hAnsi="Calibri"/>
          <w:szCs w:val="22"/>
        </w:rPr>
        <w:t xml:space="preserve"> </w:t>
      </w:r>
      <w:r w:rsidRPr="00A64B58">
        <w:rPr>
          <w:rFonts w:ascii="Calibri" w:eastAsia="Calibri" w:hAnsi="Calibri"/>
          <w:spacing w:val="-1"/>
          <w:szCs w:val="22"/>
        </w:rPr>
        <w:t>should keep</w:t>
      </w:r>
      <w:r w:rsidRPr="00A64B58">
        <w:rPr>
          <w:rFonts w:ascii="Calibri" w:eastAsia="Calibri" w:hAnsi="Calibri"/>
          <w:szCs w:val="22"/>
        </w:rPr>
        <w:t xml:space="preserve"> a </w:t>
      </w:r>
      <w:r w:rsidRPr="00A64B58">
        <w:rPr>
          <w:rFonts w:ascii="Calibri" w:eastAsia="Calibri" w:hAnsi="Calibri"/>
          <w:spacing w:val="-1"/>
          <w:szCs w:val="22"/>
        </w:rPr>
        <w:t>daily</w:t>
      </w:r>
      <w:r w:rsidRPr="00A64B58">
        <w:rPr>
          <w:rFonts w:ascii="Calibri" w:eastAsia="Calibri" w:hAnsi="Calibri"/>
          <w:spacing w:val="-2"/>
          <w:szCs w:val="22"/>
        </w:rPr>
        <w:t xml:space="preserve"> </w:t>
      </w:r>
      <w:r w:rsidRPr="00A64B58">
        <w:rPr>
          <w:rFonts w:ascii="Calibri" w:eastAsia="Calibri" w:hAnsi="Calibri"/>
          <w:szCs w:val="22"/>
        </w:rPr>
        <w:t>log</w:t>
      </w:r>
      <w:r w:rsidRPr="00A64B58">
        <w:rPr>
          <w:rFonts w:ascii="Calibri" w:eastAsia="Calibri" w:hAnsi="Calibri"/>
          <w:spacing w:val="-3"/>
          <w:szCs w:val="22"/>
        </w:rPr>
        <w:t xml:space="preserve"> </w:t>
      </w:r>
      <w:r w:rsidRPr="00A64B58">
        <w:rPr>
          <w:rFonts w:ascii="Calibri" w:eastAsia="Calibri" w:hAnsi="Calibri"/>
          <w:spacing w:val="-1"/>
          <w:szCs w:val="22"/>
        </w:rPr>
        <w:t>of</w:t>
      </w:r>
      <w:r w:rsidRPr="00A64B58">
        <w:rPr>
          <w:rFonts w:ascii="Calibri" w:eastAsia="Calibri" w:hAnsi="Calibri"/>
          <w:szCs w:val="22"/>
        </w:rPr>
        <w:t xml:space="preserve"> </w:t>
      </w:r>
      <w:r w:rsidRPr="00A64B58">
        <w:rPr>
          <w:rFonts w:ascii="Calibri" w:eastAsia="Calibri" w:hAnsi="Calibri"/>
          <w:spacing w:val="-1"/>
          <w:szCs w:val="22"/>
        </w:rPr>
        <w:t>activities and</w:t>
      </w:r>
      <w:r w:rsidRPr="00A64B58">
        <w:rPr>
          <w:rFonts w:ascii="Calibri" w:eastAsia="Calibri" w:hAnsi="Calibri"/>
          <w:spacing w:val="2"/>
          <w:szCs w:val="22"/>
        </w:rPr>
        <w:t xml:space="preserve"> </w:t>
      </w:r>
      <w:r w:rsidRPr="00A64B58">
        <w:rPr>
          <w:rFonts w:ascii="Calibri" w:eastAsia="Calibri" w:hAnsi="Calibri"/>
          <w:spacing w:val="-1"/>
          <w:szCs w:val="22"/>
        </w:rPr>
        <w:t>conduct</w:t>
      </w:r>
      <w:r w:rsidRPr="00A64B58">
        <w:rPr>
          <w:rFonts w:ascii="Calibri" w:eastAsia="Calibri" w:hAnsi="Calibri"/>
          <w:spacing w:val="-2"/>
          <w:szCs w:val="22"/>
        </w:rPr>
        <w:t xml:space="preserve"> </w:t>
      </w:r>
      <w:r w:rsidRPr="00A64B58">
        <w:rPr>
          <w:rFonts w:ascii="Calibri" w:eastAsia="Calibri" w:hAnsi="Calibri"/>
          <w:szCs w:val="22"/>
        </w:rPr>
        <w:t>and</w:t>
      </w:r>
      <w:r w:rsidRPr="00A64B58">
        <w:rPr>
          <w:rFonts w:ascii="Calibri" w:eastAsia="Calibri" w:hAnsi="Calibri"/>
          <w:spacing w:val="-1"/>
          <w:szCs w:val="22"/>
        </w:rPr>
        <w:t xml:space="preserve"> document inspections</w:t>
      </w:r>
      <w:r w:rsidRPr="00A64B58">
        <w:rPr>
          <w:rFonts w:ascii="Calibri" w:eastAsia="Calibri" w:hAnsi="Calibri"/>
          <w:spacing w:val="83"/>
          <w:szCs w:val="22"/>
        </w:rPr>
        <w:t xml:space="preserve"> </w:t>
      </w:r>
      <w:r w:rsidRPr="00A64B58">
        <w:rPr>
          <w:rFonts w:ascii="Calibri" w:eastAsia="Calibri" w:hAnsi="Calibri"/>
          <w:szCs w:val="22"/>
        </w:rPr>
        <w:t>on</w:t>
      </w:r>
      <w:r w:rsidRPr="00A64B58">
        <w:rPr>
          <w:rFonts w:ascii="Calibri" w:eastAsia="Calibri" w:hAnsi="Calibri"/>
          <w:spacing w:val="-1"/>
          <w:szCs w:val="22"/>
        </w:rPr>
        <w:t xml:space="preserve"> </w:t>
      </w:r>
      <w:r w:rsidRPr="00A64B58">
        <w:rPr>
          <w:rFonts w:ascii="Calibri" w:eastAsia="Calibri" w:hAnsi="Calibri"/>
          <w:szCs w:val="22"/>
        </w:rPr>
        <w:t>a</w:t>
      </w:r>
      <w:r w:rsidRPr="00A64B58">
        <w:rPr>
          <w:rFonts w:ascii="Calibri" w:eastAsia="Calibri" w:hAnsi="Calibri"/>
          <w:spacing w:val="-2"/>
          <w:szCs w:val="22"/>
        </w:rPr>
        <w:t xml:space="preserve"> </w:t>
      </w:r>
      <w:r w:rsidRPr="00A64B58">
        <w:rPr>
          <w:rFonts w:ascii="Calibri" w:eastAsia="Calibri" w:hAnsi="Calibri"/>
          <w:spacing w:val="-1"/>
          <w:szCs w:val="22"/>
        </w:rPr>
        <w:t>minimum</w:t>
      </w:r>
      <w:r w:rsidRPr="00A64B58">
        <w:rPr>
          <w:rFonts w:ascii="Calibri" w:eastAsia="Calibri" w:hAnsi="Calibri"/>
          <w:spacing w:val="2"/>
          <w:szCs w:val="22"/>
        </w:rPr>
        <w:t xml:space="preserve"> </w:t>
      </w:r>
      <w:r w:rsidRPr="00A64B58">
        <w:rPr>
          <w:rFonts w:ascii="Calibri" w:eastAsia="Calibri" w:hAnsi="Calibri"/>
          <w:spacing w:val="-1"/>
          <w:szCs w:val="22"/>
        </w:rPr>
        <w:t>schedule</w:t>
      </w:r>
      <w:r w:rsidRPr="00A64B58">
        <w:rPr>
          <w:rFonts w:ascii="Calibri" w:eastAsia="Calibri" w:hAnsi="Calibri"/>
          <w:spacing w:val="-2"/>
          <w:szCs w:val="22"/>
        </w:rPr>
        <w:t xml:space="preserve"> </w:t>
      </w:r>
      <w:r w:rsidRPr="00A64B58">
        <w:rPr>
          <w:rFonts w:ascii="Calibri" w:eastAsia="Calibri" w:hAnsi="Calibri"/>
          <w:szCs w:val="22"/>
        </w:rPr>
        <w:t>of</w:t>
      </w:r>
      <w:r w:rsidRPr="00A64B58">
        <w:rPr>
          <w:rFonts w:ascii="Calibri" w:eastAsia="Calibri" w:hAnsi="Calibri"/>
          <w:spacing w:val="-2"/>
          <w:szCs w:val="22"/>
        </w:rPr>
        <w:t xml:space="preserve"> </w:t>
      </w:r>
      <w:r w:rsidRPr="00A64B58">
        <w:rPr>
          <w:rFonts w:ascii="Calibri" w:eastAsia="Calibri" w:hAnsi="Calibri"/>
          <w:szCs w:val="22"/>
        </w:rPr>
        <w:t>one</w:t>
      </w:r>
      <w:r w:rsidRPr="00A64B58">
        <w:rPr>
          <w:rFonts w:ascii="Calibri" w:eastAsia="Calibri" w:hAnsi="Calibri"/>
          <w:spacing w:val="1"/>
          <w:szCs w:val="22"/>
        </w:rPr>
        <w:t xml:space="preserve"> </w:t>
      </w:r>
      <w:r w:rsidRPr="00A64B58">
        <w:rPr>
          <w:rFonts w:ascii="Calibri" w:eastAsia="Calibri" w:hAnsi="Calibri"/>
          <w:spacing w:val="-1"/>
          <w:szCs w:val="22"/>
        </w:rPr>
        <w:t>inspection</w:t>
      </w:r>
      <w:r w:rsidRPr="00A64B58">
        <w:rPr>
          <w:rFonts w:ascii="Calibri" w:eastAsia="Calibri" w:hAnsi="Calibri"/>
          <w:spacing w:val="-3"/>
          <w:szCs w:val="22"/>
        </w:rPr>
        <w:t xml:space="preserve"> </w:t>
      </w:r>
      <w:r w:rsidRPr="00A64B58">
        <w:rPr>
          <w:rFonts w:ascii="Calibri" w:eastAsia="Calibri" w:hAnsi="Calibri"/>
          <w:spacing w:val="-1"/>
          <w:szCs w:val="22"/>
        </w:rPr>
        <w:t>per</w:t>
      </w:r>
      <w:r w:rsidRPr="00A64B58">
        <w:rPr>
          <w:rFonts w:ascii="Calibri" w:eastAsia="Calibri" w:hAnsi="Calibri"/>
          <w:spacing w:val="-2"/>
          <w:szCs w:val="22"/>
        </w:rPr>
        <w:t xml:space="preserve"> </w:t>
      </w:r>
      <w:r w:rsidRPr="00A64B58">
        <w:rPr>
          <w:rFonts w:ascii="Calibri" w:eastAsia="Calibri" w:hAnsi="Calibri"/>
          <w:spacing w:val="-1"/>
          <w:szCs w:val="22"/>
        </w:rPr>
        <w:t>week.</w:t>
      </w:r>
    </w:p>
    <w:p w14:paraId="643700FA" w14:textId="77777777" w:rsidR="00A64B58" w:rsidRPr="00A64B58" w:rsidRDefault="00A64B58" w:rsidP="00A64B58">
      <w:pPr>
        <w:widowControl w:val="0"/>
        <w:spacing w:before="1"/>
        <w:rPr>
          <w:rFonts w:ascii="Calibri" w:eastAsia="Calibri" w:hAnsi="Calibri" w:cs="Calibri"/>
          <w:szCs w:val="22"/>
        </w:rPr>
      </w:pPr>
    </w:p>
    <w:p w14:paraId="2D2D74ED" w14:textId="77777777" w:rsidR="00A64B58" w:rsidRPr="00A64B58" w:rsidRDefault="00A64B58" w:rsidP="00A64B58">
      <w:pPr>
        <w:widowControl w:val="0"/>
        <w:numPr>
          <w:ilvl w:val="1"/>
          <w:numId w:val="11"/>
        </w:numPr>
        <w:tabs>
          <w:tab w:val="left" w:pos="861"/>
        </w:tabs>
        <w:outlineLvl w:val="8"/>
        <w:rPr>
          <w:rFonts w:ascii="Calibri" w:eastAsia="Calibri" w:hAnsi="Calibri" w:cs="Calibri"/>
          <w:szCs w:val="22"/>
        </w:rPr>
      </w:pPr>
      <w:r w:rsidRPr="00A64B58">
        <w:rPr>
          <w:rFonts w:ascii="Calibri" w:eastAsia="Calibri" w:hAnsi="Calibri"/>
          <w:b/>
          <w:bCs/>
          <w:spacing w:val="-1"/>
          <w:szCs w:val="22"/>
        </w:rPr>
        <w:t>Sediment</w:t>
      </w:r>
      <w:r w:rsidRPr="00A64B58">
        <w:rPr>
          <w:rFonts w:ascii="Calibri" w:eastAsia="Calibri" w:hAnsi="Calibri"/>
          <w:b/>
          <w:bCs/>
          <w:spacing w:val="1"/>
          <w:szCs w:val="22"/>
        </w:rPr>
        <w:t xml:space="preserve"> </w:t>
      </w:r>
      <w:r w:rsidRPr="00A64B58">
        <w:rPr>
          <w:rFonts w:ascii="Calibri" w:eastAsia="Calibri" w:hAnsi="Calibri"/>
          <w:b/>
          <w:bCs/>
          <w:spacing w:val="-1"/>
          <w:szCs w:val="22"/>
        </w:rPr>
        <w:t>Basins</w:t>
      </w:r>
      <w:r w:rsidRPr="00A64B58">
        <w:rPr>
          <w:rFonts w:ascii="Calibri" w:eastAsia="Calibri" w:hAnsi="Calibri"/>
          <w:bCs/>
          <w:spacing w:val="-1"/>
          <w:szCs w:val="22"/>
        </w:rPr>
        <w:t>:</w:t>
      </w:r>
    </w:p>
    <w:p w14:paraId="43EB7679" w14:textId="77777777" w:rsidR="00A64B58" w:rsidRPr="00A64B58" w:rsidRDefault="00A64B58" w:rsidP="00A64B58">
      <w:pPr>
        <w:widowControl w:val="0"/>
        <w:numPr>
          <w:ilvl w:val="2"/>
          <w:numId w:val="11"/>
        </w:numPr>
        <w:tabs>
          <w:tab w:val="left" w:pos="1221"/>
        </w:tabs>
        <w:spacing w:before="2" w:line="238" w:lineRule="auto"/>
        <w:ind w:right="341"/>
        <w:rPr>
          <w:rFonts w:ascii="Calibri" w:eastAsia="Calibri" w:hAnsi="Calibri"/>
          <w:szCs w:val="22"/>
        </w:rPr>
      </w:pPr>
      <w:r w:rsidRPr="00A64B58">
        <w:rPr>
          <w:rFonts w:ascii="Calibri" w:eastAsia="Calibri" w:hAnsi="Calibri"/>
          <w:spacing w:val="-1"/>
          <w:szCs w:val="22"/>
        </w:rPr>
        <w:t>Inspect</w:t>
      </w:r>
      <w:r w:rsidRPr="00A64B58">
        <w:rPr>
          <w:rFonts w:ascii="Calibri" w:eastAsia="Calibri" w:hAnsi="Calibri"/>
          <w:spacing w:val="1"/>
          <w:szCs w:val="22"/>
        </w:rPr>
        <w:t xml:space="preserve"> </w:t>
      </w:r>
      <w:r w:rsidRPr="00A64B58">
        <w:rPr>
          <w:rFonts w:ascii="Calibri" w:eastAsia="Calibri" w:hAnsi="Calibri"/>
          <w:spacing w:val="-1"/>
          <w:szCs w:val="22"/>
        </w:rPr>
        <w:t>each</w:t>
      </w:r>
      <w:r w:rsidRPr="00A64B58">
        <w:rPr>
          <w:rFonts w:ascii="Calibri" w:eastAsia="Calibri" w:hAnsi="Calibri"/>
          <w:szCs w:val="22"/>
        </w:rPr>
        <w:t xml:space="preserve"> </w:t>
      </w:r>
      <w:r w:rsidRPr="00A64B58">
        <w:rPr>
          <w:rFonts w:ascii="Calibri" w:eastAsia="Calibri" w:hAnsi="Calibri"/>
          <w:spacing w:val="-1"/>
          <w:szCs w:val="22"/>
        </w:rPr>
        <w:t>sediment</w:t>
      </w:r>
      <w:r w:rsidRPr="00A64B58">
        <w:rPr>
          <w:rFonts w:ascii="Calibri" w:eastAsia="Calibri" w:hAnsi="Calibri"/>
          <w:spacing w:val="-3"/>
          <w:szCs w:val="22"/>
        </w:rPr>
        <w:t xml:space="preserve"> </w:t>
      </w:r>
      <w:r w:rsidRPr="00A64B58">
        <w:rPr>
          <w:rFonts w:ascii="Calibri" w:eastAsia="Calibri" w:hAnsi="Calibri"/>
          <w:spacing w:val="-2"/>
          <w:szCs w:val="22"/>
        </w:rPr>
        <w:t>basin</w:t>
      </w:r>
      <w:r w:rsidRPr="00A64B58">
        <w:rPr>
          <w:rFonts w:ascii="Calibri" w:eastAsia="Calibri" w:hAnsi="Calibri"/>
          <w:spacing w:val="-1"/>
          <w:szCs w:val="22"/>
        </w:rPr>
        <w:t xml:space="preserve"> </w:t>
      </w:r>
      <w:r w:rsidRPr="00A64B58">
        <w:rPr>
          <w:rFonts w:ascii="Calibri" w:eastAsia="Calibri" w:hAnsi="Calibri"/>
          <w:szCs w:val="22"/>
        </w:rPr>
        <w:t xml:space="preserve">at </w:t>
      </w:r>
      <w:r w:rsidRPr="00A64B58">
        <w:rPr>
          <w:rFonts w:ascii="Calibri" w:eastAsia="Calibri" w:hAnsi="Calibri"/>
          <w:spacing w:val="-1"/>
          <w:szCs w:val="22"/>
        </w:rPr>
        <w:t>least</w:t>
      </w:r>
      <w:r w:rsidRPr="00A64B58">
        <w:rPr>
          <w:rFonts w:ascii="Calibri" w:eastAsia="Calibri" w:hAnsi="Calibri"/>
          <w:szCs w:val="22"/>
        </w:rPr>
        <w:t xml:space="preserve"> </w:t>
      </w:r>
      <w:r w:rsidRPr="00A64B58">
        <w:rPr>
          <w:rFonts w:ascii="Calibri" w:eastAsia="Calibri" w:hAnsi="Calibri"/>
          <w:spacing w:val="-1"/>
          <w:szCs w:val="22"/>
        </w:rPr>
        <w:t>weekly</w:t>
      </w:r>
      <w:r w:rsidRPr="00A64B58">
        <w:rPr>
          <w:rFonts w:ascii="Calibri" w:eastAsia="Calibri" w:hAnsi="Calibri"/>
          <w:szCs w:val="22"/>
        </w:rPr>
        <w:t xml:space="preserve"> and</w:t>
      </w:r>
      <w:r w:rsidRPr="00A64B58">
        <w:rPr>
          <w:rFonts w:ascii="Calibri" w:eastAsia="Calibri" w:hAnsi="Calibri"/>
          <w:spacing w:val="-2"/>
          <w:szCs w:val="22"/>
        </w:rPr>
        <w:t xml:space="preserve"> </w:t>
      </w:r>
      <w:r w:rsidRPr="00A64B58">
        <w:rPr>
          <w:rFonts w:ascii="Calibri" w:eastAsia="Calibri" w:hAnsi="Calibri"/>
          <w:spacing w:val="-1"/>
          <w:szCs w:val="22"/>
        </w:rPr>
        <w:t>after</w:t>
      </w:r>
      <w:r w:rsidRPr="00A64B58">
        <w:rPr>
          <w:rFonts w:ascii="Calibri" w:eastAsia="Calibri" w:hAnsi="Calibri"/>
          <w:spacing w:val="-2"/>
          <w:szCs w:val="22"/>
        </w:rPr>
        <w:t xml:space="preserve"> </w:t>
      </w:r>
      <w:r w:rsidRPr="00A64B58">
        <w:rPr>
          <w:rFonts w:ascii="Calibri" w:eastAsia="Calibri" w:hAnsi="Calibri"/>
          <w:szCs w:val="22"/>
        </w:rPr>
        <w:t>each</w:t>
      </w:r>
      <w:r w:rsidRPr="00A64B58">
        <w:rPr>
          <w:rFonts w:ascii="Calibri" w:eastAsia="Calibri" w:hAnsi="Calibri"/>
          <w:spacing w:val="-1"/>
          <w:szCs w:val="22"/>
        </w:rPr>
        <w:t xml:space="preserve"> significant</w:t>
      </w:r>
      <w:r w:rsidRPr="00A64B58">
        <w:rPr>
          <w:rFonts w:ascii="Calibri" w:eastAsia="Calibri" w:hAnsi="Calibri"/>
          <w:szCs w:val="22"/>
        </w:rPr>
        <w:t xml:space="preserve"> </w:t>
      </w:r>
      <w:r w:rsidRPr="00A64B58">
        <w:rPr>
          <w:rFonts w:ascii="Calibri" w:eastAsia="Calibri" w:hAnsi="Calibri"/>
          <w:spacing w:val="-2"/>
          <w:szCs w:val="22"/>
        </w:rPr>
        <w:t>(1/2</w:t>
      </w:r>
      <w:r w:rsidRPr="00A64B58">
        <w:rPr>
          <w:rFonts w:ascii="Calibri" w:eastAsia="Calibri" w:hAnsi="Calibri"/>
          <w:szCs w:val="22"/>
        </w:rPr>
        <w:t xml:space="preserve"> inch</w:t>
      </w:r>
      <w:r w:rsidRPr="00A64B58">
        <w:rPr>
          <w:rFonts w:ascii="Calibri" w:eastAsia="Calibri" w:hAnsi="Calibri"/>
          <w:spacing w:val="-4"/>
          <w:szCs w:val="22"/>
        </w:rPr>
        <w:t xml:space="preserve"> </w:t>
      </w:r>
      <w:r w:rsidRPr="00A64B58">
        <w:rPr>
          <w:rFonts w:ascii="Calibri" w:eastAsia="Calibri" w:hAnsi="Calibri"/>
          <w:spacing w:val="-1"/>
          <w:szCs w:val="22"/>
        </w:rPr>
        <w:t>or</w:t>
      </w:r>
      <w:r w:rsidRPr="00A64B58">
        <w:rPr>
          <w:rFonts w:ascii="Calibri" w:eastAsia="Calibri" w:hAnsi="Calibri"/>
          <w:szCs w:val="22"/>
        </w:rPr>
        <w:t xml:space="preserve"> </w:t>
      </w:r>
      <w:r w:rsidRPr="00A64B58">
        <w:rPr>
          <w:rFonts w:ascii="Calibri" w:eastAsia="Calibri" w:hAnsi="Calibri"/>
          <w:spacing w:val="-1"/>
          <w:szCs w:val="22"/>
        </w:rPr>
        <w:t>greater)</w:t>
      </w:r>
      <w:r w:rsidRPr="00A64B58">
        <w:rPr>
          <w:rFonts w:ascii="Calibri" w:eastAsia="Calibri" w:hAnsi="Calibri"/>
          <w:spacing w:val="53"/>
          <w:szCs w:val="22"/>
        </w:rPr>
        <w:t xml:space="preserve"> </w:t>
      </w:r>
      <w:r w:rsidRPr="00A64B58">
        <w:rPr>
          <w:rFonts w:ascii="Calibri" w:eastAsia="Calibri" w:hAnsi="Calibri"/>
          <w:spacing w:val="-1"/>
          <w:szCs w:val="22"/>
        </w:rPr>
        <w:t>rainfall</w:t>
      </w:r>
      <w:r w:rsidRPr="00A64B58">
        <w:rPr>
          <w:rFonts w:ascii="Calibri" w:eastAsia="Calibri" w:hAnsi="Calibri"/>
          <w:szCs w:val="22"/>
        </w:rPr>
        <w:t xml:space="preserve"> </w:t>
      </w:r>
      <w:r w:rsidRPr="00A64B58">
        <w:rPr>
          <w:rFonts w:ascii="Calibri" w:eastAsia="Calibri" w:hAnsi="Calibri"/>
          <w:spacing w:val="-1"/>
          <w:szCs w:val="22"/>
        </w:rPr>
        <w:t xml:space="preserve">event </w:t>
      </w:r>
      <w:r w:rsidRPr="00A64B58">
        <w:rPr>
          <w:rFonts w:ascii="Calibri" w:eastAsia="Calibri" w:hAnsi="Calibri"/>
          <w:szCs w:val="22"/>
        </w:rPr>
        <w:t>and</w:t>
      </w:r>
      <w:r w:rsidRPr="00A64B58">
        <w:rPr>
          <w:rFonts w:ascii="Calibri" w:eastAsia="Calibri" w:hAnsi="Calibri"/>
          <w:spacing w:val="-1"/>
          <w:szCs w:val="22"/>
        </w:rPr>
        <w:t xml:space="preserve"> repair</w:t>
      </w:r>
      <w:r w:rsidRPr="00A64B58">
        <w:rPr>
          <w:rFonts w:ascii="Calibri" w:eastAsia="Calibri" w:hAnsi="Calibri"/>
          <w:spacing w:val="-3"/>
          <w:szCs w:val="22"/>
        </w:rPr>
        <w:t xml:space="preserve"> </w:t>
      </w:r>
      <w:r w:rsidRPr="00A64B58">
        <w:rPr>
          <w:rFonts w:ascii="Calibri" w:eastAsia="Calibri" w:hAnsi="Calibri"/>
          <w:spacing w:val="-1"/>
          <w:szCs w:val="22"/>
        </w:rPr>
        <w:t>immediately.</w:t>
      </w:r>
    </w:p>
    <w:p w14:paraId="3B2CD9A6" w14:textId="77777777" w:rsidR="00A64B58" w:rsidRPr="00A64B58" w:rsidRDefault="00A64B58" w:rsidP="00A64B58">
      <w:pPr>
        <w:widowControl w:val="0"/>
        <w:numPr>
          <w:ilvl w:val="2"/>
          <w:numId w:val="11"/>
        </w:numPr>
        <w:tabs>
          <w:tab w:val="left" w:pos="1221"/>
        </w:tabs>
        <w:ind w:right="423"/>
        <w:rPr>
          <w:rFonts w:ascii="Calibri" w:eastAsia="Calibri" w:hAnsi="Calibri"/>
          <w:szCs w:val="22"/>
        </w:rPr>
      </w:pPr>
      <w:r w:rsidRPr="00A64B58">
        <w:rPr>
          <w:rFonts w:ascii="Calibri" w:eastAsia="Calibri" w:hAnsi="Calibri"/>
          <w:spacing w:val="-1"/>
          <w:szCs w:val="22"/>
        </w:rPr>
        <w:t>Remove</w:t>
      </w:r>
      <w:r w:rsidRPr="00A64B58">
        <w:rPr>
          <w:rFonts w:ascii="Calibri" w:eastAsia="Calibri" w:hAnsi="Calibri"/>
          <w:szCs w:val="22"/>
        </w:rPr>
        <w:t xml:space="preserve"> </w:t>
      </w:r>
      <w:r w:rsidRPr="00A64B58">
        <w:rPr>
          <w:rFonts w:ascii="Calibri" w:eastAsia="Calibri" w:hAnsi="Calibri"/>
          <w:spacing w:val="-1"/>
          <w:szCs w:val="22"/>
        </w:rPr>
        <w:t xml:space="preserve">sediment </w:t>
      </w:r>
      <w:r w:rsidRPr="00A64B58">
        <w:rPr>
          <w:rFonts w:ascii="Calibri" w:eastAsia="Calibri" w:hAnsi="Calibri"/>
          <w:szCs w:val="22"/>
        </w:rPr>
        <w:t>and</w:t>
      </w:r>
      <w:r w:rsidRPr="00A64B58">
        <w:rPr>
          <w:rFonts w:ascii="Calibri" w:eastAsia="Calibri" w:hAnsi="Calibri"/>
          <w:spacing w:val="-1"/>
          <w:szCs w:val="22"/>
        </w:rPr>
        <w:t xml:space="preserve"> restore</w:t>
      </w:r>
      <w:r w:rsidRPr="00A64B58">
        <w:rPr>
          <w:rFonts w:ascii="Calibri" w:eastAsia="Calibri" w:hAnsi="Calibri"/>
          <w:spacing w:val="-2"/>
          <w:szCs w:val="22"/>
        </w:rPr>
        <w:t xml:space="preserve"> </w:t>
      </w:r>
      <w:r w:rsidRPr="00A64B58">
        <w:rPr>
          <w:rFonts w:ascii="Calibri" w:eastAsia="Calibri" w:hAnsi="Calibri"/>
          <w:szCs w:val="22"/>
        </w:rPr>
        <w:t xml:space="preserve">the </w:t>
      </w:r>
      <w:r w:rsidRPr="00A64B58">
        <w:rPr>
          <w:rFonts w:ascii="Calibri" w:eastAsia="Calibri" w:hAnsi="Calibri"/>
          <w:spacing w:val="-1"/>
          <w:szCs w:val="22"/>
        </w:rPr>
        <w:t>basin</w:t>
      </w:r>
      <w:r w:rsidRPr="00A64B58">
        <w:rPr>
          <w:rFonts w:ascii="Calibri" w:eastAsia="Calibri" w:hAnsi="Calibri"/>
          <w:spacing w:val="-3"/>
          <w:szCs w:val="22"/>
        </w:rPr>
        <w:t xml:space="preserve"> </w:t>
      </w:r>
      <w:r w:rsidRPr="00A64B58">
        <w:rPr>
          <w:rFonts w:ascii="Calibri" w:eastAsia="Calibri" w:hAnsi="Calibri"/>
          <w:szCs w:val="22"/>
        </w:rPr>
        <w:t>to</w:t>
      </w:r>
      <w:r w:rsidRPr="00A64B58">
        <w:rPr>
          <w:rFonts w:ascii="Calibri" w:eastAsia="Calibri" w:hAnsi="Calibri"/>
          <w:spacing w:val="-1"/>
          <w:szCs w:val="22"/>
        </w:rPr>
        <w:t xml:space="preserve"> </w:t>
      </w:r>
      <w:r w:rsidRPr="00A64B58">
        <w:rPr>
          <w:rFonts w:ascii="Calibri" w:eastAsia="Calibri" w:hAnsi="Calibri"/>
          <w:szCs w:val="22"/>
        </w:rPr>
        <w:t>its</w:t>
      </w:r>
      <w:r w:rsidRPr="00A64B58">
        <w:rPr>
          <w:rFonts w:ascii="Calibri" w:eastAsia="Calibri" w:hAnsi="Calibri"/>
          <w:spacing w:val="-2"/>
          <w:szCs w:val="22"/>
        </w:rPr>
        <w:t xml:space="preserve"> </w:t>
      </w:r>
      <w:r w:rsidRPr="00A64B58">
        <w:rPr>
          <w:rFonts w:ascii="Calibri" w:eastAsia="Calibri" w:hAnsi="Calibri"/>
          <w:spacing w:val="-1"/>
          <w:szCs w:val="22"/>
        </w:rPr>
        <w:t>original</w:t>
      </w:r>
      <w:r w:rsidRPr="00A64B58">
        <w:rPr>
          <w:rFonts w:ascii="Calibri" w:eastAsia="Calibri" w:hAnsi="Calibri"/>
          <w:spacing w:val="-3"/>
          <w:szCs w:val="22"/>
        </w:rPr>
        <w:t xml:space="preserve"> </w:t>
      </w:r>
      <w:r w:rsidRPr="00A64B58">
        <w:rPr>
          <w:rFonts w:ascii="Calibri" w:eastAsia="Calibri" w:hAnsi="Calibri"/>
          <w:spacing w:val="-1"/>
          <w:szCs w:val="22"/>
        </w:rPr>
        <w:t>dimensions</w:t>
      </w:r>
      <w:r w:rsidRPr="00A64B58">
        <w:rPr>
          <w:rFonts w:ascii="Calibri" w:eastAsia="Calibri" w:hAnsi="Calibri"/>
          <w:szCs w:val="22"/>
        </w:rPr>
        <w:t xml:space="preserve"> </w:t>
      </w:r>
      <w:r w:rsidRPr="00A64B58">
        <w:rPr>
          <w:rFonts w:ascii="Calibri" w:eastAsia="Calibri" w:hAnsi="Calibri"/>
          <w:spacing w:val="-1"/>
          <w:szCs w:val="22"/>
        </w:rPr>
        <w:t>when</w:t>
      </w:r>
      <w:r w:rsidRPr="00A64B58">
        <w:rPr>
          <w:rFonts w:ascii="Calibri" w:eastAsia="Calibri" w:hAnsi="Calibri"/>
          <w:spacing w:val="-3"/>
          <w:szCs w:val="22"/>
        </w:rPr>
        <w:t xml:space="preserve"> </w:t>
      </w:r>
      <w:r w:rsidRPr="00A64B58">
        <w:rPr>
          <w:rFonts w:ascii="Calibri" w:eastAsia="Calibri" w:hAnsi="Calibri"/>
          <w:szCs w:val="22"/>
        </w:rPr>
        <w:t xml:space="preserve">it </w:t>
      </w:r>
      <w:r w:rsidRPr="00A64B58">
        <w:rPr>
          <w:rFonts w:ascii="Calibri" w:eastAsia="Calibri" w:hAnsi="Calibri"/>
          <w:spacing w:val="-1"/>
          <w:szCs w:val="22"/>
        </w:rPr>
        <w:t>accumulates</w:t>
      </w:r>
      <w:r w:rsidRPr="00A64B58">
        <w:rPr>
          <w:rFonts w:ascii="Calibri" w:eastAsia="Calibri" w:hAnsi="Calibri"/>
          <w:szCs w:val="22"/>
        </w:rPr>
        <w:t xml:space="preserve"> </w:t>
      </w:r>
      <w:r w:rsidRPr="00A64B58">
        <w:rPr>
          <w:rFonts w:ascii="Calibri" w:eastAsia="Calibri" w:hAnsi="Calibri"/>
          <w:spacing w:val="-1"/>
          <w:szCs w:val="22"/>
        </w:rPr>
        <w:t>to</w:t>
      </w:r>
      <w:r w:rsidRPr="00A64B58">
        <w:rPr>
          <w:rFonts w:ascii="Calibri" w:eastAsia="Calibri" w:hAnsi="Calibri"/>
          <w:spacing w:val="55"/>
          <w:szCs w:val="22"/>
        </w:rPr>
        <w:t xml:space="preserve"> </w:t>
      </w:r>
      <w:r w:rsidRPr="00A64B58">
        <w:rPr>
          <w:rFonts w:ascii="Calibri" w:eastAsia="Calibri" w:hAnsi="Calibri"/>
          <w:spacing w:val="-1"/>
          <w:szCs w:val="22"/>
        </w:rPr>
        <w:t xml:space="preserve">one-half </w:t>
      </w:r>
      <w:r w:rsidRPr="00A64B58">
        <w:rPr>
          <w:rFonts w:ascii="Calibri" w:eastAsia="Calibri" w:hAnsi="Calibri"/>
          <w:spacing w:val="-2"/>
          <w:szCs w:val="22"/>
        </w:rPr>
        <w:t>the</w:t>
      </w:r>
      <w:r w:rsidRPr="00A64B58">
        <w:rPr>
          <w:rFonts w:ascii="Calibri" w:eastAsia="Calibri" w:hAnsi="Calibri"/>
          <w:szCs w:val="22"/>
        </w:rPr>
        <w:t xml:space="preserve"> </w:t>
      </w:r>
      <w:r w:rsidRPr="00A64B58">
        <w:rPr>
          <w:rFonts w:ascii="Calibri" w:eastAsia="Calibri" w:hAnsi="Calibri"/>
          <w:spacing w:val="-1"/>
          <w:szCs w:val="22"/>
        </w:rPr>
        <w:t>design depth.</w:t>
      </w:r>
      <w:r w:rsidRPr="00A64B58">
        <w:rPr>
          <w:rFonts w:ascii="Calibri" w:eastAsia="Calibri" w:hAnsi="Calibri"/>
          <w:spacing w:val="48"/>
          <w:szCs w:val="22"/>
        </w:rPr>
        <w:t xml:space="preserve"> </w:t>
      </w:r>
      <w:r w:rsidRPr="00A64B58">
        <w:rPr>
          <w:rFonts w:ascii="Calibri" w:eastAsia="Calibri" w:hAnsi="Calibri"/>
          <w:spacing w:val="-1"/>
          <w:szCs w:val="22"/>
        </w:rPr>
        <w:t>Place</w:t>
      </w:r>
      <w:r w:rsidRPr="00A64B58">
        <w:rPr>
          <w:rFonts w:ascii="Calibri" w:eastAsia="Calibri" w:hAnsi="Calibri"/>
          <w:szCs w:val="22"/>
        </w:rPr>
        <w:t xml:space="preserve"> </w:t>
      </w:r>
      <w:r w:rsidRPr="00A64B58">
        <w:rPr>
          <w:rFonts w:ascii="Calibri" w:eastAsia="Calibri" w:hAnsi="Calibri"/>
          <w:spacing w:val="-1"/>
          <w:szCs w:val="22"/>
        </w:rPr>
        <w:t>removed</w:t>
      </w:r>
      <w:r w:rsidRPr="00A64B58">
        <w:rPr>
          <w:rFonts w:ascii="Calibri" w:eastAsia="Calibri" w:hAnsi="Calibri"/>
          <w:szCs w:val="22"/>
        </w:rPr>
        <w:t xml:space="preserve"> </w:t>
      </w:r>
      <w:r w:rsidRPr="00A64B58">
        <w:rPr>
          <w:rFonts w:ascii="Calibri" w:eastAsia="Calibri" w:hAnsi="Calibri"/>
          <w:spacing w:val="-1"/>
          <w:szCs w:val="22"/>
        </w:rPr>
        <w:t>sediment</w:t>
      </w:r>
      <w:r w:rsidRPr="00A64B58">
        <w:rPr>
          <w:rFonts w:ascii="Calibri" w:eastAsia="Calibri" w:hAnsi="Calibri"/>
          <w:spacing w:val="-3"/>
          <w:szCs w:val="22"/>
        </w:rPr>
        <w:t xml:space="preserve"> </w:t>
      </w:r>
      <w:r w:rsidRPr="00A64B58">
        <w:rPr>
          <w:rFonts w:ascii="Calibri" w:eastAsia="Calibri" w:hAnsi="Calibri"/>
          <w:spacing w:val="-2"/>
          <w:szCs w:val="22"/>
        </w:rPr>
        <w:t>in</w:t>
      </w:r>
      <w:r w:rsidRPr="00A64B58">
        <w:rPr>
          <w:rFonts w:ascii="Calibri" w:eastAsia="Calibri" w:hAnsi="Calibri"/>
          <w:spacing w:val="-1"/>
          <w:szCs w:val="22"/>
        </w:rPr>
        <w:t xml:space="preserve"> </w:t>
      </w:r>
      <w:r w:rsidRPr="00A64B58">
        <w:rPr>
          <w:rFonts w:ascii="Calibri" w:eastAsia="Calibri" w:hAnsi="Calibri"/>
          <w:szCs w:val="22"/>
        </w:rPr>
        <w:t>an area</w:t>
      </w:r>
      <w:r w:rsidRPr="00A64B58">
        <w:rPr>
          <w:rFonts w:ascii="Calibri" w:eastAsia="Calibri" w:hAnsi="Calibri"/>
          <w:spacing w:val="-2"/>
          <w:szCs w:val="22"/>
        </w:rPr>
        <w:t xml:space="preserve"> </w:t>
      </w:r>
      <w:r w:rsidRPr="00A64B58">
        <w:rPr>
          <w:rFonts w:ascii="Calibri" w:eastAsia="Calibri" w:hAnsi="Calibri"/>
          <w:szCs w:val="22"/>
        </w:rPr>
        <w:t xml:space="preserve">with </w:t>
      </w:r>
      <w:r w:rsidRPr="00A64B58">
        <w:rPr>
          <w:rFonts w:ascii="Calibri" w:eastAsia="Calibri" w:hAnsi="Calibri"/>
          <w:spacing w:val="-1"/>
          <w:szCs w:val="22"/>
        </w:rPr>
        <w:t>sediment controls.</w:t>
      </w:r>
      <w:r w:rsidRPr="00A64B58">
        <w:rPr>
          <w:rFonts w:ascii="Calibri" w:eastAsia="Calibri" w:hAnsi="Calibri"/>
          <w:spacing w:val="57"/>
          <w:szCs w:val="22"/>
        </w:rPr>
        <w:t xml:space="preserve"> </w:t>
      </w:r>
      <w:r w:rsidRPr="00A64B58">
        <w:rPr>
          <w:rFonts w:ascii="Calibri" w:eastAsia="Calibri" w:hAnsi="Calibri"/>
          <w:spacing w:val="-1"/>
          <w:szCs w:val="22"/>
        </w:rPr>
        <w:t>Dewatering</w:t>
      </w:r>
      <w:r w:rsidRPr="00A64B58">
        <w:rPr>
          <w:rFonts w:ascii="Calibri" w:eastAsia="Calibri" w:hAnsi="Calibri"/>
          <w:spacing w:val="-3"/>
          <w:szCs w:val="22"/>
        </w:rPr>
        <w:t xml:space="preserve"> </w:t>
      </w:r>
      <w:r w:rsidRPr="00A64B58">
        <w:rPr>
          <w:rFonts w:ascii="Calibri" w:eastAsia="Calibri" w:hAnsi="Calibri"/>
          <w:spacing w:val="-1"/>
          <w:szCs w:val="22"/>
        </w:rPr>
        <w:t>may</w:t>
      </w:r>
      <w:r w:rsidRPr="00A64B58">
        <w:rPr>
          <w:rFonts w:ascii="Calibri" w:eastAsia="Calibri" w:hAnsi="Calibri"/>
          <w:szCs w:val="22"/>
        </w:rPr>
        <w:t xml:space="preserve"> </w:t>
      </w:r>
      <w:r w:rsidRPr="00A64B58">
        <w:rPr>
          <w:rFonts w:ascii="Calibri" w:eastAsia="Calibri" w:hAnsi="Calibri"/>
          <w:spacing w:val="-1"/>
          <w:szCs w:val="22"/>
        </w:rPr>
        <w:t>be</w:t>
      </w:r>
      <w:r w:rsidRPr="00A64B58">
        <w:rPr>
          <w:rFonts w:ascii="Calibri" w:eastAsia="Calibri" w:hAnsi="Calibri"/>
          <w:szCs w:val="22"/>
        </w:rPr>
        <w:t xml:space="preserve"> </w:t>
      </w:r>
      <w:r w:rsidRPr="00A64B58">
        <w:rPr>
          <w:rFonts w:ascii="Calibri" w:eastAsia="Calibri" w:hAnsi="Calibri"/>
          <w:spacing w:val="-1"/>
          <w:szCs w:val="22"/>
        </w:rPr>
        <w:t>required prior</w:t>
      </w:r>
      <w:r w:rsidRPr="00A64B58">
        <w:rPr>
          <w:rFonts w:ascii="Calibri" w:eastAsia="Calibri" w:hAnsi="Calibri"/>
          <w:szCs w:val="22"/>
        </w:rPr>
        <w:t xml:space="preserve"> </w:t>
      </w:r>
      <w:r w:rsidRPr="00A64B58">
        <w:rPr>
          <w:rFonts w:ascii="Calibri" w:eastAsia="Calibri" w:hAnsi="Calibri"/>
          <w:spacing w:val="-1"/>
          <w:szCs w:val="22"/>
        </w:rPr>
        <w:t>to</w:t>
      </w:r>
      <w:r w:rsidRPr="00A64B58">
        <w:rPr>
          <w:rFonts w:ascii="Calibri" w:eastAsia="Calibri" w:hAnsi="Calibri"/>
          <w:spacing w:val="1"/>
          <w:szCs w:val="22"/>
        </w:rPr>
        <w:t xml:space="preserve"> </w:t>
      </w:r>
      <w:r w:rsidRPr="00A64B58">
        <w:rPr>
          <w:rFonts w:ascii="Calibri" w:eastAsia="Calibri" w:hAnsi="Calibri"/>
          <w:spacing w:val="-1"/>
          <w:szCs w:val="22"/>
        </w:rPr>
        <w:t>sediment removal.</w:t>
      </w:r>
      <w:r w:rsidRPr="00A64B58">
        <w:rPr>
          <w:rFonts w:ascii="Calibri" w:eastAsia="Calibri" w:hAnsi="Calibri"/>
          <w:szCs w:val="22"/>
        </w:rPr>
        <w:t xml:space="preserve">  </w:t>
      </w:r>
      <w:r w:rsidRPr="00A64B58">
        <w:rPr>
          <w:rFonts w:ascii="Calibri" w:eastAsia="Calibri" w:hAnsi="Calibri"/>
          <w:spacing w:val="-1"/>
          <w:szCs w:val="22"/>
        </w:rPr>
        <w:t>See</w:t>
      </w:r>
      <w:r w:rsidRPr="00A64B58">
        <w:rPr>
          <w:rFonts w:ascii="Calibri" w:eastAsia="Calibri" w:hAnsi="Calibri"/>
          <w:spacing w:val="1"/>
          <w:szCs w:val="22"/>
        </w:rPr>
        <w:t xml:space="preserve"> </w:t>
      </w:r>
      <w:r w:rsidRPr="00A64B58">
        <w:rPr>
          <w:rFonts w:ascii="Calibri" w:eastAsia="Calibri" w:hAnsi="Calibri"/>
          <w:spacing w:val="-1"/>
          <w:szCs w:val="22"/>
        </w:rPr>
        <w:t>plan</w:t>
      </w:r>
      <w:r w:rsidRPr="00A64B58">
        <w:rPr>
          <w:rFonts w:ascii="Calibri" w:eastAsia="Calibri" w:hAnsi="Calibri"/>
          <w:spacing w:val="-4"/>
          <w:szCs w:val="22"/>
        </w:rPr>
        <w:t xml:space="preserve"> </w:t>
      </w:r>
      <w:r w:rsidRPr="00A64B58">
        <w:rPr>
          <w:rFonts w:ascii="Calibri" w:eastAsia="Calibri" w:hAnsi="Calibri"/>
          <w:spacing w:val="-1"/>
          <w:szCs w:val="22"/>
        </w:rPr>
        <w:t>sheet</w:t>
      </w:r>
      <w:r w:rsidRPr="00A64B58">
        <w:rPr>
          <w:rFonts w:ascii="Calibri" w:eastAsia="Calibri" w:hAnsi="Calibri"/>
          <w:spacing w:val="-2"/>
          <w:szCs w:val="22"/>
        </w:rPr>
        <w:t xml:space="preserve"> </w:t>
      </w:r>
      <w:r w:rsidRPr="00A64B58">
        <w:rPr>
          <w:rFonts w:ascii="Calibri" w:eastAsia="Calibri" w:hAnsi="Calibri"/>
          <w:szCs w:val="22"/>
        </w:rPr>
        <w:t>for</w:t>
      </w:r>
      <w:r w:rsidRPr="00A64B58">
        <w:rPr>
          <w:rFonts w:ascii="Calibri" w:eastAsia="Calibri" w:hAnsi="Calibri"/>
          <w:spacing w:val="-3"/>
          <w:szCs w:val="22"/>
        </w:rPr>
        <w:t xml:space="preserve"> </w:t>
      </w:r>
      <w:r w:rsidRPr="00A64B58">
        <w:rPr>
          <w:rFonts w:ascii="Calibri" w:eastAsia="Calibri" w:hAnsi="Calibri"/>
          <w:spacing w:val="-1"/>
          <w:szCs w:val="22"/>
        </w:rPr>
        <w:t>dewatering</w:t>
      </w:r>
      <w:r w:rsidRPr="00A64B58">
        <w:rPr>
          <w:rFonts w:ascii="Calibri" w:eastAsia="Calibri" w:hAnsi="Calibri"/>
          <w:spacing w:val="51"/>
          <w:szCs w:val="22"/>
        </w:rPr>
        <w:t xml:space="preserve"> </w:t>
      </w:r>
      <w:r w:rsidRPr="00A64B58">
        <w:rPr>
          <w:rFonts w:ascii="Calibri" w:eastAsia="Calibri" w:hAnsi="Calibri"/>
          <w:spacing w:val="-1"/>
          <w:szCs w:val="22"/>
        </w:rPr>
        <w:t>instructions.</w:t>
      </w:r>
      <w:r w:rsidRPr="00A64B58">
        <w:rPr>
          <w:rFonts w:ascii="Calibri" w:eastAsia="Calibri" w:hAnsi="Calibri"/>
          <w:spacing w:val="47"/>
          <w:szCs w:val="22"/>
        </w:rPr>
        <w:t xml:space="preserve"> </w:t>
      </w:r>
      <w:r w:rsidRPr="00A64B58">
        <w:rPr>
          <w:rFonts w:ascii="Calibri" w:eastAsia="Calibri" w:hAnsi="Calibri"/>
          <w:spacing w:val="-1"/>
          <w:szCs w:val="22"/>
        </w:rPr>
        <w:t>Care</w:t>
      </w:r>
      <w:r w:rsidRPr="00A64B58">
        <w:rPr>
          <w:rFonts w:ascii="Calibri" w:eastAsia="Calibri" w:hAnsi="Calibri"/>
          <w:spacing w:val="-2"/>
          <w:szCs w:val="22"/>
        </w:rPr>
        <w:t xml:space="preserve"> </w:t>
      </w:r>
      <w:r w:rsidRPr="00A64B58">
        <w:rPr>
          <w:rFonts w:ascii="Calibri" w:eastAsia="Calibri" w:hAnsi="Calibri"/>
          <w:spacing w:val="-1"/>
          <w:szCs w:val="22"/>
        </w:rPr>
        <w:t xml:space="preserve">should </w:t>
      </w:r>
      <w:r w:rsidRPr="00A64B58">
        <w:rPr>
          <w:rFonts w:ascii="Calibri" w:eastAsia="Calibri" w:hAnsi="Calibri"/>
          <w:spacing w:val="-2"/>
          <w:szCs w:val="22"/>
        </w:rPr>
        <w:t>be</w:t>
      </w:r>
      <w:r w:rsidRPr="00A64B58">
        <w:rPr>
          <w:rFonts w:ascii="Calibri" w:eastAsia="Calibri" w:hAnsi="Calibri"/>
          <w:szCs w:val="22"/>
        </w:rPr>
        <w:t xml:space="preserve"> </w:t>
      </w:r>
      <w:r w:rsidRPr="00A64B58">
        <w:rPr>
          <w:rFonts w:ascii="Calibri" w:eastAsia="Calibri" w:hAnsi="Calibri"/>
          <w:spacing w:val="-1"/>
          <w:szCs w:val="22"/>
        </w:rPr>
        <w:t>taken</w:t>
      </w:r>
      <w:r w:rsidRPr="00A64B58">
        <w:rPr>
          <w:rFonts w:ascii="Calibri" w:eastAsia="Calibri" w:hAnsi="Calibri"/>
          <w:szCs w:val="22"/>
        </w:rPr>
        <w:t xml:space="preserve"> </w:t>
      </w:r>
      <w:r w:rsidRPr="00A64B58">
        <w:rPr>
          <w:rFonts w:ascii="Calibri" w:eastAsia="Calibri" w:hAnsi="Calibri"/>
          <w:spacing w:val="-1"/>
          <w:szCs w:val="22"/>
        </w:rPr>
        <w:t>to</w:t>
      </w:r>
      <w:r w:rsidRPr="00A64B58">
        <w:rPr>
          <w:rFonts w:ascii="Calibri" w:eastAsia="Calibri" w:hAnsi="Calibri"/>
          <w:spacing w:val="1"/>
          <w:szCs w:val="22"/>
        </w:rPr>
        <w:t xml:space="preserve"> </w:t>
      </w:r>
      <w:r w:rsidRPr="00A64B58">
        <w:rPr>
          <w:rFonts w:ascii="Calibri" w:eastAsia="Calibri" w:hAnsi="Calibri"/>
          <w:spacing w:val="-1"/>
          <w:szCs w:val="22"/>
        </w:rPr>
        <w:t>avoid</w:t>
      </w:r>
      <w:r w:rsidRPr="00A64B58">
        <w:rPr>
          <w:rFonts w:ascii="Calibri" w:eastAsia="Calibri" w:hAnsi="Calibri"/>
          <w:spacing w:val="-4"/>
          <w:szCs w:val="22"/>
        </w:rPr>
        <w:t xml:space="preserve"> </w:t>
      </w:r>
      <w:r w:rsidRPr="00A64B58">
        <w:rPr>
          <w:rFonts w:ascii="Calibri" w:eastAsia="Calibri" w:hAnsi="Calibri"/>
          <w:spacing w:val="-1"/>
          <w:szCs w:val="22"/>
        </w:rPr>
        <w:t>direct</w:t>
      </w:r>
      <w:r w:rsidRPr="00A64B58">
        <w:rPr>
          <w:rFonts w:ascii="Calibri" w:eastAsia="Calibri" w:hAnsi="Calibri"/>
          <w:spacing w:val="-2"/>
          <w:szCs w:val="22"/>
        </w:rPr>
        <w:t xml:space="preserve"> </w:t>
      </w:r>
      <w:r w:rsidRPr="00A64B58">
        <w:rPr>
          <w:rFonts w:ascii="Calibri" w:eastAsia="Calibri" w:hAnsi="Calibri"/>
          <w:spacing w:val="-1"/>
          <w:szCs w:val="22"/>
        </w:rPr>
        <w:t>discharge</w:t>
      </w:r>
      <w:r w:rsidRPr="00A64B58">
        <w:rPr>
          <w:rFonts w:ascii="Calibri" w:eastAsia="Calibri" w:hAnsi="Calibri"/>
          <w:szCs w:val="22"/>
        </w:rPr>
        <w:t xml:space="preserve"> of</w:t>
      </w:r>
      <w:r w:rsidRPr="00A64B58">
        <w:rPr>
          <w:rFonts w:ascii="Calibri" w:eastAsia="Calibri" w:hAnsi="Calibri"/>
          <w:spacing w:val="-2"/>
          <w:szCs w:val="22"/>
        </w:rPr>
        <w:t xml:space="preserve"> </w:t>
      </w:r>
      <w:r w:rsidRPr="00A64B58">
        <w:rPr>
          <w:rFonts w:ascii="Calibri" w:eastAsia="Calibri" w:hAnsi="Calibri"/>
          <w:spacing w:val="-1"/>
          <w:szCs w:val="22"/>
        </w:rPr>
        <w:t>turbid water</w:t>
      </w:r>
      <w:r w:rsidRPr="00A64B58">
        <w:rPr>
          <w:rFonts w:ascii="Calibri" w:eastAsia="Calibri" w:hAnsi="Calibri"/>
          <w:szCs w:val="22"/>
        </w:rPr>
        <w:t xml:space="preserve"> </w:t>
      </w:r>
      <w:r w:rsidRPr="00A64B58">
        <w:rPr>
          <w:rFonts w:ascii="Calibri" w:eastAsia="Calibri" w:hAnsi="Calibri"/>
          <w:spacing w:val="-1"/>
          <w:szCs w:val="22"/>
        </w:rPr>
        <w:t>to</w:t>
      </w:r>
      <w:r w:rsidRPr="00A64B58">
        <w:rPr>
          <w:rFonts w:ascii="Calibri" w:eastAsia="Calibri" w:hAnsi="Calibri"/>
          <w:spacing w:val="1"/>
          <w:szCs w:val="22"/>
        </w:rPr>
        <w:t xml:space="preserve"> </w:t>
      </w:r>
      <w:r w:rsidRPr="00A64B58">
        <w:rPr>
          <w:rFonts w:ascii="Calibri" w:eastAsia="Calibri" w:hAnsi="Calibri"/>
          <w:spacing w:val="-1"/>
          <w:szCs w:val="22"/>
        </w:rPr>
        <w:t>stream</w:t>
      </w:r>
      <w:r w:rsidRPr="00A64B58">
        <w:rPr>
          <w:rFonts w:ascii="Calibri" w:eastAsia="Calibri" w:hAnsi="Calibri"/>
          <w:spacing w:val="53"/>
          <w:szCs w:val="22"/>
        </w:rPr>
        <w:t xml:space="preserve"> </w:t>
      </w:r>
      <w:r w:rsidRPr="00A64B58">
        <w:rPr>
          <w:rFonts w:ascii="Calibri" w:eastAsia="Calibri" w:hAnsi="Calibri"/>
          <w:spacing w:val="-1"/>
          <w:szCs w:val="22"/>
        </w:rPr>
        <w:t>during basin dewatering process.</w:t>
      </w:r>
    </w:p>
    <w:p w14:paraId="42A6790A" w14:textId="77777777" w:rsidR="00A64B58" w:rsidRPr="00A64B58" w:rsidRDefault="00A64B58" w:rsidP="00A64B58">
      <w:pPr>
        <w:widowControl w:val="0"/>
        <w:spacing w:before="8"/>
        <w:rPr>
          <w:rFonts w:ascii="Calibri" w:eastAsia="Calibri" w:hAnsi="Calibri" w:cs="Calibri"/>
          <w:szCs w:val="22"/>
        </w:rPr>
      </w:pPr>
    </w:p>
    <w:tbl>
      <w:tblPr>
        <w:tblW w:w="0" w:type="auto"/>
        <w:tblInd w:w="1106" w:type="dxa"/>
        <w:tblLayout w:type="fixed"/>
        <w:tblCellMar>
          <w:left w:w="0" w:type="dxa"/>
          <w:right w:w="0" w:type="dxa"/>
        </w:tblCellMar>
        <w:tblLook w:val="01E0" w:firstRow="1" w:lastRow="1" w:firstColumn="1" w:lastColumn="1" w:noHBand="0" w:noVBand="0"/>
      </w:tblPr>
      <w:tblGrid>
        <w:gridCol w:w="1368"/>
        <w:gridCol w:w="2161"/>
        <w:gridCol w:w="2252"/>
        <w:gridCol w:w="2341"/>
      </w:tblGrid>
      <w:tr w:rsidR="00A64B58" w:rsidRPr="00A64B58" w14:paraId="24FC8CDC" w14:textId="77777777" w:rsidTr="00A64B58">
        <w:trPr>
          <w:trHeight w:hRule="exact" w:val="547"/>
        </w:trPr>
        <w:tc>
          <w:tcPr>
            <w:tcW w:w="1368" w:type="dxa"/>
            <w:tcBorders>
              <w:top w:val="single" w:sz="5" w:space="0" w:color="000000"/>
              <w:left w:val="single" w:sz="5" w:space="0" w:color="000000"/>
              <w:bottom w:val="single" w:sz="5" w:space="0" w:color="000000"/>
              <w:right w:val="single" w:sz="5" w:space="0" w:color="000000"/>
            </w:tcBorders>
          </w:tcPr>
          <w:p w14:paraId="077E5645" w14:textId="77777777" w:rsidR="00A64B58" w:rsidRPr="00A64B58" w:rsidRDefault="00A64B58" w:rsidP="00A64B58">
            <w:pPr>
              <w:widowControl w:val="0"/>
              <w:spacing w:before="130"/>
              <w:ind w:left="438"/>
              <w:rPr>
                <w:rFonts w:ascii="Calibri" w:eastAsia="Calibri" w:hAnsi="Calibri" w:cs="Calibri"/>
                <w:szCs w:val="22"/>
              </w:rPr>
            </w:pPr>
            <w:r w:rsidRPr="00A64B58">
              <w:rPr>
                <w:rFonts w:ascii="Calibri" w:eastAsia="Calibri" w:hAnsi="Calibri"/>
                <w:szCs w:val="22"/>
              </w:rPr>
              <w:t>Basin</w:t>
            </w:r>
          </w:p>
        </w:tc>
        <w:tc>
          <w:tcPr>
            <w:tcW w:w="2161" w:type="dxa"/>
            <w:tcBorders>
              <w:top w:val="single" w:sz="5" w:space="0" w:color="000000"/>
              <w:left w:val="single" w:sz="5" w:space="0" w:color="000000"/>
              <w:bottom w:val="single" w:sz="5" w:space="0" w:color="000000"/>
              <w:right w:val="single" w:sz="5" w:space="0" w:color="000000"/>
            </w:tcBorders>
          </w:tcPr>
          <w:p w14:paraId="14C03C2F" w14:textId="77777777" w:rsidR="00A64B58" w:rsidRPr="00A64B58" w:rsidRDefault="00A64B58" w:rsidP="00A64B58">
            <w:pPr>
              <w:widowControl w:val="0"/>
              <w:spacing w:before="130"/>
              <w:ind w:left="297"/>
              <w:rPr>
                <w:rFonts w:ascii="Calibri" w:eastAsia="Calibri" w:hAnsi="Calibri" w:cs="Calibri"/>
                <w:szCs w:val="22"/>
              </w:rPr>
            </w:pPr>
            <w:r w:rsidRPr="00A64B58">
              <w:rPr>
                <w:rFonts w:ascii="Calibri" w:eastAsia="Calibri" w:hAnsi="Calibri"/>
                <w:spacing w:val="-1"/>
                <w:szCs w:val="22"/>
              </w:rPr>
              <w:t>Bottom</w:t>
            </w:r>
            <w:r w:rsidRPr="00A64B58">
              <w:rPr>
                <w:rFonts w:ascii="Calibri" w:eastAsia="Calibri" w:hAnsi="Calibri"/>
                <w:spacing w:val="1"/>
                <w:szCs w:val="22"/>
              </w:rPr>
              <w:t xml:space="preserve"> </w:t>
            </w:r>
            <w:r w:rsidRPr="00A64B58">
              <w:rPr>
                <w:rFonts w:ascii="Calibri" w:eastAsia="Calibri" w:hAnsi="Calibri"/>
                <w:spacing w:val="-1"/>
                <w:szCs w:val="22"/>
              </w:rPr>
              <w:t>Elevation</w:t>
            </w:r>
          </w:p>
        </w:tc>
        <w:tc>
          <w:tcPr>
            <w:tcW w:w="2252" w:type="dxa"/>
            <w:tcBorders>
              <w:top w:val="single" w:sz="5" w:space="0" w:color="000000"/>
              <w:left w:val="single" w:sz="5" w:space="0" w:color="000000"/>
              <w:bottom w:val="single" w:sz="5" w:space="0" w:color="000000"/>
              <w:right w:val="single" w:sz="5" w:space="0" w:color="000000"/>
            </w:tcBorders>
          </w:tcPr>
          <w:p w14:paraId="2DD18382" w14:textId="77777777" w:rsidR="00A64B58" w:rsidRPr="00A64B58" w:rsidRDefault="00A64B58" w:rsidP="00A64B58">
            <w:pPr>
              <w:widowControl w:val="0"/>
              <w:ind w:left="704" w:right="398" w:hanging="308"/>
              <w:rPr>
                <w:rFonts w:ascii="Calibri" w:eastAsia="Calibri" w:hAnsi="Calibri" w:cs="Calibri"/>
                <w:szCs w:val="22"/>
              </w:rPr>
            </w:pPr>
            <w:r w:rsidRPr="00A64B58">
              <w:rPr>
                <w:rFonts w:ascii="Calibri" w:eastAsia="Calibri" w:hAnsi="Calibri"/>
                <w:spacing w:val="-1"/>
                <w:szCs w:val="22"/>
              </w:rPr>
              <w:t>Permanent</w:t>
            </w:r>
            <w:r w:rsidRPr="00A64B58">
              <w:rPr>
                <w:rFonts w:ascii="Calibri" w:eastAsia="Calibri" w:hAnsi="Calibri"/>
                <w:spacing w:val="-3"/>
                <w:szCs w:val="22"/>
              </w:rPr>
              <w:t xml:space="preserve"> </w:t>
            </w:r>
            <w:r w:rsidRPr="00A64B58">
              <w:rPr>
                <w:rFonts w:ascii="Calibri" w:eastAsia="Calibri" w:hAnsi="Calibri"/>
                <w:spacing w:val="-1"/>
                <w:szCs w:val="22"/>
              </w:rPr>
              <w:t>Pool</w:t>
            </w:r>
            <w:r w:rsidRPr="00A64B58">
              <w:rPr>
                <w:rFonts w:ascii="Calibri" w:eastAsia="Calibri" w:hAnsi="Calibri"/>
                <w:spacing w:val="28"/>
                <w:szCs w:val="22"/>
              </w:rPr>
              <w:t xml:space="preserve"> </w:t>
            </w:r>
            <w:r w:rsidRPr="00A64B58">
              <w:rPr>
                <w:rFonts w:ascii="Calibri" w:eastAsia="Calibri" w:hAnsi="Calibri"/>
                <w:spacing w:val="-1"/>
                <w:szCs w:val="22"/>
              </w:rPr>
              <w:t>Elevation</w:t>
            </w:r>
          </w:p>
        </w:tc>
        <w:tc>
          <w:tcPr>
            <w:tcW w:w="2341" w:type="dxa"/>
            <w:tcBorders>
              <w:top w:val="single" w:sz="5" w:space="0" w:color="000000"/>
              <w:left w:val="single" w:sz="5" w:space="0" w:color="000000"/>
              <w:bottom w:val="single" w:sz="5" w:space="0" w:color="000000"/>
              <w:right w:val="single" w:sz="5" w:space="0" w:color="000000"/>
            </w:tcBorders>
          </w:tcPr>
          <w:p w14:paraId="59AEE10D" w14:textId="77777777" w:rsidR="00A64B58" w:rsidRPr="00A64B58" w:rsidRDefault="00A64B58" w:rsidP="00A64B58">
            <w:pPr>
              <w:widowControl w:val="0"/>
              <w:ind w:left="747" w:right="324" w:hanging="425"/>
              <w:rPr>
                <w:rFonts w:ascii="Calibri" w:eastAsia="Calibri" w:hAnsi="Calibri" w:cs="Calibri"/>
                <w:szCs w:val="22"/>
              </w:rPr>
            </w:pPr>
            <w:r w:rsidRPr="00A64B58">
              <w:rPr>
                <w:rFonts w:ascii="Calibri" w:eastAsia="Calibri" w:hAnsi="Calibri"/>
                <w:spacing w:val="-1"/>
                <w:szCs w:val="22"/>
              </w:rPr>
              <w:t>Sediment</w:t>
            </w:r>
            <w:r w:rsidRPr="00A64B58">
              <w:rPr>
                <w:rFonts w:ascii="Calibri" w:eastAsia="Calibri" w:hAnsi="Calibri"/>
                <w:spacing w:val="-3"/>
                <w:szCs w:val="22"/>
              </w:rPr>
              <w:t xml:space="preserve"> </w:t>
            </w:r>
            <w:r w:rsidRPr="00A64B58">
              <w:rPr>
                <w:rFonts w:ascii="Calibri" w:eastAsia="Calibri" w:hAnsi="Calibri"/>
                <w:spacing w:val="-1"/>
                <w:szCs w:val="22"/>
              </w:rPr>
              <w:t>Removal</w:t>
            </w:r>
            <w:r w:rsidRPr="00A64B58">
              <w:rPr>
                <w:rFonts w:ascii="Calibri" w:eastAsia="Calibri" w:hAnsi="Calibri"/>
                <w:spacing w:val="30"/>
                <w:szCs w:val="22"/>
              </w:rPr>
              <w:t xml:space="preserve"> </w:t>
            </w:r>
            <w:r w:rsidRPr="00A64B58">
              <w:rPr>
                <w:rFonts w:ascii="Calibri" w:eastAsia="Calibri" w:hAnsi="Calibri"/>
                <w:spacing w:val="-1"/>
                <w:szCs w:val="22"/>
              </w:rPr>
              <w:t>Elevation</w:t>
            </w:r>
          </w:p>
        </w:tc>
      </w:tr>
      <w:tr w:rsidR="00A64B58" w:rsidRPr="00A64B58" w14:paraId="11A08F34" w14:textId="77777777" w:rsidTr="00A64B58">
        <w:trPr>
          <w:trHeight w:hRule="exact" w:val="278"/>
        </w:trPr>
        <w:tc>
          <w:tcPr>
            <w:tcW w:w="1368" w:type="dxa"/>
            <w:tcBorders>
              <w:top w:val="single" w:sz="5" w:space="0" w:color="000000"/>
              <w:left w:val="single" w:sz="5" w:space="0" w:color="000000"/>
              <w:bottom w:val="single" w:sz="5" w:space="0" w:color="000000"/>
              <w:right w:val="single" w:sz="5" w:space="0" w:color="000000"/>
            </w:tcBorders>
          </w:tcPr>
          <w:p w14:paraId="07B4A54C" w14:textId="77777777" w:rsidR="00A64B58" w:rsidRPr="00A64B58" w:rsidRDefault="00A64B58" w:rsidP="00A64B58">
            <w:pPr>
              <w:widowControl w:val="0"/>
              <w:spacing w:line="264" w:lineRule="exact"/>
              <w:ind w:left="181"/>
              <w:rPr>
                <w:rFonts w:ascii="Calibri" w:eastAsia="Calibri" w:hAnsi="Calibri" w:cs="Calibri"/>
                <w:szCs w:val="22"/>
              </w:rPr>
            </w:pPr>
            <w:r w:rsidRPr="00A64B58">
              <w:rPr>
                <w:rFonts w:ascii="Calibri" w:eastAsia="Calibri" w:hAnsi="Calibri"/>
                <w:szCs w:val="22"/>
              </w:rPr>
              <w:t>#1</w:t>
            </w:r>
            <w:r w:rsidRPr="00A64B58">
              <w:rPr>
                <w:rFonts w:ascii="Calibri" w:eastAsia="Calibri" w:hAnsi="Calibri"/>
                <w:spacing w:val="1"/>
                <w:szCs w:val="22"/>
              </w:rPr>
              <w:t xml:space="preserve"> </w:t>
            </w:r>
            <w:r w:rsidRPr="00A64B58">
              <w:rPr>
                <w:rFonts w:ascii="Calibri" w:eastAsia="Calibri" w:hAnsi="Calibri"/>
                <w:spacing w:val="-1"/>
                <w:szCs w:val="22"/>
              </w:rPr>
              <w:t>Forebay</w:t>
            </w:r>
          </w:p>
        </w:tc>
        <w:tc>
          <w:tcPr>
            <w:tcW w:w="2161" w:type="dxa"/>
            <w:tcBorders>
              <w:top w:val="single" w:sz="5" w:space="0" w:color="000000"/>
              <w:left w:val="single" w:sz="5" w:space="0" w:color="000000"/>
              <w:bottom w:val="single" w:sz="5" w:space="0" w:color="000000"/>
              <w:right w:val="single" w:sz="5" w:space="0" w:color="000000"/>
            </w:tcBorders>
          </w:tcPr>
          <w:p w14:paraId="38361220" w14:textId="77777777" w:rsidR="00A64B58" w:rsidRPr="00A64B58" w:rsidRDefault="00A64B58" w:rsidP="00A64B58">
            <w:pPr>
              <w:widowControl w:val="0"/>
              <w:spacing w:line="264" w:lineRule="exact"/>
              <w:jc w:val="center"/>
              <w:rPr>
                <w:rFonts w:ascii="Calibri" w:eastAsia="Calibri" w:hAnsi="Calibri" w:cs="Calibri"/>
                <w:szCs w:val="22"/>
              </w:rPr>
            </w:pPr>
            <w:r w:rsidRPr="00A64B58">
              <w:rPr>
                <w:rFonts w:ascii="Calibri" w:eastAsia="Calibri" w:hAnsi="Calibri"/>
                <w:spacing w:val="-1"/>
                <w:szCs w:val="22"/>
              </w:rPr>
              <w:t>118</w:t>
            </w:r>
          </w:p>
        </w:tc>
        <w:tc>
          <w:tcPr>
            <w:tcW w:w="2252" w:type="dxa"/>
            <w:tcBorders>
              <w:top w:val="single" w:sz="5" w:space="0" w:color="000000"/>
              <w:left w:val="single" w:sz="5" w:space="0" w:color="000000"/>
              <w:bottom w:val="single" w:sz="5" w:space="0" w:color="000000"/>
              <w:right w:val="single" w:sz="5" w:space="0" w:color="000000"/>
            </w:tcBorders>
          </w:tcPr>
          <w:p w14:paraId="0D623456" w14:textId="77777777" w:rsidR="00A64B58" w:rsidRPr="00A64B58" w:rsidRDefault="00A64B58" w:rsidP="00A64B58">
            <w:pPr>
              <w:widowControl w:val="0"/>
              <w:spacing w:line="264" w:lineRule="exact"/>
              <w:jc w:val="center"/>
              <w:rPr>
                <w:rFonts w:ascii="Calibri" w:eastAsia="Calibri" w:hAnsi="Calibri" w:cs="Calibri"/>
                <w:szCs w:val="22"/>
              </w:rPr>
            </w:pPr>
            <w:r w:rsidRPr="00A64B58">
              <w:rPr>
                <w:rFonts w:ascii="Calibri" w:eastAsia="Calibri" w:hAnsi="Calibri"/>
                <w:spacing w:val="-1"/>
                <w:szCs w:val="22"/>
              </w:rPr>
              <w:t>121.5</w:t>
            </w:r>
          </w:p>
        </w:tc>
        <w:tc>
          <w:tcPr>
            <w:tcW w:w="2341" w:type="dxa"/>
            <w:tcBorders>
              <w:top w:val="single" w:sz="5" w:space="0" w:color="000000"/>
              <w:left w:val="single" w:sz="5" w:space="0" w:color="000000"/>
              <w:bottom w:val="single" w:sz="5" w:space="0" w:color="000000"/>
              <w:right w:val="single" w:sz="5" w:space="0" w:color="000000"/>
            </w:tcBorders>
          </w:tcPr>
          <w:p w14:paraId="0B7E9180" w14:textId="77777777" w:rsidR="00A64B58" w:rsidRPr="00A64B58" w:rsidRDefault="00A64B58" w:rsidP="00A64B58">
            <w:pPr>
              <w:widowControl w:val="0"/>
              <w:spacing w:line="264" w:lineRule="exact"/>
              <w:ind w:right="2"/>
              <w:jc w:val="center"/>
              <w:rPr>
                <w:rFonts w:ascii="Calibri" w:eastAsia="Calibri" w:hAnsi="Calibri" w:cs="Calibri"/>
                <w:szCs w:val="22"/>
              </w:rPr>
            </w:pPr>
            <w:r w:rsidRPr="00A64B58">
              <w:rPr>
                <w:rFonts w:ascii="Calibri" w:eastAsia="Calibri" w:hAnsi="Calibri"/>
                <w:spacing w:val="-1"/>
                <w:szCs w:val="22"/>
              </w:rPr>
              <w:t>~120</w:t>
            </w:r>
          </w:p>
        </w:tc>
      </w:tr>
      <w:tr w:rsidR="00A64B58" w:rsidRPr="00A64B58" w14:paraId="191EB32C" w14:textId="77777777" w:rsidTr="00A64B58">
        <w:trPr>
          <w:trHeight w:hRule="exact" w:val="279"/>
        </w:trPr>
        <w:tc>
          <w:tcPr>
            <w:tcW w:w="1368" w:type="dxa"/>
            <w:tcBorders>
              <w:top w:val="single" w:sz="5" w:space="0" w:color="000000"/>
              <w:left w:val="single" w:sz="5" w:space="0" w:color="000000"/>
              <w:bottom w:val="single" w:sz="5" w:space="0" w:color="000000"/>
              <w:right w:val="single" w:sz="5" w:space="0" w:color="000000"/>
            </w:tcBorders>
          </w:tcPr>
          <w:p w14:paraId="57A27E1A" w14:textId="77777777" w:rsidR="00A64B58" w:rsidRPr="00A64B58" w:rsidRDefault="00A64B58" w:rsidP="00A64B58">
            <w:pPr>
              <w:widowControl w:val="0"/>
              <w:spacing w:line="265" w:lineRule="exact"/>
              <w:ind w:left="123"/>
              <w:rPr>
                <w:rFonts w:ascii="Calibri" w:eastAsia="Calibri" w:hAnsi="Calibri" w:cs="Calibri"/>
                <w:szCs w:val="22"/>
              </w:rPr>
            </w:pPr>
            <w:r w:rsidRPr="00A64B58">
              <w:rPr>
                <w:rFonts w:ascii="Calibri" w:eastAsia="Calibri" w:hAnsi="Calibri"/>
                <w:szCs w:val="22"/>
              </w:rPr>
              <w:t>#1</w:t>
            </w:r>
            <w:r w:rsidRPr="00A64B58">
              <w:rPr>
                <w:rFonts w:ascii="Calibri" w:eastAsia="Calibri" w:hAnsi="Calibri"/>
                <w:spacing w:val="-1"/>
                <w:szCs w:val="22"/>
              </w:rPr>
              <w:t xml:space="preserve"> </w:t>
            </w:r>
            <w:r w:rsidRPr="00A64B58">
              <w:rPr>
                <w:rFonts w:ascii="Calibri" w:eastAsia="Calibri" w:hAnsi="Calibri"/>
                <w:szCs w:val="22"/>
              </w:rPr>
              <w:t>Main</w:t>
            </w:r>
            <w:r w:rsidRPr="00A64B58">
              <w:rPr>
                <w:rFonts w:ascii="Calibri" w:eastAsia="Calibri" w:hAnsi="Calibri"/>
                <w:spacing w:val="-2"/>
                <w:szCs w:val="22"/>
              </w:rPr>
              <w:t xml:space="preserve"> </w:t>
            </w:r>
            <w:r w:rsidRPr="00A64B58">
              <w:rPr>
                <w:rFonts w:ascii="Calibri" w:eastAsia="Calibri" w:hAnsi="Calibri"/>
                <w:spacing w:val="-1"/>
                <w:szCs w:val="22"/>
              </w:rPr>
              <w:t>Cell</w:t>
            </w:r>
          </w:p>
        </w:tc>
        <w:tc>
          <w:tcPr>
            <w:tcW w:w="2161" w:type="dxa"/>
            <w:tcBorders>
              <w:top w:val="single" w:sz="5" w:space="0" w:color="000000"/>
              <w:left w:val="single" w:sz="5" w:space="0" w:color="000000"/>
              <w:bottom w:val="single" w:sz="5" w:space="0" w:color="000000"/>
              <w:right w:val="single" w:sz="5" w:space="0" w:color="000000"/>
            </w:tcBorders>
          </w:tcPr>
          <w:p w14:paraId="0FCC9ED7" w14:textId="77777777" w:rsidR="00A64B58" w:rsidRPr="00A64B58" w:rsidRDefault="00A64B58" w:rsidP="00A64B58">
            <w:pPr>
              <w:widowControl w:val="0"/>
              <w:spacing w:line="265" w:lineRule="exact"/>
              <w:jc w:val="center"/>
              <w:rPr>
                <w:rFonts w:ascii="Calibri" w:eastAsia="Calibri" w:hAnsi="Calibri" w:cs="Calibri"/>
                <w:szCs w:val="22"/>
              </w:rPr>
            </w:pPr>
            <w:r w:rsidRPr="00A64B58">
              <w:rPr>
                <w:rFonts w:ascii="Calibri" w:eastAsia="Calibri" w:hAnsi="Calibri"/>
                <w:spacing w:val="-1"/>
                <w:szCs w:val="22"/>
              </w:rPr>
              <w:t>117</w:t>
            </w:r>
          </w:p>
        </w:tc>
        <w:tc>
          <w:tcPr>
            <w:tcW w:w="2252" w:type="dxa"/>
            <w:tcBorders>
              <w:top w:val="single" w:sz="5" w:space="0" w:color="000000"/>
              <w:left w:val="single" w:sz="5" w:space="0" w:color="000000"/>
              <w:bottom w:val="single" w:sz="5" w:space="0" w:color="000000"/>
              <w:right w:val="single" w:sz="5" w:space="0" w:color="000000"/>
            </w:tcBorders>
          </w:tcPr>
          <w:p w14:paraId="37F64718" w14:textId="77777777" w:rsidR="00A64B58" w:rsidRPr="00A64B58" w:rsidRDefault="00A64B58" w:rsidP="00A64B58">
            <w:pPr>
              <w:widowControl w:val="0"/>
              <w:spacing w:line="265" w:lineRule="exact"/>
              <w:jc w:val="center"/>
              <w:rPr>
                <w:rFonts w:ascii="Calibri" w:eastAsia="Calibri" w:hAnsi="Calibri" w:cs="Calibri"/>
                <w:szCs w:val="22"/>
              </w:rPr>
            </w:pPr>
            <w:r w:rsidRPr="00A64B58">
              <w:rPr>
                <w:rFonts w:ascii="Calibri" w:eastAsia="Calibri" w:hAnsi="Calibri"/>
                <w:spacing w:val="-1"/>
                <w:szCs w:val="22"/>
              </w:rPr>
              <w:t>120.5</w:t>
            </w:r>
          </w:p>
        </w:tc>
        <w:tc>
          <w:tcPr>
            <w:tcW w:w="2341" w:type="dxa"/>
            <w:tcBorders>
              <w:top w:val="single" w:sz="5" w:space="0" w:color="000000"/>
              <w:left w:val="single" w:sz="5" w:space="0" w:color="000000"/>
              <w:bottom w:val="single" w:sz="5" w:space="0" w:color="000000"/>
              <w:right w:val="single" w:sz="5" w:space="0" w:color="000000"/>
            </w:tcBorders>
          </w:tcPr>
          <w:p w14:paraId="7E1224E7" w14:textId="77777777" w:rsidR="00A64B58" w:rsidRPr="00A64B58" w:rsidRDefault="00A64B58" w:rsidP="00A64B58">
            <w:pPr>
              <w:widowControl w:val="0"/>
              <w:spacing w:line="265" w:lineRule="exact"/>
              <w:ind w:right="2"/>
              <w:jc w:val="center"/>
              <w:rPr>
                <w:rFonts w:ascii="Calibri" w:eastAsia="Calibri" w:hAnsi="Calibri" w:cs="Calibri"/>
                <w:szCs w:val="22"/>
              </w:rPr>
            </w:pPr>
            <w:r w:rsidRPr="00A64B58">
              <w:rPr>
                <w:rFonts w:ascii="Calibri" w:eastAsia="Calibri" w:hAnsi="Calibri"/>
                <w:spacing w:val="-1"/>
                <w:szCs w:val="22"/>
              </w:rPr>
              <w:t>~119</w:t>
            </w:r>
          </w:p>
        </w:tc>
      </w:tr>
      <w:tr w:rsidR="00A64B58" w:rsidRPr="00A64B58" w14:paraId="15E01FC4" w14:textId="77777777" w:rsidTr="00A64B58">
        <w:trPr>
          <w:trHeight w:hRule="exact" w:val="278"/>
        </w:trPr>
        <w:tc>
          <w:tcPr>
            <w:tcW w:w="1368" w:type="dxa"/>
            <w:tcBorders>
              <w:top w:val="single" w:sz="5" w:space="0" w:color="000000"/>
              <w:left w:val="single" w:sz="5" w:space="0" w:color="000000"/>
              <w:bottom w:val="single" w:sz="5" w:space="0" w:color="000000"/>
              <w:right w:val="single" w:sz="5" w:space="0" w:color="000000"/>
            </w:tcBorders>
          </w:tcPr>
          <w:p w14:paraId="49CC5F33" w14:textId="77777777" w:rsidR="00A64B58" w:rsidRPr="00A64B58" w:rsidRDefault="00A64B58" w:rsidP="00A64B58">
            <w:pPr>
              <w:widowControl w:val="0"/>
              <w:spacing w:line="264" w:lineRule="exact"/>
              <w:ind w:left="1"/>
              <w:jc w:val="center"/>
              <w:rPr>
                <w:rFonts w:ascii="Calibri" w:eastAsia="Calibri" w:hAnsi="Calibri" w:cs="Calibri"/>
                <w:szCs w:val="22"/>
              </w:rPr>
            </w:pPr>
            <w:r w:rsidRPr="00A64B58">
              <w:rPr>
                <w:rFonts w:ascii="Calibri" w:eastAsia="Calibri" w:hAnsi="Calibri"/>
                <w:szCs w:val="22"/>
              </w:rPr>
              <w:t>#2</w:t>
            </w:r>
          </w:p>
        </w:tc>
        <w:tc>
          <w:tcPr>
            <w:tcW w:w="2161" w:type="dxa"/>
            <w:tcBorders>
              <w:top w:val="single" w:sz="5" w:space="0" w:color="000000"/>
              <w:left w:val="single" w:sz="5" w:space="0" w:color="000000"/>
              <w:bottom w:val="single" w:sz="5" w:space="0" w:color="000000"/>
              <w:right w:val="single" w:sz="5" w:space="0" w:color="000000"/>
            </w:tcBorders>
          </w:tcPr>
          <w:p w14:paraId="406CF48E" w14:textId="77777777" w:rsidR="00A64B58" w:rsidRPr="00A64B58" w:rsidRDefault="00A64B58" w:rsidP="00A64B58">
            <w:pPr>
              <w:widowControl w:val="0"/>
              <w:spacing w:line="264" w:lineRule="exact"/>
              <w:jc w:val="center"/>
              <w:rPr>
                <w:rFonts w:ascii="Calibri" w:eastAsia="Calibri" w:hAnsi="Calibri" w:cs="Calibri"/>
                <w:szCs w:val="22"/>
              </w:rPr>
            </w:pPr>
            <w:r w:rsidRPr="00A64B58">
              <w:rPr>
                <w:rFonts w:ascii="Calibri" w:eastAsia="Calibri" w:hAnsi="Calibri"/>
                <w:szCs w:val="22"/>
              </w:rPr>
              <w:t>86</w:t>
            </w:r>
          </w:p>
        </w:tc>
        <w:tc>
          <w:tcPr>
            <w:tcW w:w="2252" w:type="dxa"/>
            <w:tcBorders>
              <w:top w:val="single" w:sz="5" w:space="0" w:color="000000"/>
              <w:left w:val="single" w:sz="5" w:space="0" w:color="000000"/>
              <w:bottom w:val="single" w:sz="5" w:space="0" w:color="000000"/>
              <w:right w:val="single" w:sz="5" w:space="0" w:color="000000"/>
            </w:tcBorders>
          </w:tcPr>
          <w:p w14:paraId="2EEEBAF0" w14:textId="77777777" w:rsidR="00A64B58" w:rsidRPr="00A64B58" w:rsidRDefault="00A64B58" w:rsidP="00A64B58">
            <w:pPr>
              <w:widowControl w:val="0"/>
              <w:spacing w:line="264" w:lineRule="exact"/>
              <w:jc w:val="center"/>
              <w:rPr>
                <w:rFonts w:ascii="Calibri" w:eastAsia="Calibri" w:hAnsi="Calibri" w:cs="Calibri"/>
                <w:szCs w:val="22"/>
              </w:rPr>
            </w:pPr>
            <w:r w:rsidRPr="00A64B58">
              <w:rPr>
                <w:rFonts w:ascii="Calibri" w:eastAsia="Calibri" w:hAnsi="Calibri"/>
                <w:spacing w:val="-1"/>
                <w:szCs w:val="22"/>
              </w:rPr>
              <w:t>89.5</w:t>
            </w:r>
          </w:p>
        </w:tc>
        <w:tc>
          <w:tcPr>
            <w:tcW w:w="2341" w:type="dxa"/>
            <w:tcBorders>
              <w:top w:val="single" w:sz="5" w:space="0" w:color="000000"/>
              <w:left w:val="single" w:sz="5" w:space="0" w:color="000000"/>
              <w:bottom w:val="single" w:sz="5" w:space="0" w:color="000000"/>
              <w:right w:val="single" w:sz="5" w:space="0" w:color="000000"/>
            </w:tcBorders>
          </w:tcPr>
          <w:p w14:paraId="17864A61" w14:textId="77777777" w:rsidR="00A64B58" w:rsidRPr="00A64B58" w:rsidRDefault="00A64B58" w:rsidP="00A64B58">
            <w:pPr>
              <w:widowControl w:val="0"/>
              <w:spacing w:line="264" w:lineRule="exact"/>
              <w:ind w:right="2"/>
              <w:jc w:val="center"/>
              <w:rPr>
                <w:rFonts w:ascii="Calibri" w:eastAsia="Calibri" w:hAnsi="Calibri" w:cs="Calibri"/>
                <w:szCs w:val="22"/>
              </w:rPr>
            </w:pPr>
            <w:r w:rsidRPr="00A64B58">
              <w:rPr>
                <w:rFonts w:ascii="Calibri" w:eastAsia="Calibri" w:hAnsi="Calibri"/>
                <w:szCs w:val="22"/>
              </w:rPr>
              <w:t>~88</w:t>
            </w:r>
          </w:p>
        </w:tc>
      </w:tr>
      <w:tr w:rsidR="00A64B58" w:rsidRPr="00A64B58" w14:paraId="016630EF" w14:textId="77777777" w:rsidTr="00A64B58">
        <w:trPr>
          <w:trHeight w:hRule="exact" w:val="278"/>
        </w:trPr>
        <w:tc>
          <w:tcPr>
            <w:tcW w:w="1368" w:type="dxa"/>
            <w:tcBorders>
              <w:top w:val="single" w:sz="5" w:space="0" w:color="000000"/>
              <w:left w:val="single" w:sz="5" w:space="0" w:color="000000"/>
              <w:bottom w:val="single" w:sz="5" w:space="0" w:color="000000"/>
              <w:right w:val="single" w:sz="5" w:space="0" w:color="000000"/>
            </w:tcBorders>
          </w:tcPr>
          <w:p w14:paraId="522F6257" w14:textId="77777777" w:rsidR="00A64B58" w:rsidRPr="00A64B58" w:rsidRDefault="00A64B58" w:rsidP="00A64B58">
            <w:pPr>
              <w:widowControl w:val="0"/>
              <w:spacing w:line="264" w:lineRule="exact"/>
              <w:ind w:left="1"/>
              <w:jc w:val="center"/>
              <w:rPr>
                <w:rFonts w:ascii="Calibri" w:eastAsia="Calibri" w:hAnsi="Calibri" w:cs="Calibri"/>
                <w:szCs w:val="22"/>
              </w:rPr>
            </w:pPr>
            <w:r w:rsidRPr="00A64B58">
              <w:rPr>
                <w:rFonts w:ascii="Calibri" w:eastAsia="Calibri" w:hAnsi="Calibri"/>
                <w:szCs w:val="22"/>
              </w:rPr>
              <w:t>#3</w:t>
            </w:r>
          </w:p>
        </w:tc>
        <w:tc>
          <w:tcPr>
            <w:tcW w:w="2161" w:type="dxa"/>
            <w:tcBorders>
              <w:top w:val="single" w:sz="5" w:space="0" w:color="000000"/>
              <w:left w:val="single" w:sz="5" w:space="0" w:color="000000"/>
              <w:bottom w:val="single" w:sz="5" w:space="0" w:color="000000"/>
              <w:right w:val="single" w:sz="5" w:space="0" w:color="000000"/>
            </w:tcBorders>
          </w:tcPr>
          <w:p w14:paraId="7EDC9006" w14:textId="77777777" w:rsidR="00A64B58" w:rsidRPr="00A64B58" w:rsidRDefault="00A64B58" w:rsidP="00A64B58">
            <w:pPr>
              <w:widowControl w:val="0"/>
              <w:spacing w:line="264" w:lineRule="exact"/>
              <w:jc w:val="center"/>
              <w:rPr>
                <w:rFonts w:ascii="Calibri" w:eastAsia="Calibri" w:hAnsi="Calibri" w:cs="Calibri"/>
                <w:szCs w:val="22"/>
              </w:rPr>
            </w:pPr>
            <w:r w:rsidRPr="00A64B58">
              <w:rPr>
                <w:rFonts w:ascii="Calibri" w:eastAsia="Calibri" w:hAnsi="Calibri"/>
                <w:spacing w:val="-1"/>
                <w:szCs w:val="22"/>
              </w:rPr>
              <w:t>TBD</w:t>
            </w:r>
          </w:p>
        </w:tc>
        <w:tc>
          <w:tcPr>
            <w:tcW w:w="2252" w:type="dxa"/>
            <w:tcBorders>
              <w:top w:val="single" w:sz="5" w:space="0" w:color="000000"/>
              <w:left w:val="single" w:sz="5" w:space="0" w:color="000000"/>
              <w:bottom w:val="single" w:sz="5" w:space="0" w:color="000000"/>
              <w:right w:val="single" w:sz="5" w:space="0" w:color="000000"/>
            </w:tcBorders>
          </w:tcPr>
          <w:p w14:paraId="6E8E3003" w14:textId="77777777" w:rsidR="00A64B58" w:rsidRPr="00A64B58" w:rsidRDefault="00A64B58" w:rsidP="00A64B58">
            <w:pPr>
              <w:widowControl w:val="0"/>
              <w:spacing w:line="264" w:lineRule="exact"/>
              <w:ind w:right="1"/>
              <w:jc w:val="center"/>
              <w:rPr>
                <w:rFonts w:ascii="Calibri" w:eastAsia="Calibri" w:hAnsi="Calibri" w:cs="Calibri"/>
                <w:szCs w:val="22"/>
              </w:rPr>
            </w:pPr>
            <w:r w:rsidRPr="00A64B58">
              <w:rPr>
                <w:rFonts w:ascii="Calibri" w:eastAsia="Calibri" w:hAnsi="Calibri"/>
                <w:spacing w:val="-1"/>
                <w:szCs w:val="22"/>
              </w:rPr>
              <w:t>TBD</w:t>
            </w:r>
          </w:p>
        </w:tc>
        <w:tc>
          <w:tcPr>
            <w:tcW w:w="2341" w:type="dxa"/>
            <w:tcBorders>
              <w:top w:val="single" w:sz="5" w:space="0" w:color="000000"/>
              <w:left w:val="single" w:sz="5" w:space="0" w:color="000000"/>
              <w:bottom w:val="single" w:sz="5" w:space="0" w:color="000000"/>
              <w:right w:val="single" w:sz="5" w:space="0" w:color="000000"/>
            </w:tcBorders>
          </w:tcPr>
          <w:p w14:paraId="5FD4CA6A" w14:textId="77777777" w:rsidR="00A64B58" w:rsidRPr="00A64B58" w:rsidRDefault="00A64B58" w:rsidP="00A64B58">
            <w:pPr>
              <w:widowControl w:val="0"/>
              <w:spacing w:line="264" w:lineRule="exact"/>
              <w:ind w:right="2"/>
              <w:jc w:val="center"/>
              <w:rPr>
                <w:rFonts w:ascii="Calibri" w:eastAsia="Calibri" w:hAnsi="Calibri" w:cs="Calibri"/>
                <w:szCs w:val="22"/>
              </w:rPr>
            </w:pPr>
            <w:r w:rsidRPr="00A64B58">
              <w:rPr>
                <w:rFonts w:ascii="Calibri" w:eastAsia="Calibri" w:hAnsi="Calibri"/>
                <w:spacing w:val="-1"/>
                <w:szCs w:val="22"/>
              </w:rPr>
              <w:t>TBD</w:t>
            </w:r>
          </w:p>
        </w:tc>
      </w:tr>
    </w:tbl>
    <w:p w14:paraId="486FEDEE" w14:textId="77777777" w:rsidR="00A64B58" w:rsidRPr="00A64B58" w:rsidRDefault="00A64B58" w:rsidP="00A64B58">
      <w:pPr>
        <w:widowControl w:val="0"/>
        <w:spacing w:before="7"/>
        <w:rPr>
          <w:rFonts w:ascii="Calibri" w:eastAsia="Calibri" w:hAnsi="Calibri" w:cs="Calibri"/>
          <w:sz w:val="16"/>
          <w:szCs w:val="16"/>
        </w:rPr>
      </w:pPr>
    </w:p>
    <w:p w14:paraId="0907AAA4" w14:textId="77777777" w:rsidR="00A64B58" w:rsidRPr="00A64B58" w:rsidRDefault="00A64B58" w:rsidP="00A64B58">
      <w:pPr>
        <w:widowControl w:val="0"/>
        <w:spacing w:before="56"/>
        <w:ind w:left="3735" w:right="3731"/>
        <w:jc w:val="center"/>
        <w:outlineLvl w:val="8"/>
        <w:rPr>
          <w:rFonts w:ascii="Calibri" w:eastAsia="Calibri" w:hAnsi="Calibri"/>
          <w:szCs w:val="22"/>
        </w:rPr>
      </w:pPr>
      <w:r w:rsidRPr="00A64B58">
        <w:rPr>
          <w:rFonts w:ascii="Calibri" w:eastAsia="Calibri" w:hAnsi="Calibri"/>
          <w:b/>
          <w:bCs/>
          <w:spacing w:val="-1"/>
          <w:szCs w:val="22"/>
        </w:rPr>
        <w:t>Clean Out</w:t>
      </w:r>
      <w:r w:rsidRPr="00A64B58">
        <w:rPr>
          <w:rFonts w:ascii="Calibri" w:eastAsia="Calibri" w:hAnsi="Calibri"/>
          <w:b/>
          <w:bCs/>
          <w:spacing w:val="-2"/>
          <w:szCs w:val="22"/>
        </w:rPr>
        <w:t xml:space="preserve"> </w:t>
      </w:r>
      <w:r w:rsidRPr="00A64B58">
        <w:rPr>
          <w:rFonts w:ascii="Calibri" w:eastAsia="Calibri" w:hAnsi="Calibri"/>
          <w:b/>
          <w:bCs/>
          <w:spacing w:val="-1"/>
          <w:szCs w:val="22"/>
        </w:rPr>
        <w:t>Guidance</w:t>
      </w:r>
    </w:p>
    <w:p w14:paraId="062A1918" w14:textId="77777777" w:rsidR="00A64B58" w:rsidRPr="00A64B58" w:rsidRDefault="00A64B58" w:rsidP="00A64B58">
      <w:pPr>
        <w:widowControl w:val="0"/>
        <w:spacing w:before="4"/>
        <w:rPr>
          <w:rFonts w:ascii="Calibri" w:eastAsia="Calibri" w:hAnsi="Calibri" w:cs="Calibri"/>
          <w:b/>
          <w:bCs/>
          <w:sz w:val="8"/>
          <w:szCs w:val="8"/>
        </w:rPr>
      </w:pPr>
    </w:p>
    <w:p w14:paraId="18115416" w14:textId="77777777" w:rsidR="00A64B58" w:rsidRPr="00A64B58" w:rsidRDefault="00A64B58" w:rsidP="00A64B58">
      <w:pPr>
        <w:widowControl w:val="0"/>
        <w:spacing w:line="200" w:lineRule="atLeast"/>
        <w:ind w:left="133"/>
        <w:rPr>
          <w:rFonts w:ascii="Calibri" w:eastAsia="Calibri" w:hAnsi="Calibri" w:cs="Calibri"/>
          <w:sz w:val="20"/>
        </w:rPr>
      </w:pPr>
      <w:r w:rsidRPr="00A64B58">
        <w:rPr>
          <w:rFonts w:ascii="Calibri" w:eastAsia="Calibri" w:hAnsi="Calibri" w:cs="Calibri"/>
          <w:noProof/>
          <w:sz w:val="20"/>
        </w:rPr>
        <w:drawing>
          <wp:inline distT="0" distB="0" distL="0" distR="0" wp14:anchorId="13315E1D" wp14:editId="67F436A8">
            <wp:extent cx="5939344" cy="1296162"/>
            <wp:effectExtent l="0" t="0" r="0" b="0"/>
            <wp:docPr id="6"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jpeg"/>
                    <pic:cNvPicPr/>
                  </pic:nvPicPr>
                  <pic:blipFill>
                    <a:blip r:embed="rId37" cstate="print"/>
                    <a:stretch>
                      <a:fillRect/>
                    </a:stretch>
                  </pic:blipFill>
                  <pic:spPr>
                    <a:xfrm>
                      <a:off x="0" y="0"/>
                      <a:ext cx="5939344" cy="1296162"/>
                    </a:xfrm>
                    <a:prstGeom prst="rect">
                      <a:avLst/>
                    </a:prstGeom>
                  </pic:spPr>
                </pic:pic>
              </a:graphicData>
            </a:graphic>
          </wp:inline>
        </w:drawing>
      </w:r>
    </w:p>
    <w:p w14:paraId="6BD38377" w14:textId="77777777" w:rsidR="00A64B58" w:rsidRPr="00A64B58" w:rsidRDefault="00A64B58" w:rsidP="00A64B58">
      <w:pPr>
        <w:widowControl w:val="0"/>
        <w:spacing w:before="11"/>
        <w:rPr>
          <w:rFonts w:ascii="Calibri" w:eastAsia="Calibri" w:hAnsi="Calibri" w:cs="Calibri"/>
          <w:b/>
          <w:bCs/>
          <w:sz w:val="21"/>
          <w:szCs w:val="21"/>
        </w:rPr>
      </w:pPr>
    </w:p>
    <w:p w14:paraId="2C676444" w14:textId="77777777" w:rsidR="00A64B58" w:rsidRPr="00A64B58" w:rsidRDefault="00A64B58" w:rsidP="00A64B58">
      <w:pPr>
        <w:widowControl w:val="0"/>
        <w:numPr>
          <w:ilvl w:val="2"/>
          <w:numId w:val="11"/>
        </w:numPr>
        <w:tabs>
          <w:tab w:val="left" w:pos="1221"/>
        </w:tabs>
        <w:rPr>
          <w:rFonts w:ascii="Calibri" w:eastAsia="Calibri" w:hAnsi="Calibri"/>
          <w:szCs w:val="22"/>
        </w:rPr>
      </w:pPr>
      <w:r w:rsidRPr="00A64B58">
        <w:rPr>
          <w:rFonts w:ascii="Calibri" w:eastAsia="Calibri" w:hAnsi="Calibri"/>
          <w:spacing w:val="-1"/>
          <w:szCs w:val="22"/>
        </w:rPr>
        <w:t>Verify</w:t>
      </w:r>
      <w:r w:rsidRPr="00A64B58">
        <w:rPr>
          <w:rFonts w:ascii="Calibri" w:eastAsia="Calibri" w:hAnsi="Calibri"/>
          <w:szCs w:val="22"/>
        </w:rPr>
        <w:t xml:space="preserve"> </w:t>
      </w:r>
      <w:r w:rsidRPr="00A64B58">
        <w:rPr>
          <w:rFonts w:ascii="Calibri" w:eastAsia="Calibri" w:hAnsi="Calibri"/>
          <w:spacing w:val="-2"/>
          <w:szCs w:val="22"/>
        </w:rPr>
        <w:t>the</w:t>
      </w:r>
      <w:r w:rsidRPr="00A64B58">
        <w:rPr>
          <w:rFonts w:ascii="Calibri" w:eastAsia="Calibri" w:hAnsi="Calibri"/>
          <w:szCs w:val="22"/>
        </w:rPr>
        <w:t xml:space="preserve"> </w:t>
      </w:r>
      <w:r w:rsidRPr="00A64B58">
        <w:rPr>
          <w:rFonts w:ascii="Calibri" w:eastAsia="Calibri" w:hAnsi="Calibri"/>
          <w:spacing w:val="-1"/>
          <w:szCs w:val="22"/>
        </w:rPr>
        <w:t>stability</w:t>
      </w:r>
      <w:r w:rsidRPr="00A64B58">
        <w:rPr>
          <w:rFonts w:ascii="Calibri" w:eastAsia="Calibri" w:hAnsi="Calibri"/>
          <w:spacing w:val="1"/>
          <w:szCs w:val="22"/>
        </w:rPr>
        <w:t xml:space="preserve"> </w:t>
      </w:r>
      <w:r w:rsidRPr="00A64B58">
        <w:rPr>
          <w:rFonts w:ascii="Calibri" w:eastAsia="Calibri" w:hAnsi="Calibri"/>
          <w:szCs w:val="22"/>
        </w:rPr>
        <w:t>and</w:t>
      </w:r>
      <w:r w:rsidRPr="00A64B58">
        <w:rPr>
          <w:rFonts w:ascii="Calibri" w:eastAsia="Calibri" w:hAnsi="Calibri"/>
          <w:spacing w:val="-4"/>
          <w:szCs w:val="22"/>
        </w:rPr>
        <w:t xml:space="preserve"> </w:t>
      </w:r>
      <w:r w:rsidRPr="00A64B58">
        <w:rPr>
          <w:rFonts w:ascii="Calibri" w:eastAsia="Calibri" w:hAnsi="Calibri"/>
          <w:spacing w:val="-1"/>
          <w:szCs w:val="22"/>
        </w:rPr>
        <w:t>continued</w:t>
      </w:r>
      <w:r w:rsidRPr="00A64B58">
        <w:rPr>
          <w:rFonts w:ascii="Calibri" w:eastAsia="Calibri" w:hAnsi="Calibri"/>
          <w:szCs w:val="22"/>
        </w:rPr>
        <w:t xml:space="preserve"> </w:t>
      </w:r>
      <w:r w:rsidRPr="00A64B58">
        <w:rPr>
          <w:rFonts w:ascii="Calibri" w:eastAsia="Calibri" w:hAnsi="Calibri"/>
          <w:spacing w:val="-1"/>
          <w:szCs w:val="22"/>
        </w:rPr>
        <w:t>function</w:t>
      </w:r>
      <w:r w:rsidRPr="00A64B58">
        <w:rPr>
          <w:rFonts w:ascii="Calibri" w:eastAsia="Calibri" w:hAnsi="Calibri"/>
          <w:spacing w:val="-3"/>
          <w:szCs w:val="22"/>
        </w:rPr>
        <w:t xml:space="preserve"> </w:t>
      </w:r>
      <w:r w:rsidRPr="00A64B58">
        <w:rPr>
          <w:rFonts w:ascii="Calibri" w:eastAsia="Calibri" w:hAnsi="Calibri"/>
          <w:szCs w:val="22"/>
        </w:rPr>
        <w:t>of</w:t>
      </w:r>
      <w:r w:rsidRPr="00A64B58">
        <w:rPr>
          <w:rFonts w:ascii="Calibri" w:eastAsia="Calibri" w:hAnsi="Calibri"/>
          <w:spacing w:val="-2"/>
          <w:szCs w:val="22"/>
        </w:rPr>
        <w:t xml:space="preserve"> </w:t>
      </w:r>
      <w:r w:rsidRPr="00A64B58">
        <w:rPr>
          <w:rFonts w:ascii="Calibri" w:eastAsia="Calibri" w:hAnsi="Calibri"/>
          <w:szCs w:val="22"/>
        </w:rPr>
        <w:t xml:space="preserve">the </w:t>
      </w:r>
      <w:r w:rsidRPr="00A64B58">
        <w:rPr>
          <w:rFonts w:ascii="Calibri" w:eastAsia="Calibri" w:hAnsi="Calibri"/>
          <w:spacing w:val="-1"/>
          <w:szCs w:val="22"/>
        </w:rPr>
        <w:t>baffles.</w:t>
      </w:r>
    </w:p>
    <w:p w14:paraId="157E5E3F" w14:textId="77777777" w:rsidR="00A64B58" w:rsidRPr="00A64B58" w:rsidRDefault="00A64B58" w:rsidP="00A64B58">
      <w:pPr>
        <w:widowControl w:val="0"/>
        <w:numPr>
          <w:ilvl w:val="2"/>
          <w:numId w:val="11"/>
        </w:numPr>
        <w:tabs>
          <w:tab w:val="left" w:pos="1221"/>
        </w:tabs>
        <w:ind w:right="203"/>
        <w:rPr>
          <w:rFonts w:ascii="Calibri" w:eastAsia="Calibri" w:hAnsi="Calibri"/>
          <w:szCs w:val="22"/>
        </w:rPr>
      </w:pPr>
      <w:r w:rsidRPr="00A64B58">
        <w:rPr>
          <w:rFonts w:ascii="Calibri" w:eastAsia="Calibri" w:hAnsi="Calibri"/>
          <w:spacing w:val="-1"/>
          <w:szCs w:val="22"/>
        </w:rPr>
        <w:t>Check</w:t>
      </w:r>
      <w:r w:rsidRPr="00A64B58">
        <w:rPr>
          <w:rFonts w:ascii="Calibri" w:eastAsia="Calibri" w:hAnsi="Calibri"/>
          <w:szCs w:val="22"/>
        </w:rPr>
        <w:t xml:space="preserve"> </w:t>
      </w:r>
      <w:r w:rsidRPr="00A64B58">
        <w:rPr>
          <w:rFonts w:ascii="Calibri" w:eastAsia="Calibri" w:hAnsi="Calibri"/>
          <w:spacing w:val="-2"/>
          <w:szCs w:val="22"/>
        </w:rPr>
        <w:t>the</w:t>
      </w:r>
      <w:r w:rsidRPr="00A64B58">
        <w:rPr>
          <w:rFonts w:ascii="Calibri" w:eastAsia="Calibri" w:hAnsi="Calibri"/>
          <w:spacing w:val="1"/>
          <w:szCs w:val="22"/>
        </w:rPr>
        <w:t xml:space="preserve"> </w:t>
      </w:r>
      <w:r w:rsidRPr="00A64B58">
        <w:rPr>
          <w:rFonts w:ascii="Calibri" w:eastAsia="Calibri" w:hAnsi="Calibri"/>
          <w:spacing w:val="-1"/>
          <w:szCs w:val="22"/>
        </w:rPr>
        <w:t xml:space="preserve">upstream </w:t>
      </w:r>
      <w:r w:rsidRPr="00A64B58">
        <w:rPr>
          <w:rFonts w:ascii="Calibri" w:eastAsia="Calibri" w:hAnsi="Calibri"/>
          <w:szCs w:val="22"/>
        </w:rPr>
        <w:t>and</w:t>
      </w:r>
      <w:r w:rsidRPr="00A64B58">
        <w:rPr>
          <w:rFonts w:ascii="Calibri" w:eastAsia="Calibri" w:hAnsi="Calibri"/>
          <w:spacing w:val="-2"/>
          <w:szCs w:val="22"/>
        </w:rPr>
        <w:t xml:space="preserve"> </w:t>
      </w:r>
      <w:r w:rsidRPr="00A64B58">
        <w:rPr>
          <w:rFonts w:ascii="Calibri" w:eastAsia="Calibri" w:hAnsi="Calibri"/>
          <w:spacing w:val="-1"/>
          <w:szCs w:val="22"/>
        </w:rPr>
        <w:t>downstream</w:t>
      </w:r>
      <w:r w:rsidRPr="00A64B58">
        <w:rPr>
          <w:rFonts w:ascii="Calibri" w:eastAsia="Calibri" w:hAnsi="Calibri"/>
          <w:spacing w:val="1"/>
          <w:szCs w:val="22"/>
        </w:rPr>
        <w:t xml:space="preserve"> </w:t>
      </w:r>
      <w:r w:rsidRPr="00A64B58">
        <w:rPr>
          <w:rFonts w:ascii="Calibri" w:eastAsia="Calibri" w:hAnsi="Calibri"/>
          <w:spacing w:val="-1"/>
          <w:szCs w:val="22"/>
        </w:rPr>
        <w:t>face</w:t>
      </w:r>
      <w:r w:rsidRPr="00A64B58">
        <w:rPr>
          <w:rFonts w:ascii="Calibri" w:eastAsia="Calibri" w:hAnsi="Calibri"/>
          <w:spacing w:val="-2"/>
          <w:szCs w:val="22"/>
        </w:rPr>
        <w:t xml:space="preserve"> </w:t>
      </w:r>
      <w:r w:rsidRPr="00A64B58">
        <w:rPr>
          <w:rFonts w:ascii="Calibri" w:eastAsia="Calibri" w:hAnsi="Calibri"/>
          <w:szCs w:val="22"/>
        </w:rPr>
        <w:t xml:space="preserve">of </w:t>
      </w:r>
      <w:r w:rsidRPr="00A64B58">
        <w:rPr>
          <w:rFonts w:ascii="Calibri" w:eastAsia="Calibri" w:hAnsi="Calibri"/>
          <w:spacing w:val="-1"/>
          <w:szCs w:val="22"/>
        </w:rPr>
        <w:t>the</w:t>
      </w:r>
      <w:r w:rsidRPr="00A64B58">
        <w:rPr>
          <w:rFonts w:ascii="Calibri" w:eastAsia="Calibri" w:hAnsi="Calibri"/>
          <w:spacing w:val="-2"/>
          <w:szCs w:val="22"/>
        </w:rPr>
        <w:t xml:space="preserve"> </w:t>
      </w:r>
      <w:r w:rsidRPr="00A64B58">
        <w:rPr>
          <w:rFonts w:ascii="Calibri" w:eastAsia="Calibri" w:hAnsi="Calibri"/>
          <w:spacing w:val="-1"/>
          <w:szCs w:val="22"/>
        </w:rPr>
        <w:t>embankment</w:t>
      </w:r>
      <w:r w:rsidRPr="00A64B58">
        <w:rPr>
          <w:rFonts w:ascii="Calibri" w:eastAsia="Calibri" w:hAnsi="Calibri"/>
          <w:spacing w:val="-3"/>
          <w:szCs w:val="22"/>
        </w:rPr>
        <w:t xml:space="preserve"> </w:t>
      </w:r>
      <w:r w:rsidRPr="00A64B58">
        <w:rPr>
          <w:rFonts w:ascii="Calibri" w:eastAsia="Calibri" w:hAnsi="Calibri"/>
          <w:szCs w:val="22"/>
        </w:rPr>
        <w:t>in the</w:t>
      </w:r>
      <w:r w:rsidRPr="00A64B58">
        <w:rPr>
          <w:rFonts w:ascii="Calibri" w:eastAsia="Calibri" w:hAnsi="Calibri"/>
          <w:spacing w:val="-3"/>
          <w:szCs w:val="22"/>
        </w:rPr>
        <w:t xml:space="preserve"> </w:t>
      </w:r>
      <w:r w:rsidRPr="00A64B58">
        <w:rPr>
          <w:rFonts w:ascii="Calibri" w:eastAsia="Calibri" w:hAnsi="Calibri"/>
          <w:szCs w:val="22"/>
        </w:rPr>
        <w:t>area</w:t>
      </w:r>
      <w:r w:rsidRPr="00A64B58">
        <w:rPr>
          <w:rFonts w:ascii="Calibri" w:eastAsia="Calibri" w:hAnsi="Calibri"/>
          <w:spacing w:val="-2"/>
          <w:szCs w:val="22"/>
        </w:rPr>
        <w:t xml:space="preserve"> </w:t>
      </w:r>
      <w:r w:rsidRPr="00A64B58">
        <w:rPr>
          <w:rFonts w:ascii="Calibri" w:eastAsia="Calibri" w:hAnsi="Calibri"/>
          <w:szCs w:val="22"/>
        </w:rPr>
        <w:t>of</w:t>
      </w:r>
      <w:r w:rsidRPr="00A64B58">
        <w:rPr>
          <w:rFonts w:ascii="Calibri" w:eastAsia="Calibri" w:hAnsi="Calibri"/>
          <w:spacing w:val="-2"/>
          <w:szCs w:val="22"/>
        </w:rPr>
        <w:t xml:space="preserve"> </w:t>
      </w:r>
      <w:r w:rsidRPr="00A64B58">
        <w:rPr>
          <w:rFonts w:ascii="Calibri" w:eastAsia="Calibri" w:hAnsi="Calibri"/>
          <w:szCs w:val="22"/>
        </w:rPr>
        <w:t xml:space="preserve">the </w:t>
      </w:r>
      <w:r w:rsidRPr="00A64B58">
        <w:rPr>
          <w:rFonts w:ascii="Calibri" w:eastAsia="Calibri" w:hAnsi="Calibri"/>
          <w:spacing w:val="-1"/>
          <w:szCs w:val="22"/>
        </w:rPr>
        <w:t>outlet</w:t>
      </w:r>
      <w:r w:rsidRPr="00A64B58">
        <w:rPr>
          <w:rFonts w:ascii="Calibri" w:eastAsia="Calibri" w:hAnsi="Calibri"/>
          <w:szCs w:val="22"/>
        </w:rPr>
        <w:t xml:space="preserve"> </w:t>
      </w:r>
      <w:r w:rsidRPr="00A64B58">
        <w:rPr>
          <w:rFonts w:ascii="Calibri" w:eastAsia="Calibri" w:hAnsi="Calibri"/>
          <w:spacing w:val="-1"/>
          <w:szCs w:val="22"/>
        </w:rPr>
        <w:lastRenderedPageBreak/>
        <w:t>pipe</w:t>
      </w:r>
      <w:r w:rsidRPr="00A64B58">
        <w:rPr>
          <w:rFonts w:ascii="Calibri" w:eastAsia="Calibri" w:hAnsi="Calibri"/>
          <w:spacing w:val="41"/>
          <w:szCs w:val="22"/>
        </w:rPr>
        <w:t xml:space="preserve"> </w:t>
      </w:r>
      <w:r w:rsidRPr="00A64B58">
        <w:rPr>
          <w:rFonts w:ascii="Calibri" w:eastAsia="Calibri" w:hAnsi="Calibri"/>
          <w:spacing w:val="-1"/>
          <w:szCs w:val="22"/>
        </w:rPr>
        <w:t>for</w:t>
      </w:r>
      <w:r w:rsidRPr="00A64B58">
        <w:rPr>
          <w:rFonts w:ascii="Calibri" w:eastAsia="Calibri" w:hAnsi="Calibri"/>
          <w:szCs w:val="22"/>
        </w:rPr>
        <w:t xml:space="preserve"> any</w:t>
      </w:r>
      <w:r w:rsidRPr="00A64B58">
        <w:rPr>
          <w:rFonts w:ascii="Calibri" w:eastAsia="Calibri" w:hAnsi="Calibri"/>
          <w:spacing w:val="-3"/>
          <w:szCs w:val="22"/>
        </w:rPr>
        <w:t xml:space="preserve"> </w:t>
      </w:r>
      <w:r w:rsidRPr="00A64B58">
        <w:rPr>
          <w:rFonts w:ascii="Calibri" w:eastAsia="Calibri" w:hAnsi="Calibri"/>
          <w:spacing w:val="-1"/>
          <w:szCs w:val="22"/>
        </w:rPr>
        <w:t>signs</w:t>
      </w:r>
      <w:r w:rsidRPr="00A64B58">
        <w:rPr>
          <w:rFonts w:ascii="Calibri" w:eastAsia="Calibri" w:hAnsi="Calibri"/>
          <w:spacing w:val="-2"/>
          <w:szCs w:val="22"/>
        </w:rPr>
        <w:t xml:space="preserve"> </w:t>
      </w:r>
      <w:r w:rsidRPr="00A64B58">
        <w:rPr>
          <w:rFonts w:ascii="Calibri" w:eastAsia="Calibri" w:hAnsi="Calibri"/>
          <w:szCs w:val="22"/>
        </w:rPr>
        <w:t xml:space="preserve">of </w:t>
      </w:r>
      <w:r w:rsidRPr="00A64B58">
        <w:rPr>
          <w:rFonts w:ascii="Calibri" w:eastAsia="Calibri" w:hAnsi="Calibri"/>
          <w:spacing w:val="-1"/>
          <w:szCs w:val="22"/>
        </w:rPr>
        <w:t>leakage,</w:t>
      </w:r>
      <w:r w:rsidRPr="00A64B58">
        <w:rPr>
          <w:rFonts w:ascii="Calibri" w:eastAsia="Calibri" w:hAnsi="Calibri"/>
          <w:szCs w:val="22"/>
        </w:rPr>
        <w:t xml:space="preserve"> </w:t>
      </w:r>
      <w:r w:rsidRPr="00A64B58">
        <w:rPr>
          <w:rFonts w:ascii="Calibri" w:eastAsia="Calibri" w:hAnsi="Calibri"/>
          <w:spacing w:val="-2"/>
          <w:szCs w:val="22"/>
        </w:rPr>
        <w:t>sloughing</w:t>
      </w:r>
      <w:r w:rsidRPr="00A64B58">
        <w:rPr>
          <w:rFonts w:ascii="Calibri" w:eastAsia="Calibri" w:hAnsi="Calibri"/>
          <w:spacing w:val="-1"/>
          <w:szCs w:val="22"/>
        </w:rPr>
        <w:t xml:space="preserve"> </w:t>
      </w:r>
      <w:r w:rsidRPr="00A64B58">
        <w:rPr>
          <w:rFonts w:ascii="Calibri" w:eastAsia="Calibri" w:hAnsi="Calibri"/>
          <w:szCs w:val="22"/>
        </w:rPr>
        <w:t xml:space="preserve">of </w:t>
      </w:r>
      <w:r w:rsidRPr="00A64B58">
        <w:rPr>
          <w:rFonts w:ascii="Calibri" w:eastAsia="Calibri" w:hAnsi="Calibri"/>
          <w:spacing w:val="-1"/>
          <w:szCs w:val="22"/>
        </w:rPr>
        <w:t>the</w:t>
      </w:r>
      <w:r w:rsidRPr="00A64B58">
        <w:rPr>
          <w:rFonts w:ascii="Calibri" w:eastAsia="Calibri" w:hAnsi="Calibri"/>
          <w:spacing w:val="-2"/>
          <w:szCs w:val="22"/>
        </w:rPr>
        <w:t xml:space="preserve"> </w:t>
      </w:r>
      <w:r w:rsidRPr="00A64B58">
        <w:rPr>
          <w:rFonts w:ascii="Calibri" w:eastAsia="Calibri" w:hAnsi="Calibri"/>
          <w:spacing w:val="-1"/>
          <w:szCs w:val="22"/>
        </w:rPr>
        <w:t>embankment</w:t>
      </w:r>
      <w:r w:rsidRPr="00A64B58">
        <w:rPr>
          <w:rFonts w:ascii="Calibri" w:eastAsia="Calibri" w:hAnsi="Calibri"/>
          <w:spacing w:val="-3"/>
          <w:szCs w:val="22"/>
        </w:rPr>
        <w:t xml:space="preserve"> </w:t>
      </w:r>
      <w:r w:rsidRPr="00A64B58">
        <w:rPr>
          <w:rFonts w:ascii="Calibri" w:eastAsia="Calibri" w:hAnsi="Calibri"/>
          <w:szCs w:val="22"/>
        </w:rPr>
        <w:t>soil,</w:t>
      </w:r>
      <w:r w:rsidRPr="00A64B58">
        <w:rPr>
          <w:rFonts w:ascii="Calibri" w:eastAsia="Calibri" w:hAnsi="Calibri"/>
          <w:spacing w:val="-2"/>
          <w:szCs w:val="22"/>
        </w:rPr>
        <w:t xml:space="preserve"> </w:t>
      </w:r>
      <w:r w:rsidRPr="00A64B58">
        <w:rPr>
          <w:rFonts w:ascii="Calibri" w:eastAsia="Calibri" w:hAnsi="Calibri"/>
          <w:szCs w:val="22"/>
        </w:rPr>
        <w:t>or</w:t>
      </w:r>
      <w:r w:rsidRPr="00A64B58">
        <w:rPr>
          <w:rFonts w:ascii="Calibri" w:eastAsia="Calibri" w:hAnsi="Calibri"/>
          <w:spacing w:val="-2"/>
          <w:szCs w:val="22"/>
        </w:rPr>
        <w:t xml:space="preserve"> </w:t>
      </w:r>
      <w:r w:rsidRPr="00A64B58">
        <w:rPr>
          <w:rFonts w:ascii="Calibri" w:eastAsia="Calibri" w:hAnsi="Calibri"/>
          <w:spacing w:val="-1"/>
          <w:szCs w:val="22"/>
        </w:rPr>
        <w:t>erosion.</w:t>
      </w:r>
    </w:p>
    <w:p w14:paraId="2BF24CB0" w14:textId="77777777" w:rsidR="00A64B58" w:rsidRPr="00A64B58" w:rsidRDefault="00A64B58" w:rsidP="00A64B58">
      <w:pPr>
        <w:widowControl w:val="0"/>
        <w:numPr>
          <w:ilvl w:val="2"/>
          <w:numId w:val="11"/>
        </w:numPr>
        <w:tabs>
          <w:tab w:val="left" w:pos="1221"/>
        </w:tabs>
        <w:ind w:right="162"/>
        <w:rPr>
          <w:rFonts w:ascii="Calibri" w:eastAsia="Calibri" w:hAnsi="Calibri"/>
          <w:szCs w:val="22"/>
        </w:rPr>
      </w:pPr>
      <w:r w:rsidRPr="00A64B58">
        <w:rPr>
          <w:rFonts w:ascii="Calibri" w:eastAsia="Calibri" w:hAnsi="Calibri"/>
          <w:spacing w:val="-1"/>
          <w:szCs w:val="22"/>
        </w:rPr>
        <w:t>Inspect</w:t>
      </w:r>
      <w:r w:rsidRPr="00A64B58">
        <w:rPr>
          <w:rFonts w:ascii="Calibri" w:eastAsia="Calibri" w:hAnsi="Calibri"/>
          <w:spacing w:val="1"/>
          <w:szCs w:val="22"/>
        </w:rPr>
        <w:t xml:space="preserve"> </w:t>
      </w:r>
      <w:r w:rsidRPr="00A64B58">
        <w:rPr>
          <w:rFonts w:ascii="Calibri" w:eastAsia="Calibri" w:hAnsi="Calibri"/>
          <w:szCs w:val="22"/>
        </w:rPr>
        <w:t>the</w:t>
      </w:r>
      <w:r w:rsidRPr="00A64B58">
        <w:rPr>
          <w:rFonts w:ascii="Calibri" w:eastAsia="Calibri" w:hAnsi="Calibri"/>
          <w:spacing w:val="-2"/>
          <w:szCs w:val="22"/>
        </w:rPr>
        <w:t xml:space="preserve"> </w:t>
      </w:r>
      <w:r w:rsidRPr="00A64B58">
        <w:rPr>
          <w:rFonts w:ascii="Calibri" w:eastAsia="Calibri" w:hAnsi="Calibri"/>
          <w:spacing w:val="-1"/>
          <w:szCs w:val="22"/>
        </w:rPr>
        <w:t>spillways</w:t>
      </w:r>
      <w:r w:rsidRPr="00A64B58">
        <w:rPr>
          <w:rFonts w:ascii="Calibri" w:eastAsia="Calibri" w:hAnsi="Calibri"/>
          <w:szCs w:val="22"/>
        </w:rPr>
        <w:t xml:space="preserve"> and</w:t>
      </w:r>
      <w:r w:rsidRPr="00A64B58">
        <w:rPr>
          <w:rFonts w:ascii="Calibri" w:eastAsia="Calibri" w:hAnsi="Calibri"/>
          <w:spacing w:val="-4"/>
          <w:szCs w:val="22"/>
        </w:rPr>
        <w:t xml:space="preserve"> </w:t>
      </w:r>
      <w:r w:rsidRPr="00A64B58">
        <w:rPr>
          <w:rFonts w:ascii="Calibri" w:eastAsia="Calibri" w:hAnsi="Calibri"/>
          <w:spacing w:val="-1"/>
          <w:szCs w:val="22"/>
        </w:rPr>
        <w:t>outlet</w:t>
      </w:r>
      <w:r w:rsidRPr="00A64B58">
        <w:rPr>
          <w:rFonts w:ascii="Calibri" w:eastAsia="Calibri" w:hAnsi="Calibri"/>
          <w:spacing w:val="1"/>
          <w:szCs w:val="22"/>
        </w:rPr>
        <w:t xml:space="preserve"> </w:t>
      </w:r>
      <w:r w:rsidRPr="00A64B58">
        <w:rPr>
          <w:rFonts w:ascii="Calibri" w:eastAsia="Calibri" w:hAnsi="Calibri"/>
          <w:spacing w:val="-1"/>
          <w:szCs w:val="22"/>
        </w:rPr>
        <w:t>for</w:t>
      </w:r>
      <w:r w:rsidRPr="00A64B58">
        <w:rPr>
          <w:rFonts w:ascii="Calibri" w:eastAsia="Calibri" w:hAnsi="Calibri"/>
          <w:szCs w:val="22"/>
        </w:rPr>
        <w:t xml:space="preserve"> </w:t>
      </w:r>
      <w:r w:rsidRPr="00A64B58">
        <w:rPr>
          <w:rFonts w:ascii="Calibri" w:eastAsia="Calibri" w:hAnsi="Calibri"/>
          <w:spacing w:val="-1"/>
          <w:szCs w:val="22"/>
        </w:rPr>
        <w:t>erosion damage,</w:t>
      </w:r>
      <w:r w:rsidRPr="00A64B58">
        <w:rPr>
          <w:rFonts w:ascii="Calibri" w:eastAsia="Calibri" w:hAnsi="Calibri"/>
          <w:szCs w:val="22"/>
        </w:rPr>
        <w:t xml:space="preserve"> </w:t>
      </w:r>
      <w:r w:rsidRPr="00A64B58">
        <w:rPr>
          <w:rFonts w:ascii="Calibri" w:eastAsia="Calibri" w:hAnsi="Calibri"/>
          <w:spacing w:val="-2"/>
          <w:szCs w:val="22"/>
        </w:rPr>
        <w:t>and</w:t>
      </w:r>
      <w:r w:rsidRPr="00A64B58">
        <w:rPr>
          <w:rFonts w:ascii="Calibri" w:eastAsia="Calibri" w:hAnsi="Calibri"/>
          <w:spacing w:val="-1"/>
          <w:szCs w:val="22"/>
        </w:rPr>
        <w:t xml:space="preserve"> inspect</w:t>
      </w:r>
      <w:r w:rsidRPr="00A64B58">
        <w:rPr>
          <w:rFonts w:ascii="Calibri" w:eastAsia="Calibri" w:hAnsi="Calibri"/>
          <w:spacing w:val="1"/>
          <w:szCs w:val="22"/>
        </w:rPr>
        <w:t xml:space="preserve"> </w:t>
      </w:r>
      <w:r w:rsidRPr="00A64B58">
        <w:rPr>
          <w:rFonts w:ascii="Calibri" w:eastAsia="Calibri" w:hAnsi="Calibri"/>
          <w:spacing w:val="-1"/>
          <w:szCs w:val="22"/>
        </w:rPr>
        <w:t>the</w:t>
      </w:r>
      <w:r w:rsidRPr="00A64B58">
        <w:rPr>
          <w:rFonts w:ascii="Calibri" w:eastAsia="Calibri" w:hAnsi="Calibri"/>
          <w:spacing w:val="-2"/>
          <w:szCs w:val="22"/>
        </w:rPr>
        <w:t xml:space="preserve"> </w:t>
      </w:r>
      <w:r w:rsidRPr="00A64B58">
        <w:rPr>
          <w:rFonts w:ascii="Calibri" w:eastAsia="Calibri" w:hAnsi="Calibri"/>
          <w:spacing w:val="-1"/>
          <w:szCs w:val="22"/>
        </w:rPr>
        <w:t>embankment</w:t>
      </w:r>
      <w:r w:rsidRPr="00A64B58">
        <w:rPr>
          <w:rFonts w:ascii="Calibri" w:eastAsia="Calibri" w:hAnsi="Calibri"/>
          <w:szCs w:val="22"/>
        </w:rPr>
        <w:t xml:space="preserve"> </w:t>
      </w:r>
      <w:r w:rsidRPr="00A64B58">
        <w:rPr>
          <w:rFonts w:ascii="Calibri" w:eastAsia="Calibri" w:hAnsi="Calibri"/>
          <w:spacing w:val="-1"/>
          <w:szCs w:val="22"/>
        </w:rPr>
        <w:t>for</w:t>
      </w:r>
      <w:r w:rsidRPr="00A64B58">
        <w:rPr>
          <w:rFonts w:ascii="Calibri" w:eastAsia="Calibri" w:hAnsi="Calibri"/>
          <w:spacing w:val="-3"/>
          <w:szCs w:val="22"/>
        </w:rPr>
        <w:t xml:space="preserve"> </w:t>
      </w:r>
      <w:r w:rsidRPr="00A64B58">
        <w:rPr>
          <w:rFonts w:ascii="Calibri" w:eastAsia="Calibri" w:hAnsi="Calibri"/>
          <w:spacing w:val="-1"/>
          <w:szCs w:val="22"/>
        </w:rPr>
        <w:t>piping</w:t>
      </w:r>
      <w:r w:rsidRPr="00A64B58">
        <w:rPr>
          <w:rFonts w:ascii="Calibri" w:eastAsia="Calibri" w:hAnsi="Calibri"/>
          <w:spacing w:val="47"/>
          <w:szCs w:val="22"/>
        </w:rPr>
        <w:t xml:space="preserve"> </w:t>
      </w:r>
      <w:r w:rsidRPr="00A64B58">
        <w:rPr>
          <w:rFonts w:ascii="Calibri" w:eastAsia="Calibri" w:hAnsi="Calibri"/>
          <w:spacing w:val="-1"/>
          <w:szCs w:val="22"/>
        </w:rPr>
        <w:t>and settlement.</w:t>
      </w:r>
      <w:r w:rsidRPr="00A64B58">
        <w:rPr>
          <w:rFonts w:ascii="Calibri" w:eastAsia="Calibri" w:hAnsi="Calibri"/>
          <w:spacing w:val="48"/>
          <w:szCs w:val="22"/>
        </w:rPr>
        <w:t xml:space="preserve"> </w:t>
      </w:r>
      <w:r w:rsidRPr="00A64B58">
        <w:rPr>
          <w:rFonts w:ascii="Calibri" w:eastAsia="Calibri" w:hAnsi="Calibri"/>
          <w:spacing w:val="-1"/>
          <w:szCs w:val="22"/>
        </w:rPr>
        <w:t>Make</w:t>
      </w:r>
      <w:r w:rsidRPr="00A64B58">
        <w:rPr>
          <w:rFonts w:ascii="Calibri" w:eastAsia="Calibri" w:hAnsi="Calibri"/>
          <w:szCs w:val="22"/>
        </w:rPr>
        <w:t xml:space="preserve"> all</w:t>
      </w:r>
      <w:r w:rsidRPr="00A64B58">
        <w:rPr>
          <w:rFonts w:ascii="Calibri" w:eastAsia="Calibri" w:hAnsi="Calibri"/>
          <w:spacing w:val="-1"/>
          <w:szCs w:val="22"/>
        </w:rPr>
        <w:t xml:space="preserve"> necessary</w:t>
      </w:r>
      <w:r w:rsidRPr="00A64B58">
        <w:rPr>
          <w:rFonts w:ascii="Calibri" w:eastAsia="Calibri" w:hAnsi="Calibri"/>
          <w:szCs w:val="22"/>
        </w:rPr>
        <w:t xml:space="preserve"> </w:t>
      </w:r>
      <w:r w:rsidRPr="00A64B58">
        <w:rPr>
          <w:rFonts w:ascii="Calibri" w:eastAsia="Calibri" w:hAnsi="Calibri"/>
          <w:spacing w:val="-1"/>
          <w:szCs w:val="22"/>
        </w:rPr>
        <w:t>repairs</w:t>
      </w:r>
      <w:r w:rsidRPr="00A64B58">
        <w:rPr>
          <w:rFonts w:ascii="Calibri" w:eastAsia="Calibri" w:hAnsi="Calibri"/>
          <w:szCs w:val="22"/>
        </w:rPr>
        <w:t xml:space="preserve"> </w:t>
      </w:r>
      <w:r w:rsidRPr="00A64B58">
        <w:rPr>
          <w:rFonts w:ascii="Calibri" w:eastAsia="Calibri" w:hAnsi="Calibri"/>
          <w:spacing w:val="-1"/>
          <w:szCs w:val="22"/>
        </w:rPr>
        <w:t>immediately.</w:t>
      </w:r>
    </w:p>
    <w:p w14:paraId="0974BF74" w14:textId="77777777" w:rsidR="00A64B58" w:rsidRPr="00A64B58" w:rsidRDefault="00A64B58" w:rsidP="00A64B58">
      <w:pPr>
        <w:widowControl w:val="0"/>
        <w:numPr>
          <w:ilvl w:val="2"/>
          <w:numId w:val="11"/>
        </w:numPr>
        <w:tabs>
          <w:tab w:val="left" w:pos="1221"/>
        </w:tabs>
        <w:spacing w:line="266" w:lineRule="exact"/>
        <w:rPr>
          <w:rFonts w:ascii="Calibri" w:eastAsia="Calibri" w:hAnsi="Calibri"/>
          <w:szCs w:val="22"/>
        </w:rPr>
      </w:pPr>
      <w:r w:rsidRPr="00A64B58">
        <w:rPr>
          <w:rFonts w:ascii="Calibri" w:eastAsia="Calibri" w:hAnsi="Calibri"/>
          <w:spacing w:val="-1"/>
          <w:szCs w:val="22"/>
        </w:rPr>
        <w:t>Remove</w:t>
      </w:r>
      <w:r w:rsidRPr="00A64B58">
        <w:rPr>
          <w:rFonts w:ascii="Calibri" w:eastAsia="Calibri" w:hAnsi="Calibri"/>
          <w:szCs w:val="22"/>
        </w:rPr>
        <w:t xml:space="preserve"> all</w:t>
      </w:r>
      <w:r w:rsidRPr="00A64B58">
        <w:rPr>
          <w:rFonts w:ascii="Calibri" w:eastAsia="Calibri" w:hAnsi="Calibri"/>
          <w:spacing w:val="-3"/>
          <w:szCs w:val="22"/>
        </w:rPr>
        <w:t xml:space="preserve"> </w:t>
      </w:r>
      <w:r w:rsidRPr="00A64B58">
        <w:rPr>
          <w:rFonts w:ascii="Calibri" w:eastAsia="Calibri" w:hAnsi="Calibri"/>
          <w:szCs w:val="22"/>
        </w:rPr>
        <w:t>trash</w:t>
      </w:r>
      <w:r w:rsidRPr="00A64B58">
        <w:rPr>
          <w:rFonts w:ascii="Calibri" w:eastAsia="Calibri" w:hAnsi="Calibri"/>
          <w:spacing w:val="-2"/>
          <w:szCs w:val="22"/>
        </w:rPr>
        <w:t xml:space="preserve"> </w:t>
      </w:r>
      <w:r w:rsidRPr="00A64B58">
        <w:rPr>
          <w:rFonts w:ascii="Calibri" w:eastAsia="Calibri" w:hAnsi="Calibri"/>
          <w:szCs w:val="22"/>
        </w:rPr>
        <w:t>and</w:t>
      </w:r>
      <w:r w:rsidRPr="00A64B58">
        <w:rPr>
          <w:rFonts w:ascii="Calibri" w:eastAsia="Calibri" w:hAnsi="Calibri"/>
          <w:spacing w:val="-4"/>
          <w:szCs w:val="22"/>
        </w:rPr>
        <w:t xml:space="preserve"> </w:t>
      </w:r>
      <w:r w:rsidRPr="00A64B58">
        <w:rPr>
          <w:rFonts w:ascii="Calibri" w:eastAsia="Calibri" w:hAnsi="Calibri"/>
          <w:szCs w:val="22"/>
        </w:rPr>
        <w:t>other</w:t>
      </w:r>
      <w:r w:rsidRPr="00A64B58">
        <w:rPr>
          <w:rFonts w:ascii="Calibri" w:eastAsia="Calibri" w:hAnsi="Calibri"/>
          <w:spacing w:val="-3"/>
          <w:szCs w:val="22"/>
        </w:rPr>
        <w:t xml:space="preserve"> </w:t>
      </w:r>
      <w:r w:rsidRPr="00A64B58">
        <w:rPr>
          <w:rFonts w:ascii="Calibri" w:eastAsia="Calibri" w:hAnsi="Calibri"/>
          <w:spacing w:val="-1"/>
          <w:szCs w:val="22"/>
        </w:rPr>
        <w:t>debris</w:t>
      </w:r>
      <w:r w:rsidRPr="00A64B58">
        <w:rPr>
          <w:rFonts w:ascii="Calibri" w:eastAsia="Calibri" w:hAnsi="Calibri"/>
          <w:szCs w:val="22"/>
        </w:rPr>
        <w:t xml:space="preserve"> </w:t>
      </w:r>
      <w:r w:rsidRPr="00A64B58">
        <w:rPr>
          <w:rFonts w:ascii="Calibri" w:eastAsia="Calibri" w:hAnsi="Calibri"/>
          <w:spacing w:val="-1"/>
          <w:szCs w:val="22"/>
        </w:rPr>
        <w:t>from</w:t>
      </w:r>
      <w:r w:rsidRPr="00A64B58">
        <w:rPr>
          <w:rFonts w:ascii="Calibri" w:eastAsia="Calibri" w:hAnsi="Calibri"/>
          <w:spacing w:val="-2"/>
          <w:szCs w:val="22"/>
        </w:rPr>
        <w:t xml:space="preserve"> </w:t>
      </w:r>
      <w:r w:rsidRPr="00A64B58">
        <w:rPr>
          <w:rFonts w:ascii="Calibri" w:eastAsia="Calibri" w:hAnsi="Calibri"/>
          <w:spacing w:val="-1"/>
          <w:szCs w:val="22"/>
        </w:rPr>
        <w:t>the</w:t>
      </w:r>
      <w:r w:rsidRPr="00A64B58">
        <w:rPr>
          <w:rFonts w:ascii="Calibri" w:eastAsia="Calibri" w:hAnsi="Calibri"/>
          <w:szCs w:val="22"/>
        </w:rPr>
        <w:t xml:space="preserve"> </w:t>
      </w:r>
      <w:r w:rsidRPr="00A64B58">
        <w:rPr>
          <w:rFonts w:ascii="Calibri" w:eastAsia="Calibri" w:hAnsi="Calibri"/>
          <w:spacing w:val="-1"/>
          <w:szCs w:val="22"/>
        </w:rPr>
        <w:t>riser</w:t>
      </w:r>
      <w:r w:rsidRPr="00A64B58">
        <w:rPr>
          <w:rFonts w:ascii="Calibri" w:eastAsia="Calibri" w:hAnsi="Calibri"/>
          <w:szCs w:val="22"/>
        </w:rPr>
        <w:t xml:space="preserve"> </w:t>
      </w:r>
      <w:r w:rsidRPr="00A64B58">
        <w:rPr>
          <w:rFonts w:ascii="Calibri" w:eastAsia="Calibri" w:hAnsi="Calibri"/>
          <w:spacing w:val="-1"/>
          <w:szCs w:val="22"/>
        </w:rPr>
        <w:t>and pool</w:t>
      </w:r>
      <w:r w:rsidRPr="00A64B58">
        <w:rPr>
          <w:rFonts w:ascii="Calibri" w:eastAsia="Calibri" w:hAnsi="Calibri"/>
          <w:spacing w:val="-3"/>
          <w:szCs w:val="22"/>
        </w:rPr>
        <w:t xml:space="preserve"> </w:t>
      </w:r>
      <w:r w:rsidRPr="00A64B58">
        <w:rPr>
          <w:rFonts w:ascii="Calibri" w:eastAsia="Calibri" w:hAnsi="Calibri"/>
          <w:szCs w:val="22"/>
        </w:rPr>
        <w:t>area.</w:t>
      </w:r>
    </w:p>
    <w:p w14:paraId="5EE16B81" w14:textId="77777777" w:rsidR="009F1475" w:rsidRPr="009F1475" w:rsidRDefault="009F1475" w:rsidP="009F1475">
      <w:pPr>
        <w:widowControl w:val="0"/>
        <w:tabs>
          <w:tab w:val="left" w:pos="861"/>
        </w:tabs>
        <w:spacing w:before="37"/>
        <w:ind w:left="860"/>
        <w:outlineLvl w:val="8"/>
        <w:rPr>
          <w:rFonts w:ascii="Calibri" w:eastAsia="Calibri" w:hAnsi="Calibri" w:cs="Calibri"/>
          <w:szCs w:val="22"/>
        </w:rPr>
      </w:pPr>
    </w:p>
    <w:p w14:paraId="08E60DB5" w14:textId="77777777" w:rsidR="00A64B58" w:rsidRPr="00A64B58" w:rsidRDefault="00A64B58" w:rsidP="00A64B58">
      <w:pPr>
        <w:widowControl w:val="0"/>
        <w:numPr>
          <w:ilvl w:val="1"/>
          <w:numId w:val="11"/>
        </w:numPr>
        <w:tabs>
          <w:tab w:val="left" w:pos="861"/>
        </w:tabs>
        <w:spacing w:before="37"/>
        <w:outlineLvl w:val="8"/>
        <w:rPr>
          <w:rFonts w:ascii="Calibri" w:eastAsia="Calibri" w:hAnsi="Calibri" w:cs="Calibri"/>
          <w:szCs w:val="22"/>
        </w:rPr>
      </w:pPr>
      <w:r w:rsidRPr="00A64B58">
        <w:rPr>
          <w:rFonts w:ascii="Calibri" w:eastAsia="Calibri" w:hAnsi="Calibri"/>
          <w:b/>
          <w:bCs/>
          <w:spacing w:val="-1"/>
          <w:szCs w:val="22"/>
        </w:rPr>
        <w:t>Baffles</w:t>
      </w:r>
      <w:r w:rsidRPr="00A64B58">
        <w:rPr>
          <w:rFonts w:ascii="Calibri" w:eastAsia="Calibri" w:hAnsi="Calibri"/>
          <w:bCs/>
          <w:spacing w:val="-1"/>
          <w:szCs w:val="22"/>
        </w:rPr>
        <w:t>:</w:t>
      </w:r>
    </w:p>
    <w:p w14:paraId="7CA8840F" w14:textId="77777777" w:rsidR="00A64B58" w:rsidRPr="00A64B58" w:rsidRDefault="00A64B58" w:rsidP="00A64B58">
      <w:pPr>
        <w:widowControl w:val="0"/>
        <w:numPr>
          <w:ilvl w:val="2"/>
          <w:numId w:val="11"/>
        </w:numPr>
        <w:tabs>
          <w:tab w:val="left" w:pos="1221"/>
        </w:tabs>
        <w:rPr>
          <w:rFonts w:ascii="Calibri" w:eastAsia="Calibri" w:hAnsi="Calibri"/>
          <w:szCs w:val="22"/>
        </w:rPr>
      </w:pPr>
      <w:r w:rsidRPr="00A64B58">
        <w:rPr>
          <w:rFonts w:ascii="Calibri" w:eastAsia="Calibri" w:hAnsi="Calibri"/>
          <w:spacing w:val="-1"/>
          <w:szCs w:val="22"/>
        </w:rPr>
        <w:t>Ensure</w:t>
      </w:r>
      <w:r w:rsidRPr="00A64B58">
        <w:rPr>
          <w:rFonts w:ascii="Calibri" w:eastAsia="Calibri" w:hAnsi="Calibri"/>
          <w:szCs w:val="22"/>
        </w:rPr>
        <w:t xml:space="preserve"> </w:t>
      </w:r>
      <w:r w:rsidRPr="00A64B58">
        <w:rPr>
          <w:rFonts w:ascii="Calibri" w:eastAsia="Calibri" w:hAnsi="Calibri"/>
          <w:spacing w:val="-1"/>
          <w:szCs w:val="22"/>
        </w:rPr>
        <w:t>access</w:t>
      </w:r>
      <w:r w:rsidRPr="00A64B58">
        <w:rPr>
          <w:rFonts w:ascii="Calibri" w:eastAsia="Calibri" w:hAnsi="Calibri"/>
          <w:spacing w:val="-2"/>
          <w:szCs w:val="22"/>
        </w:rPr>
        <w:t xml:space="preserve"> </w:t>
      </w:r>
      <w:r w:rsidRPr="00A64B58">
        <w:rPr>
          <w:rFonts w:ascii="Calibri" w:eastAsia="Calibri" w:hAnsi="Calibri"/>
          <w:szCs w:val="22"/>
        </w:rPr>
        <w:t>to</w:t>
      </w:r>
      <w:r w:rsidRPr="00A64B58">
        <w:rPr>
          <w:rFonts w:ascii="Calibri" w:eastAsia="Calibri" w:hAnsi="Calibri"/>
          <w:spacing w:val="-1"/>
          <w:szCs w:val="22"/>
        </w:rPr>
        <w:t xml:space="preserve"> </w:t>
      </w:r>
      <w:r w:rsidRPr="00A64B58">
        <w:rPr>
          <w:rFonts w:ascii="Calibri" w:eastAsia="Calibri" w:hAnsi="Calibri"/>
          <w:szCs w:val="22"/>
        </w:rPr>
        <w:t xml:space="preserve">the </w:t>
      </w:r>
      <w:r w:rsidRPr="00A64B58">
        <w:rPr>
          <w:rFonts w:ascii="Calibri" w:eastAsia="Calibri" w:hAnsi="Calibri"/>
          <w:spacing w:val="-2"/>
          <w:szCs w:val="22"/>
        </w:rPr>
        <w:t>baffles</w:t>
      </w:r>
      <w:r w:rsidRPr="00A64B58">
        <w:rPr>
          <w:rFonts w:ascii="Calibri" w:eastAsia="Calibri" w:hAnsi="Calibri"/>
          <w:szCs w:val="22"/>
        </w:rPr>
        <w:t xml:space="preserve"> is</w:t>
      </w:r>
      <w:r w:rsidRPr="00A64B58">
        <w:rPr>
          <w:rFonts w:ascii="Calibri" w:eastAsia="Calibri" w:hAnsi="Calibri"/>
          <w:spacing w:val="-2"/>
          <w:szCs w:val="22"/>
        </w:rPr>
        <w:t xml:space="preserve"> </w:t>
      </w:r>
      <w:r w:rsidRPr="00A64B58">
        <w:rPr>
          <w:rFonts w:ascii="Calibri" w:eastAsia="Calibri" w:hAnsi="Calibri"/>
          <w:spacing w:val="-1"/>
          <w:szCs w:val="22"/>
        </w:rPr>
        <w:t>maintained.</w:t>
      </w:r>
    </w:p>
    <w:p w14:paraId="67DF3333" w14:textId="77777777" w:rsidR="00A64B58" w:rsidRPr="00A64B58" w:rsidRDefault="00A64B58" w:rsidP="00A64B58">
      <w:pPr>
        <w:widowControl w:val="0"/>
        <w:numPr>
          <w:ilvl w:val="2"/>
          <w:numId w:val="11"/>
        </w:numPr>
        <w:tabs>
          <w:tab w:val="left" w:pos="1221"/>
        </w:tabs>
        <w:ind w:right="764"/>
        <w:rPr>
          <w:rFonts w:ascii="Calibri" w:eastAsia="Calibri" w:hAnsi="Calibri"/>
          <w:szCs w:val="22"/>
        </w:rPr>
      </w:pPr>
      <w:r w:rsidRPr="00A64B58">
        <w:rPr>
          <w:rFonts w:ascii="Calibri" w:eastAsia="Calibri" w:hAnsi="Calibri"/>
          <w:spacing w:val="-1"/>
          <w:szCs w:val="22"/>
        </w:rPr>
        <w:t>Inspect</w:t>
      </w:r>
      <w:r w:rsidRPr="00A64B58">
        <w:rPr>
          <w:rFonts w:ascii="Calibri" w:eastAsia="Calibri" w:hAnsi="Calibri"/>
          <w:spacing w:val="1"/>
          <w:szCs w:val="22"/>
        </w:rPr>
        <w:t xml:space="preserve"> </w:t>
      </w:r>
      <w:r w:rsidRPr="00A64B58">
        <w:rPr>
          <w:rFonts w:ascii="Calibri" w:eastAsia="Calibri" w:hAnsi="Calibri"/>
          <w:spacing w:val="-1"/>
          <w:szCs w:val="22"/>
        </w:rPr>
        <w:t>baffles</w:t>
      </w:r>
      <w:r w:rsidRPr="00A64B58">
        <w:rPr>
          <w:rFonts w:ascii="Calibri" w:eastAsia="Calibri" w:hAnsi="Calibri"/>
          <w:spacing w:val="-2"/>
          <w:szCs w:val="22"/>
        </w:rPr>
        <w:t xml:space="preserve"> </w:t>
      </w:r>
      <w:r w:rsidRPr="00A64B58">
        <w:rPr>
          <w:rFonts w:ascii="Calibri" w:eastAsia="Calibri" w:hAnsi="Calibri"/>
          <w:szCs w:val="22"/>
        </w:rPr>
        <w:t xml:space="preserve">at </w:t>
      </w:r>
      <w:r w:rsidRPr="00A64B58">
        <w:rPr>
          <w:rFonts w:ascii="Calibri" w:eastAsia="Calibri" w:hAnsi="Calibri"/>
          <w:spacing w:val="-1"/>
          <w:szCs w:val="22"/>
        </w:rPr>
        <w:t>least</w:t>
      </w:r>
      <w:r w:rsidRPr="00A64B58">
        <w:rPr>
          <w:rFonts w:ascii="Calibri" w:eastAsia="Calibri" w:hAnsi="Calibri"/>
          <w:spacing w:val="-2"/>
          <w:szCs w:val="22"/>
        </w:rPr>
        <w:t xml:space="preserve"> </w:t>
      </w:r>
      <w:r w:rsidRPr="00A64B58">
        <w:rPr>
          <w:rFonts w:ascii="Calibri" w:eastAsia="Calibri" w:hAnsi="Calibri"/>
          <w:spacing w:val="-1"/>
          <w:szCs w:val="22"/>
        </w:rPr>
        <w:t>once</w:t>
      </w:r>
      <w:r w:rsidRPr="00A64B58">
        <w:rPr>
          <w:rFonts w:ascii="Calibri" w:eastAsia="Calibri" w:hAnsi="Calibri"/>
          <w:szCs w:val="22"/>
        </w:rPr>
        <w:t xml:space="preserve"> a </w:t>
      </w:r>
      <w:r w:rsidRPr="00A64B58">
        <w:rPr>
          <w:rFonts w:ascii="Calibri" w:eastAsia="Calibri" w:hAnsi="Calibri"/>
          <w:spacing w:val="-1"/>
          <w:szCs w:val="22"/>
        </w:rPr>
        <w:t>week</w:t>
      </w:r>
      <w:r w:rsidRPr="00A64B58">
        <w:rPr>
          <w:rFonts w:ascii="Calibri" w:eastAsia="Calibri" w:hAnsi="Calibri"/>
          <w:szCs w:val="22"/>
        </w:rPr>
        <w:t xml:space="preserve"> </w:t>
      </w:r>
      <w:r w:rsidRPr="00A64B58">
        <w:rPr>
          <w:rFonts w:ascii="Calibri" w:eastAsia="Calibri" w:hAnsi="Calibri"/>
          <w:spacing w:val="-1"/>
          <w:szCs w:val="22"/>
        </w:rPr>
        <w:t>and after</w:t>
      </w:r>
      <w:r w:rsidRPr="00A64B58">
        <w:rPr>
          <w:rFonts w:ascii="Calibri" w:eastAsia="Calibri" w:hAnsi="Calibri"/>
          <w:szCs w:val="22"/>
        </w:rPr>
        <w:t xml:space="preserve"> </w:t>
      </w:r>
      <w:r w:rsidRPr="00A64B58">
        <w:rPr>
          <w:rFonts w:ascii="Calibri" w:eastAsia="Calibri" w:hAnsi="Calibri"/>
          <w:spacing w:val="-1"/>
          <w:szCs w:val="22"/>
        </w:rPr>
        <w:t>each</w:t>
      </w:r>
      <w:r w:rsidRPr="00A64B58">
        <w:rPr>
          <w:rFonts w:ascii="Calibri" w:eastAsia="Calibri" w:hAnsi="Calibri"/>
          <w:szCs w:val="22"/>
        </w:rPr>
        <w:t xml:space="preserve"> </w:t>
      </w:r>
      <w:r w:rsidRPr="00A64B58">
        <w:rPr>
          <w:rFonts w:ascii="Calibri" w:eastAsia="Calibri" w:hAnsi="Calibri"/>
          <w:spacing w:val="-1"/>
          <w:szCs w:val="22"/>
        </w:rPr>
        <w:t xml:space="preserve">rainfall. </w:t>
      </w:r>
      <w:r w:rsidRPr="00A64B58">
        <w:rPr>
          <w:rFonts w:ascii="Calibri" w:eastAsia="Calibri" w:hAnsi="Calibri"/>
          <w:szCs w:val="22"/>
        </w:rPr>
        <w:t>Make</w:t>
      </w:r>
      <w:r w:rsidRPr="00A64B58">
        <w:rPr>
          <w:rFonts w:ascii="Calibri" w:eastAsia="Calibri" w:hAnsi="Calibri"/>
          <w:spacing w:val="-2"/>
          <w:szCs w:val="22"/>
        </w:rPr>
        <w:t xml:space="preserve"> </w:t>
      </w:r>
      <w:r w:rsidRPr="00A64B58">
        <w:rPr>
          <w:rFonts w:ascii="Calibri" w:eastAsia="Calibri" w:hAnsi="Calibri"/>
          <w:szCs w:val="22"/>
        </w:rPr>
        <w:t xml:space="preserve">any </w:t>
      </w:r>
      <w:r w:rsidRPr="00A64B58">
        <w:rPr>
          <w:rFonts w:ascii="Calibri" w:eastAsia="Calibri" w:hAnsi="Calibri"/>
          <w:spacing w:val="-1"/>
          <w:szCs w:val="22"/>
        </w:rPr>
        <w:t>required</w:t>
      </w:r>
      <w:r w:rsidRPr="00A64B58">
        <w:rPr>
          <w:rFonts w:ascii="Calibri" w:eastAsia="Calibri" w:hAnsi="Calibri"/>
          <w:szCs w:val="22"/>
        </w:rPr>
        <w:t xml:space="preserve"> </w:t>
      </w:r>
      <w:r w:rsidRPr="00A64B58">
        <w:rPr>
          <w:rFonts w:ascii="Calibri" w:eastAsia="Calibri" w:hAnsi="Calibri"/>
          <w:spacing w:val="-1"/>
          <w:szCs w:val="22"/>
        </w:rPr>
        <w:t>repairs</w:t>
      </w:r>
      <w:r w:rsidRPr="00A64B58">
        <w:rPr>
          <w:rFonts w:ascii="Calibri" w:eastAsia="Calibri" w:hAnsi="Calibri"/>
          <w:spacing w:val="49"/>
          <w:szCs w:val="22"/>
        </w:rPr>
        <w:t xml:space="preserve"> </w:t>
      </w:r>
      <w:r w:rsidRPr="00A64B58">
        <w:rPr>
          <w:rFonts w:ascii="Calibri" w:eastAsia="Calibri" w:hAnsi="Calibri"/>
          <w:spacing w:val="-1"/>
          <w:szCs w:val="22"/>
        </w:rPr>
        <w:t>immediately.</w:t>
      </w:r>
    </w:p>
    <w:p w14:paraId="78BC2030" w14:textId="77777777" w:rsidR="00A64B58" w:rsidRPr="00A64B58" w:rsidRDefault="00A64B58" w:rsidP="00A64B58">
      <w:pPr>
        <w:widowControl w:val="0"/>
        <w:numPr>
          <w:ilvl w:val="2"/>
          <w:numId w:val="11"/>
        </w:numPr>
        <w:tabs>
          <w:tab w:val="left" w:pos="1221"/>
        </w:tabs>
        <w:spacing w:line="267" w:lineRule="exact"/>
        <w:rPr>
          <w:rFonts w:ascii="Calibri" w:eastAsia="Calibri" w:hAnsi="Calibri"/>
          <w:szCs w:val="22"/>
        </w:rPr>
      </w:pPr>
      <w:r w:rsidRPr="00A64B58">
        <w:rPr>
          <w:rFonts w:ascii="Calibri" w:eastAsia="Calibri" w:hAnsi="Calibri"/>
          <w:szCs w:val="22"/>
        </w:rPr>
        <w:t xml:space="preserve">If a </w:t>
      </w:r>
      <w:r w:rsidRPr="00A64B58">
        <w:rPr>
          <w:rFonts w:ascii="Calibri" w:eastAsia="Calibri" w:hAnsi="Calibri"/>
          <w:spacing w:val="-1"/>
          <w:szCs w:val="22"/>
        </w:rPr>
        <w:t>baffle</w:t>
      </w:r>
      <w:r w:rsidRPr="00A64B58">
        <w:rPr>
          <w:rFonts w:ascii="Calibri" w:eastAsia="Calibri" w:hAnsi="Calibri"/>
          <w:spacing w:val="1"/>
          <w:szCs w:val="22"/>
        </w:rPr>
        <w:t xml:space="preserve"> </w:t>
      </w:r>
      <w:r w:rsidRPr="00A64B58">
        <w:rPr>
          <w:rFonts w:ascii="Calibri" w:eastAsia="Calibri" w:hAnsi="Calibri"/>
          <w:spacing w:val="-1"/>
          <w:szCs w:val="22"/>
        </w:rPr>
        <w:t>collapses,</w:t>
      </w:r>
      <w:r w:rsidRPr="00A64B58">
        <w:rPr>
          <w:rFonts w:ascii="Calibri" w:eastAsia="Calibri" w:hAnsi="Calibri"/>
          <w:szCs w:val="22"/>
        </w:rPr>
        <w:t xml:space="preserve"> </w:t>
      </w:r>
      <w:r w:rsidRPr="00A64B58">
        <w:rPr>
          <w:rFonts w:ascii="Calibri" w:eastAsia="Calibri" w:hAnsi="Calibri"/>
          <w:spacing w:val="-1"/>
          <w:szCs w:val="22"/>
        </w:rPr>
        <w:t>tears,</w:t>
      </w:r>
      <w:r w:rsidRPr="00A64B58">
        <w:rPr>
          <w:rFonts w:ascii="Calibri" w:eastAsia="Calibri" w:hAnsi="Calibri"/>
          <w:spacing w:val="-2"/>
          <w:szCs w:val="22"/>
        </w:rPr>
        <w:t xml:space="preserve"> </w:t>
      </w:r>
      <w:r w:rsidRPr="00A64B58">
        <w:rPr>
          <w:rFonts w:ascii="Calibri" w:eastAsia="Calibri" w:hAnsi="Calibri"/>
          <w:spacing w:val="-1"/>
          <w:szCs w:val="22"/>
        </w:rPr>
        <w:t>decomposes,</w:t>
      </w:r>
      <w:r w:rsidRPr="00A64B58">
        <w:rPr>
          <w:rFonts w:ascii="Calibri" w:eastAsia="Calibri" w:hAnsi="Calibri"/>
          <w:spacing w:val="-2"/>
          <w:szCs w:val="22"/>
        </w:rPr>
        <w:t xml:space="preserve"> </w:t>
      </w:r>
      <w:r w:rsidRPr="00A64B58">
        <w:rPr>
          <w:rFonts w:ascii="Calibri" w:eastAsia="Calibri" w:hAnsi="Calibri"/>
          <w:szCs w:val="22"/>
        </w:rPr>
        <w:t xml:space="preserve">or </w:t>
      </w:r>
      <w:r w:rsidRPr="00A64B58">
        <w:rPr>
          <w:rFonts w:ascii="Calibri" w:eastAsia="Calibri" w:hAnsi="Calibri"/>
          <w:spacing w:val="-1"/>
          <w:szCs w:val="22"/>
        </w:rPr>
        <w:t>becomes</w:t>
      </w:r>
      <w:r w:rsidRPr="00A64B58">
        <w:rPr>
          <w:rFonts w:ascii="Calibri" w:eastAsia="Calibri" w:hAnsi="Calibri"/>
          <w:szCs w:val="22"/>
        </w:rPr>
        <w:t xml:space="preserve"> </w:t>
      </w:r>
      <w:r w:rsidRPr="00A64B58">
        <w:rPr>
          <w:rFonts w:ascii="Calibri" w:eastAsia="Calibri" w:hAnsi="Calibri"/>
          <w:spacing w:val="-1"/>
          <w:szCs w:val="22"/>
        </w:rPr>
        <w:t>ineffective,</w:t>
      </w:r>
      <w:r w:rsidRPr="00A64B58">
        <w:rPr>
          <w:rFonts w:ascii="Calibri" w:eastAsia="Calibri" w:hAnsi="Calibri"/>
          <w:spacing w:val="-2"/>
          <w:szCs w:val="22"/>
        </w:rPr>
        <w:t xml:space="preserve"> </w:t>
      </w:r>
      <w:r w:rsidRPr="00A64B58">
        <w:rPr>
          <w:rFonts w:ascii="Calibri" w:eastAsia="Calibri" w:hAnsi="Calibri"/>
          <w:spacing w:val="-1"/>
          <w:szCs w:val="22"/>
        </w:rPr>
        <w:t>replace</w:t>
      </w:r>
      <w:r w:rsidRPr="00A64B58">
        <w:rPr>
          <w:rFonts w:ascii="Calibri" w:eastAsia="Calibri" w:hAnsi="Calibri"/>
          <w:spacing w:val="-3"/>
          <w:szCs w:val="22"/>
        </w:rPr>
        <w:t xml:space="preserve"> </w:t>
      </w:r>
      <w:r w:rsidRPr="00A64B58">
        <w:rPr>
          <w:rFonts w:ascii="Calibri" w:eastAsia="Calibri" w:hAnsi="Calibri"/>
          <w:szCs w:val="22"/>
        </w:rPr>
        <w:t xml:space="preserve">it </w:t>
      </w:r>
      <w:r w:rsidRPr="00A64B58">
        <w:rPr>
          <w:rFonts w:ascii="Calibri" w:eastAsia="Calibri" w:hAnsi="Calibri"/>
          <w:spacing w:val="-1"/>
          <w:szCs w:val="22"/>
        </w:rPr>
        <w:t>promptly.</w:t>
      </w:r>
    </w:p>
    <w:p w14:paraId="642BCA85" w14:textId="77777777" w:rsidR="00A64B58" w:rsidRPr="00A64B58" w:rsidRDefault="00A64B58" w:rsidP="00A64B58">
      <w:pPr>
        <w:widowControl w:val="0"/>
        <w:numPr>
          <w:ilvl w:val="2"/>
          <w:numId w:val="11"/>
        </w:numPr>
        <w:tabs>
          <w:tab w:val="left" w:pos="1221"/>
        </w:tabs>
        <w:ind w:right="162"/>
        <w:rPr>
          <w:rFonts w:ascii="Calibri" w:eastAsia="Calibri" w:hAnsi="Calibri"/>
          <w:szCs w:val="22"/>
        </w:rPr>
      </w:pPr>
      <w:r w:rsidRPr="00A64B58">
        <w:rPr>
          <w:rFonts w:ascii="Calibri" w:eastAsia="Calibri" w:hAnsi="Calibri"/>
          <w:spacing w:val="-1"/>
          <w:szCs w:val="22"/>
        </w:rPr>
        <w:t>Remove</w:t>
      </w:r>
      <w:r w:rsidRPr="00A64B58">
        <w:rPr>
          <w:rFonts w:ascii="Calibri" w:eastAsia="Calibri" w:hAnsi="Calibri"/>
          <w:szCs w:val="22"/>
        </w:rPr>
        <w:t xml:space="preserve"> </w:t>
      </w:r>
      <w:r w:rsidRPr="00A64B58">
        <w:rPr>
          <w:rFonts w:ascii="Calibri" w:eastAsia="Calibri" w:hAnsi="Calibri"/>
          <w:spacing w:val="-1"/>
          <w:szCs w:val="22"/>
        </w:rPr>
        <w:t>sediment deposits</w:t>
      </w:r>
      <w:r w:rsidRPr="00A64B58">
        <w:rPr>
          <w:rFonts w:ascii="Calibri" w:eastAsia="Calibri" w:hAnsi="Calibri"/>
          <w:spacing w:val="-2"/>
          <w:szCs w:val="22"/>
        </w:rPr>
        <w:t xml:space="preserve"> </w:t>
      </w:r>
      <w:r w:rsidRPr="00A64B58">
        <w:rPr>
          <w:rFonts w:ascii="Calibri" w:eastAsia="Calibri" w:hAnsi="Calibri"/>
          <w:spacing w:val="-1"/>
          <w:szCs w:val="22"/>
        </w:rPr>
        <w:t>when</w:t>
      </w:r>
      <w:r w:rsidRPr="00A64B58">
        <w:rPr>
          <w:rFonts w:ascii="Calibri" w:eastAsia="Calibri" w:hAnsi="Calibri"/>
          <w:szCs w:val="22"/>
        </w:rPr>
        <w:t xml:space="preserve"> </w:t>
      </w:r>
      <w:r w:rsidRPr="00A64B58">
        <w:rPr>
          <w:rFonts w:ascii="Calibri" w:eastAsia="Calibri" w:hAnsi="Calibri"/>
          <w:spacing w:val="-1"/>
          <w:szCs w:val="22"/>
        </w:rPr>
        <w:t>reaches half</w:t>
      </w:r>
      <w:r w:rsidRPr="00A64B58">
        <w:rPr>
          <w:rFonts w:ascii="Calibri" w:eastAsia="Calibri" w:hAnsi="Calibri"/>
          <w:spacing w:val="-3"/>
          <w:szCs w:val="22"/>
        </w:rPr>
        <w:t xml:space="preserve"> </w:t>
      </w:r>
      <w:r w:rsidRPr="00A64B58">
        <w:rPr>
          <w:rFonts w:ascii="Calibri" w:eastAsia="Calibri" w:hAnsi="Calibri"/>
          <w:spacing w:val="-1"/>
          <w:szCs w:val="22"/>
        </w:rPr>
        <w:t>full,</w:t>
      </w:r>
      <w:r w:rsidRPr="00A64B58">
        <w:rPr>
          <w:rFonts w:ascii="Calibri" w:eastAsia="Calibri" w:hAnsi="Calibri"/>
          <w:szCs w:val="22"/>
        </w:rPr>
        <w:t xml:space="preserve"> </w:t>
      </w:r>
      <w:r w:rsidRPr="00A64B58">
        <w:rPr>
          <w:rFonts w:ascii="Calibri" w:eastAsia="Calibri" w:hAnsi="Calibri"/>
          <w:spacing w:val="-1"/>
          <w:szCs w:val="22"/>
        </w:rPr>
        <w:t>to provide</w:t>
      </w:r>
      <w:r w:rsidRPr="00A64B58">
        <w:rPr>
          <w:rFonts w:ascii="Calibri" w:eastAsia="Calibri" w:hAnsi="Calibri"/>
          <w:spacing w:val="-2"/>
          <w:szCs w:val="22"/>
        </w:rPr>
        <w:t xml:space="preserve"> </w:t>
      </w:r>
      <w:r w:rsidRPr="00A64B58">
        <w:rPr>
          <w:rFonts w:ascii="Calibri" w:eastAsia="Calibri" w:hAnsi="Calibri"/>
          <w:spacing w:val="-1"/>
          <w:szCs w:val="22"/>
        </w:rPr>
        <w:t>adequate</w:t>
      </w:r>
      <w:r w:rsidRPr="00A64B58">
        <w:rPr>
          <w:rFonts w:ascii="Calibri" w:eastAsia="Calibri" w:hAnsi="Calibri"/>
          <w:spacing w:val="-2"/>
          <w:szCs w:val="22"/>
        </w:rPr>
        <w:t xml:space="preserve"> </w:t>
      </w:r>
      <w:r w:rsidRPr="00A64B58">
        <w:rPr>
          <w:rFonts w:ascii="Calibri" w:eastAsia="Calibri" w:hAnsi="Calibri"/>
          <w:spacing w:val="-1"/>
          <w:szCs w:val="22"/>
        </w:rPr>
        <w:t>storage</w:t>
      </w:r>
      <w:r w:rsidRPr="00A64B58">
        <w:rPr>
          <w:rFonts w:ascii="Calibri" w:eastAsia="Calibri" w:hAnsi="Calibri"/>
          <w:spacing w:val="-2"/>
          <w:szCs w:val="22"/>
        </w:rPr>
        <w:t xml:space="preserve"> </w:t>
      </w:r>
      <w:r w:rsidRPr="00A64B58">
        <w:rPr>
          <w:rFonts w:ascii="Calibri" w:eastAsia="Calibri" w:hAnsi="Calibri"/>
          <w:spacing w:val="-1"/>
          <w:szCs w:val="22"/>
        </w:rPr>
        <w:t>volume</w:t>
      </w:r>
      <w:r w:rsidRPr="00A64B58">
        <w:rPr>
          <w:rFonts w:ascii="Calibri" w:eastAsia="Calibri" w:hAnsi="Calibri"/>
          <w:szCs w:val="22"/>
        </w:rPr>
        <w:t xml:space="preserve"> </w:t>
      </w:r>
      <w:r w:rsidRPr="00A64B58">
        <w:rPr>
          <w:rFonts w:ascii="Calibri" w:eastAsia="Calibri" w:hAnsi="Calibri"/>
          <w:spacing w:val="-1"/>
          <w:szCs w:val="22"/>
        </w:rPr>
        <w:t>for</w:t>
      </w:r>
      <w:r w:rsidRPr="00A64B58">
        <w:rPr>
          <w:rFonts w:ascii="Calibri" w:eastAsia="Calibri" w:hAnsi="Calibri"/>
          <w:spacing w:val="67"/>
          <w:szCs w:val="22"/>
        </w:rPr>
        <w:t xml:space="preserve"> </w:t>
      </w:r>
      <w:r w:rsidRPr="00A64B58">
        <w:rPr>
          <w:rFonts w:ascii="Calibri" w:eastAsia="Calibri" w:hAnsi="Calibri"/>
          <w:szCs w:val="22"/>
        </w:rPr>
        <w:t xml:space="preserve">the </w:t>
      </w:r>
      <w:r w:rsidRPr="00A64B58">
        <w:rPr>
          <w:rFonts w:ascii="Calibri" w:eastAsia="Calibri" w:hAnsi="Calibri"/>
          <w:spacing w:val="-1"/>
          <w:szCs w:val="22"/>
        </w:rPr>
        <w:t>next</w:t>
      </w:r>
      <w:r w:rsidRPr="00A64B58">
        <w:rPr>
          <w:rFonts w:ascii="Calibri" w:eastAsia="Calibri" w:hAnsi="Calibri"/>
          <w:szCs w:val="22"/>
        </w:rPr>
        <w:t xml:space="preserve"> </w:t>
      </w:r>
      <w:r w:rsidRPr="00A64B58">
        <w:rPr>
          <w:rFonts w:ascii="Calibri" w:eastAsia="Calibri" w:hAnsi="Calibri"/>
          <w:spacing w:val="-1"/>
          <w:szCs w:val="22"/>
        </w:rPr>
        <w:t xml:space="preserve">rain </w:t>
      </w:r>
      <w:r w:rsidRPr="00A64B58">
        <w:rPr>
          <w:rFonts w:ascii="Calibri" w:eastAsia="Calibri" w:hAnsi="Calibri"/>
          <w:szCs w:val="22"/>
        </w:rPr>
        <w:t>and</w:t>
      </w:r>
      <w:r w:rsidRPr="00A64B58">
        <w:rPr>
          <w:rFonts w:ascii="Calibri" w:eastAsia="Calibri" w:hAnsi="Calibri"/>
          <w:spacing w:val="-2"/>
          <w:szCs w:val="22"/>
        </w:rPr>
        <w:t xml:space="preserve"> </w:t>
      </w:r>
      <w:r w:rsidRPr="00A64B58">
        <w:rPr>
          <w:rFonts w:ascii="Calibri" w:eastAsia="Calibri" w:hAnsi="Calibri"/>
          <w:spacing w:val="-1"/>
          <w:szCs w:val="22"/>
        </w:rPr>
        <w:t>to</w:t>
      </w:r>
      <w:r w:rsidRPr="00A64B58">
        <w:rPr>
          <w:rFonts w:ascii="Calibri" w:eastAsia="Calibri" w:hAnsi="Calibri"/>
          <w:spacing w:val="1"/>
          <w:szCs w:val="22"/>
        </w:rPr>
        <w:t xml:space="preserve"> </w:t>
      </w:r>
      <w:r w:rsidRPr="00A64B58">
        <w:rPr>
          <w:rFonts w:ascii="Calibri" w:eastAsia="Calibri" w:hAnsi="Calibri"/>
          <w:spacing w:val="-1"/>
          <w:szCs w:val="22"/>
        </w:rPr>
        <w:t>reduce</w:t>
      </w:r>
      <w:r w:rsidRPr="00A64B58">
        <w:rPr>
          <w:rFonts w:ascii="Calibri" w:eastAsia="Calibri" w:hAnsi="Calibri"/>
          <w:spacing w:val="-2"/>
          <w:szCs w:val="22"/>
        </w:rPr>
        <w:t xml:space="preserve"> </w:t>
      </w:r>
      <w:r w:rsidRPr="00A64B58">
        <w:rPr>
          <w:rFonts w:ascii="Calibri" w:eastAsia="Calibri" w:hAnsi="Calibri"/>
          <w:spacing w:val="-1"/>
          <w:szCs w:val="22"/>
        </w:rPr>
        <w:t>pressure</w:t>
      </w:r>
      <w:r w:rsidRPr="00A64B58">
        <w:rPr>
          <w:rFonts w:ascii="Calibri" w:eastAsia="Calibri" w:hAnsi="Calibri"/>
          <w:spacing w:val="-2"/>
          <w:szCs w:val="22"/>
        </w:rPr>
        <w:t xml:space="preserve"> </w:t>
      </w:r>
      <w:r w:rsidRPr="00A64B58">
        <w:rPr>
          <w:rFonts w:ascii="Calibri" w:eastAsia="Calibri" w:hAnsi="Calibri"/>
          <w:szCs w:val="22"/>
        </w:rPr>
        <w:t>on</w:t>
      </w:r>
      <w:r w:rsidRPr="00A64B58">
        <w:rPr>
          <w:rFonts w:ascii="Calibri" w:eastAsia="Calibri" w:hAnsi="Calibri"/>
          <w:spacing w:val="-1"/>
          <w:szCs w:val="22"/>
        </w:rPr>
        <w:t xml:space="preserve"> </w:t>
      </w:r>
      <w:r w:rsidRPr="00A64B58">
        <w:rPr>
          <w:rFonts w:ascii="Calibri" w:eastAsia="Calibri" w:hAnsi="Calibri"/>
          <w:spacing w:val="-2"/>
          <w:szCs w:val="22"/>
        </w:rPr>
        <w:t>the</w:t>
      </w:r>
      <w:r w:rsidRPr="00A64B58">
        <w:rPr>
          <w:rFonts w:ascii="Calibri" w:eastAsia="Calibri" w:hAnsi="Calibri"/>
          <w:szCs w:val="22"/>
        </w:rPr>
        <w:t xml:space="preserve"> </w:t>
      </w:r>
      <w:r w:rsidRPr="00A64B58">
        <w:rPr>
          <w:rFonts w:ascii="Calibri" w:eastAsia="Calibri" w:hAnsi="Calibri"/>
          <w:spacing w:val="-1"/>
          <w:szCs w:val="22"/>
        </w:rPr>
        <w:t>baffles.</w:t>
      </w:r>
      <w:r w:rsidRPr="00A64B58">
        <w:rPr>
          <w:rFonts w:ascii="Calibri" w:eastAsia="Calibri" w:hAnsi="Calibri"/>
          <w:szCs w:val="22"/>
        </w:rPr>
        <w:t xml:space="preserve"> </w:t>
      </w:r>
      <w:r w:rsidRPr="00A64B58">
        <w:rPr>
          <w:rFonts w:ascii="Calibri" w:eastAsia="Calibri" w:hAnsi="Calibri"/>
          <w:spacing w:val="1"/>
          <w:szCs w:val="22"/>
        </w:rPr>
        <w:t xml:space="preserve"> </w:t>
      </w:r>
      <w:r w:rsidRPr="00A64B58">
        <w:rPr>
          <w:rFonts w:ascii="Calibri" w:eastAsia="Calibri" w:hAnsi="Calibri"/>
          <w:spacing w:val="-1"/>
          <w:szCs w:val="22"/>
        </w:rPr>
        <w:t>Take</w:t>
      </w:r>
      <w:r w:rsidRPr="00A64B58">
        <w:rPr>
          <w:rFonts w:ascii="Calibri" w:eastAsia="Calibri" w:hAnsi="Calibri"/>
          <w:spacing w:val="1"/>
          <w:szCs w:val="22"/>
        </w:rPr>
        <w:t xml:space="preserve"> </w:t>
      </w:r>
      <w:r w:rsidRPr="00A64B58">
        <w:rPr>
          <w:rFonts w:ascii="Calibri" w:eastAsia="Calibri" w:hAnsi="Calibri"/>
          <w:spacing w:val="-1"/>
          <w:szCs w:val="22"/>
        </w:rPr>
        <w:t>care</w:t>
      </w:r>
      <w:r w:rsidRPr="00A64B58">
        <w:rPr>
          <w:rFonts w:ascii="Calibri" w:eastAsia="Calibri" w:hAnsi="Calibri"/>
          <w:szCs w:val="22"/>
        </w:rPr>
        <w:t xml:space="preserve"> </w:t>
      </w:r>
      <w:r w:rsidRPr="00A64B58">
        <w:rPr>
          <w:rFonts w:ascii="Calibri" w:eastAsia="Calibri" w:hAnsi="Calibri"/>
          <w:spacing w:val="-1"/>
          <w:szCs w:val="22"/>
        </w:rPr>
        <w:t>to</w:t>
      </w:r>
      <w:r w:rsidRPr="00A64B58">
        <w:rPr>
          <w:rFonts w:ascii="Calibri" w:eastAsia="Calibri" w:hAnsi="Calibri"/>
          <w:spacing w:val="1"/>
          <w:szCs w:val="22"/>
        </w:rPr>
        <w:t xml:space="preserve"> </w:t>
      </w:r>
      <w:r w:rsidRPr="00A64B58">
        <w:rPr>
          <w:rFonts w:ascii="Calibri" w:eastAsia="Calibri" w:hAnsi="Calibri"/>
          <w:spacing w:val="-1"/>
          <w:szCs w:val="22"/>
        </w:rPr>
        <w:t>avoid damaging the</w:t>
      </w:r>
      <w:r w:rsidRPr="00A64B58">
        <w:rPr>
          <w:rFonts w:ascii="Calibri" w:eastAsia="Calibri" w:hAnsi="Calibri"/>
          <w:szCs w:val="22"/>
        </w:rPr>
        <w:t xml:space="preserve"> </w:t>
      </w:r>
      <w:r w:rsidRPr="00A64B58">
        <w:rPr>
          <w:rFonts w:ascii="Calibri" w:eastAsia="Calibri" w:hAnsi="Calibri"/>
          <w:spacing w:val="-1"/>
          <w:szCs w:val="22"/>
        </w:rPr>
        <w:t>baffles</w:t>
      </w:r>
      <w:r w:rsidRPr="00A64B58">
        <w:rPr>
          <w:rFonts w:ascii="Calibri" w:eastAsia="Calibri" w:hAnsi="Calibri"/>
          <w:spacing w:val="51"/>
          <w:szCs w:val="22"/>
        </w:rPr>
        <w:t xml:space="preserve"> </w:t>
      </w:r>
      <w:r w:rsidRPr="00A64B58">
        <w:rPr>
          <w:rFonts w:ascii="Calibri" w:eastAsia="Calibri" w:hAnsi="Calibri"/>
          <w:spacing w:val="-1"/>
          <w:szCs w:val="22"/>
        </w:rPr>
        <w:t>during cleanout,</w:t>
      </w:r>
      <w:r w:rsidRPr="00A64B58">
        <w:rPr>
          <w:rFonts w:ascii="Calibri" w:eastAsia="Calibri" w:hAnsi="Calibri"/>
          <w:szCs w:val="22"/>
        </w:rPr>
        <w:t xml:space="preserve"> </w:t>
      </w:r>
      <w:r w:rsidRPr="00A64B58">
        <w:rPr>
          <w:rFonts w:ascii="Calibri" w:eastAsia="Calibri" w:hAnsi="Calibri"/>
          <w:spacing w:val="-1"/>
          <w:szCs w:val="22"/>
        </w:rPr>
        <w:t>and replace</w:t>
      </w:r>
      <w:r w:rsidRPr="00A64B58">
        <w:rPr>
          <w:rFonts w:ascii="Calibri" w:eastAsia="Calibri" w:hAnsi="Calibri"/>
          <w:szCs w:val="22"/>
        </w:rPr>
        <w:t xml:space="preserve"> if </w:t>
      </w:r>
      <w:r w:rsidRPr="00A64B58">
        <w:rPr>
          <w:rFonts w:ascii="Calibri" w:eastAsia="Calibri" w:hAnsi="Calibri"/>
          <w:spacing w:val="-1"/>
          <w:szCs w:val="22"/>
        </w:rPr>
        <w:t>damaged</w:t>
      </w:r>
      <w:r w:rsidRPr="00A64B58">
        <w:rPr>
          <w:rFonts w:ascii="Calibri" w:eastAsia="Calibri" w:hAnsi="Calibri"/>
          <w:spacing w:val="2"/>
          <w:szCs w:val="22"/>
        </w:rPr>
        <w:t xml:space="preserve"> </w:t>
      </w:r>
      <w:r w:rsidRPr="00A64B58">
        <w:rPr>
          <w:rFonts w:ascii="Calibri" w:eastAsia="Calibri" w:hAnsi="Calibri"/>
          <w:spacing w:val="-1"/>
          <w:szCs w:val="22"/>
        </w:rPr>
        <w:t>during cleanout</w:t>
      </w:r>
      <w:r w:rsidRPr="00A64B58">
        <w:rPr>
          <w:rFonts w:ascii="Calibri" w:eastAsia="Calibri" w:hAnsi="Calibri"/>
          <w:szCs w:val="22"/>
        </w:rPr>
        <w:t xml:space="preserve"> </w:t>
      </w:r>
      <w:r w:rsidRPr="00A64B58">
        <w:rPr>
          <w:rFonts w:ascii="Calibri" w:eastAsia="Calibri" w:hAnsi="Calibri"/>
          <w:spacing w:val="-1"/>
          <w:szCs w:val="22"/>
        </w:rPr>
        <w:t>operations.</w:t>
      </w:r>
      <w:r w:rsidRPr="00A64B58">
        <w:rPr>
          <w:rFonts w:ascii="Calibri" w:eastAsia="Calibri" w:hAnsi="Calibri"/>
          <w:spacing w:val="48"/>
          <w:szCs w:val="22"/>
        </w:rPr>
        <w:t xml:space="preserve"> </w:t>
      </w:r>
      <w:r w:rsidRPr="00A64B58">
        <w:rPr>
          <w:rFonts w:ascii="Calibri" w:eastAsia="Calibri" w:hAnsi="Calibri"/>
          <w:spacing w:val="-1"/>
          <w:szCs w:val="22"/>
        </w:rPr>
        <w:t>Sediment depth</w:t>
      </w:r>
      <w:r w:rsidRPr="00A64B58">
        <w:rPr>
          <w:rFonts w:ascii="Calibri" w:eastAsia="Calibri" w:hAnsi="Calibri"/>
          <w:spacing w:val="55"/>
          <w:szCs w:val="22"/>
        </w:rPr>
        <w:t xml:space="preserve"> </w:t>
      </w:r>
      <w:r w:rsidRPr="00A64B58">
        <w:rPr>
          <w:rFonts w:ascii="Calibri" w:eastAsia="Calibri" w:hAnsi="Calibri"/>
          <w:spacing w:val="-1"/>
          <w:szCs w:val="22"/>
        </w:rPr>
        <w:t>should</w:t>
      </w:r>
      <w:r w:rsidRPr="00A64B58">
        <w:rPr>
          <w:rFonts w:ascii="Calibri" w:eastAsia="Calibri" w:hAnsi="Calibri"/>
          <w:spacing w:val="-2"/>
          <w:szCs w:val="22"/>
        </w:rPr>
        <w:t xml:space="preserve"> </w:t>
      </w:r>
      <w:r w:rsidRPr="00A64B58">
        <w:rPr>
          <w:rFonts w:ascii="Calibri" w:eastAsia="Calibri" w:hAnsi="Calibri"/>
          <w:spacing w:val="-1"/>
          <w:szCs w:val="22"/>
        </w:rPr>
        <w:t>never</w:t>
      </w:r>
      <w:r w:rsidRPr="00A64B58">
        <w:rPr>
          <w:rFonts w:ascii="Calibri" w:eastAsia="Calibri" w:hAnsi="Calibri"/>
          <w:szCs w:val="22"/>
        </w:rPr>
        <w:t xml:space="preserve"> </w:t>
      </w:r>
      <w:r w:rsidRPr="00A64B58">
        <w:rPr>
          <w:rFonts w:ascii="Calibri" w:eastAsia="Calibri" w:hAnsi="Calibri"/>
          <w:spacing w:val="-1"/>
          <w:szCs w:val="22"/>
        </w:rPr>
        <w:t>exceed</w:t>
      </w:r>
      <w:r w:rsidRPr="00A64B58">
        <w:rPr>
          <w:rFonts w:ascii="Calibri" w:eastAsia="Calibri" w:hAnsi="Calibri"/>
          <w:szCs w:val="22"/>
        </w:rPr>
        <w:t xml:space="preserve"> </w:t>
      </w:r>
      <w:r w:rsidRPr="00A64B58">
        <w:rPr>
          <w:rFonts w:ascii="Calibri" w:eastAsia="Calibri" w:hAnsi="Calibri"/>
          <w:spacing w:val="-1"/>
          <w:szCs w:val="22"/>
        </w:rPr>
        <w:t>half</w:t>
      </w:r>
      <w:r w:rsidRPr="00A64B58">
        <w:rPr>
          <w:rFonts w:ascii="Calibri" w:eastAsia="Calibri" w:hAnsi="Calibri"/>
          <w:szCs w:val="22"/>
        </w:rPr>
        <w:t xml:space="preserve"> </w:t>
      </w:r>
      <w:r w:rsidRPr="00A64B58">
        <w:rPr>
          <w:rFonts w:ascii="Calibri" w:eastAsia="Calibri" w:hAnsi="Calibri"/>
          <w:spacing w:val="-1"/>
          <w:szCs w:val="22"/>
        </w:rPr>
        <w:t>the</w:t>
      </w:r>
      <w:r w:rsidRPr="00A64B58">
        <w:rPr>
          <w:rFonts w:ascii="Calibri" w:eastAsia="Calibri" w:hAnsi="Calibri"/>
          <w:szCs w:val="22"/>
        </w:rPr>
        <w:t xml:space="preserve"> </w:t>
      </w:r>
      <w:r w:rsidRPr="00A64B58">
        <w:rPr>
          <w:rFonts w:ascii="Calibri" w:eastAsia="Calibri" w:hAnsi="Calibri"/>
          <w:spacing w:val="-1"/>
          <w:szCs w:val="22"/>
        </w:rPr>
        <w:t>designed</w:t>
      </w:r>
      <w:r w:rsidRPr="00A64B58">
        <w:rPr>
          <w:rFonts w:ascii="Calibri" w:eastAsia="Calibri" w:hAnsi="Calibri"/>
          <w:szCs w:val="22"/>
        </w:rPr>
        <w:t xml:space="preserve"> </w:t>
      </w:r>
      <w:r w:rsidRPr="00A64B58">
        <w:rPr>
          <w:rFonts w:ascii="Calibri" w:eastAsia="Calibri" w:hAnsi="Calibri"/>
          <w:spacing w:val="-1"/>
          <w:szCs w:val="22"/>
        </w:rPr>
        <w:t>storage</w:t>
      </w:r>
      <w:r w:rsidRPr="00A64B58">
        <w:rPr>
          <w:rFonts w:ascii="Calibri" w:eastAsia="Calibri" w:hAnsi="Calibri"/>
          <w:spacing w:val="-2"/>
          <w:szCs w:val="22"/>
        </w:rPr>
        <w:t xml:space="preserve"> </w:t>
      </w:r>
      <w:r w:rsidRPr="00A64B58">
        <w:rPr>
          <w:rFonts w:ascii="Calibri" w:eastAsia="Calibri" w:hAnsi="Calibri"/>
          <w:spacing w:val="-1"/>
          <w:szCs w:val="22"/>
        </w:rPr>
        <w:t>depth.</w:t>
      </w:r>
    </w:p>
    <w:p w14:paraId="7F053E88" w14:textId="77777777" w:rsidR="00A64B58" w:rsidRPr="00A64B58" w:rsidRDefault="00A64B58" w:rsidP="00A64B58">
      <w:pPr>
        <w:widowControl w:val="0"/>
        <w:rPr>
          <w:rFonts w:ascii="Calibri" w:eastAsia="Calibri" w:hAnsi="Calibri" w:cs="Calibri"/>
          <w:szCs w:val="22"/>
        </w:rPr>
      </w:pPr>
    </w:p>
    <w:p w14:paraId="073CEF08" w14:textId="77777777" w:rsidR="00A64B58" w:rsidRPr="00A64B58" w:rsidRDefault="00A64B58" w:rsidP="00A64B58">
      <w:pPr>
        <w:widowControl w:val="0"/>
        <w:numPr>
          <w:ilvl w:val="1"/>
          <w:numId w:val="11"/>
        </w:numPr>
        <w:tabs>
          <w:tab w:val="left" w:pos="861"/>
        </w:tabs>
        <w:outlineLvl w:val="8"/>
        <w:rPr>
          <w:rFonts w:ascii="Calibri" w:eastAsia="Calibri" w:hAnsi="Calibri"/>
          <w:szCs w:val="22"/>
        </w:rPr>
      </w:pPr>
      <w:r w:rsidRPr="00A64B58">
        <w:rPr>
          <w:rFonts w:ascii="Calibri" w:eastAsia="Calibri" w:hAnsi="Calibri"/>
          <w:b/>
          <w:bCs/>
          <w:spacing w:val="-1"/>
          <w:szCs w:val="22"/>
        </w:rPr>
        <w:t>Channels</w:t>
      </w:r>
      <w:r w:rsidRPr="00A64B58">
        <w:rPr>
          <w:rFonts w:ascii="Calibri" w:eastAsia="Calibri" w:hAnsi="Calibri"/>
          <w:b/>
          <w:bCs/>
          <w:spacing w:val="1"/>
          <w:szCs w:val="22"/>
        </w:rPr>
        <w:t xml:space="preserve"> </w:t>
      </w:r>
      <w:r w:rsidRPr="00A64B58">
        <w:rPr>
          <w:rFonts w:ascii="Calibri" w:eastAsia="Calibri" w:hAnsi="Calibri"/>
          <w:b/>
          <w:bCs/>
          <w:spacing w:val="-1"/>
          <w:szCs w:val="22"/>
        </w:rPr>
        <w:t>and Drainage</w:t>
      </w:r>
      <w:r w:rsidRPr="00A64B58">
        <w:rPr>
          <w:rFonts w:ascii="Calibri" w:eastAsia="Calibri" w:hAnsi="Calibri"/>
          <w:b/>
          <w:bCs/>
          <w:spacing w:val="-3"/>
          <w:szCs w:val="22"/>
        </w:rPr>
        <w:t xml:space="preserve"> </w:t>
      </w:r>
      <w:r w:rsidRPr="00A64B58">
        <w:rPr>
          <w:rFonts w:ascii="Calibri" w:eastAsia="Calibri" w:hAnsi="Calibri"/>
          <w:b/>
          <w:bCs/>
          <w:spacing w:val="-1"/>
          <w:szCs w:val="22"/>
        </w:rPr>
        <w:t>Pipes:</w:t>
      </w:r>
    </w:p>
    <w:p w14:paraId="47AAB0B1" w14:textId="77777777" w:rsidR="00A64B58" w:rsidRPr="00A64B58" w:rsidRDefault="00A64B58" w:rsidP="00A64B58">
      <w:pPr>
        <w:widowControl w:val="0"/>
        <w:numPr>
          <w:ilvl w:val="2"/>
          <w:numId w:val="11"/>
        </w:numPr>
        <w:tabs>
          <w:tab w:val="left" w:pos="1221"/>
        </w:tabs>
        <w:ind w:right="282"/>
        <w:rPr>
          <w:rFonts w:ascii="Calibri" w:eastAsia="Calibri" w:hAnsi="Calibri"/>
          <w:szCs w:val="22"/>
        </w:rPr>
      </w:pPr>
      <w:r w:rsidRPr="00A64B58">
        <w:rPr>
          <w:rFonts w:ascii="Calibri" w:eastAsia="Calibri" w:hAnsi="Calibri"/>
          <w:spacing w:val="-1"/>
          <w:szCs w:val="22"/>
        </w:rPr>
        <w:t>Inspect</w:t>
      </w:r>
      <w:r w:rsidRPr="00A64B58">
        <w:rPr>
          <w:rFonts w:ascii="Calibri" w:eastAsia="Calibri" w:hAnsi="Calibri"/>
          <w:spacing w:val="1"/>
          <w:szCs w:val="22"/>
        </w:rPr>
        <w:t xml:space="preserve"> </w:t>
      </w:r>
      <w:r w:rsidRPr="00A64B58">
        <w:rPr>
          <w:rFonts w:ascii="Calibri" w:eastAsia="Calibri" w:hAnsi="Calibri"/>
          <w:spacing w:val="-1"/>
          <w:szCs w:val="22"/>
        </w:rPr>
        <w:t>each</w:t>
      </w:r>
      <w:r w:rsidRPr="00A64B58">
        <w:rPr>
          <w:rFonts w:ascii="Calibri" w:eastAsia="Calibri" w:hAnsi="Calibri"/>
          <w:szCs w:val="22"/>
        </w:rPr>
        <w:t xml:space="preserve"> </w:t>
      </w:r>
      <w:r w:rsidRPr="00A64B58">
        <w:rPr>
          <w:rFonts w:ascii="Calibri" w:eastAsia="Calibri" w:hAnsi="Calibri"/>
          <w:spacing w:val="-1"/>
          <w:szCs w:val="22"/>
        </w:rPr>
        <w:t>conveyance</w:t>
      </w:r>
      <w:r w:rsidRPr="00A64B58">
        <w:rPr>
          <w:rFonts w:ascii="Calibri" w:eastAsia="Calibri" w:hAnsi="Calibri"/>
          <w:spacing w:val="-2"/>
          <w:szCs w:val="22"/>
        </w:rPr>
        <w:t xml:space="preserve"> </w:t>
      </w:r>
      <w:r w:rsidRPr="00A64B58">
        <w:rPr>
          <w:rFonts w:ascii="Calibri" w:eastAsia="Calibri" w:hAnsi="Calibri"/>
          <w:spacing w:val="-1"/>
          <w:szCs w:val="22"/>
        </w:rPr>
        <w:t>channel</w:t>
      </w:r>
      <w:r w:rsidRPr="00A64B58">
        <w:rPr>
          <w:rFonts w:ascii="Calibri" w:eastAsia="Calibri" w:hAnsi="Calibri"/>
          <w:szCs w:val="22"/>
        </w:rPr>
        <w:t xml:space="preserve"> and</w:t>
      </w:r>
      <w:r w:rsidRPr="00A64B58">
        <w:rPr>
          <w:rFonts w:ascii="Calibri" w:eastAsia="Calibri" w:hAnsi="Calibri"/>
          <w:spacing w:val="-2"/>
          <w:szCs w:val="22"/>
        </w:rPr>
        <w:t xml:space="preserve"> </w:t>
      </w:r>
      <w:r w:rsidRPr="00A64B58">
        <w:rPr>
          <w:rFonts w:ascii="Calibri" w:eastAsia="Calibri" w:hAnsi="Calibri"/>
          <w:spacing w:val="-1"/>
          <w:szCs w:val="22"/>
        </w:rPr>
        <w:t>drainage</w:t>
      </w:r>
      <w:r w:rsidRPr="00A64B58">
        <w:rPr>
          <w:rFonts w:ascii="Calibri" w:eastAsia="Calibri" w:hAnsi="Calibri"/>
          <w:szCs w:val="22"/>
        </w:rPr>
        <w:t xml:space="preserve"> </w:t>
      </w:r>
      <w:r w:rsidRPr="00A64B58">
        <w:rPr>
          <w:rFonts w:ascii="Calibri" w:eastAsia="Calibri" w:hAnsi="Calibri"/>
          <w:spacing w:val="-1"/>
          <w:szCs w:val="22"/>
        </w:rPr>
        <w:t>pipe</w:t>
      </w:r>
      <w:r w:rsidRPr="00A64B58">
        <w:rPr>
          <w:rFonts w:ascii="Calibri" w:eastAsia="Calibri" w:hAnsi="Calibri"/>
          <w:spacing w:val="1"/>
          <w:szCs w:val="22"/>
        </w:rPr>
        <w:t xml:space="preserve"> </w:t>
      </w:r>
      <w:r w:rsidRPr="00A64B58">
        <w:rPr>
          <w:rFonts w:ascii="Calibri" w:eastAsia="Calibri" w:hAnsi="Calibri"/>
          <w:spacing w:val="-2"/>
          <w:szCs w:val="22"/>
        </w:rPr>
        <w:t>at</w:t>
      </w:r>
      <w:r w:rsidRPr="00A64B58">
        <w:rPr>
          <w:rFonts w:ascii="Calibri" w:eastAsia="Calibri" w:hAnsi="Calibri"/>
          <w:szCs w:val="22"/>
        </w:rPr>
        <w:t xml:space="preserve"> least</w:t>
      </w:r>
      <w:r w:rsidRPr="00A64B58">
        <w:rPr>
          <w:rFonts w:ascii="Calibri" w:eastAsia="Calibri" w:hAnsi="Calibri"/>
          <w:spacing w:val="-3"/>
          <w:szCs w:val="22"/>
        </w:rPr>
        <w:t xml:space="preserve"> </w:t>
      </w:r>
      <w:r w:rsidRPr="00A64B58">
        <w:rPr>
          <w:rFonts w:ascii="Calibri" w:eastAsia="Calibri" w:hAnsi="Calibri"/>
          <w:spacing w:val="-1"/>
          <w:szCs w:val="22"/>
        </w:rPr>
        <w:t>weekly</w:t>
      </w:r>
      <w:r w:rsidRPr="00A64B58">
        <w:rPr>
          <w:rFonts w:ascii="Calibri" w:eastAsia="Calibri" w:hAnsi="Calibri"/>
          <w:szCs w:val="22"/>
        </w:rPr>
        <w:t xml:space="preserve"> and</w:t>
      </w:r>
      <w:r w:rsidRPr="00A64B58">
        <w:rPr>
          <w:rFonts w:ascii="Calibri" w:eastAsia="Calibri" w:hAnsi="Calibri"/>
          <w:spacing w:val="-2"/>
          <w:szCs w:val="22"/>
        </w:rPr>
        <w:t xml:space="preserve"> </w:t>
      </w:r>
      <w:r w:rsidRPr="00A64B58">
        <w:rPr>
          <w:rFonts w:ascii="Calibri" w:eastAsia="Calibri" w:hAnsi="Calibri"/>
          <w:spacing w:val="-1"/>
          <w:szCs w:val="22"/>
        </w:rPr>
        <w:t>after</w:t>
      </w:r>
      <w:r w:rsidRPr="00A64B58">
        <w:rPr>
          <w:rFonts w:ascii="Calibri" w:eastAsia="Calibri" w:hAnsi="Calibri"/>
          <w:spacing w:val="-2"/>
          <w:szCs w:val="22"/>
        </w:rPr>
        <w:t xml:space="preserve"> </w:t>
      </w:r>
      <w:r w:rsidRPr="00A64B58">
        <w:rPr>
          <w:rFonts w:ascii="Calibri" w:eastAsia="Calibri" w:hAnsi="Calibri"/>
          <w:spacing w:val="-1"/>
          <w:szCs w:val="22"/>
        </w:rPr>
        <w:t>each</w:t>
      </w:r>
      <w:r w:rsidRPr="00A64B58">
        <w:rPr>
          <w:rFonts w:ascii="Calibri" w:eastAsia="Calibri" w:hAnsi="Calibri"/>
          <w:spacing w:val="37"/>
          <w:szCs w:val="22"/>
        </w:rPr>
        <w:t xml:space="preserve"> </w:t>
      </w:r>
      <w:r w:rsidRPr="00A64B58">
        <w:rPr>
          <w:rFonts w:ascii="Calibri" w:eastAsia="Calibri" w:hAnsi="Calibri"/>
          <w:spacing w:val="-1"/>
          <w:szCs w:val="22"/>
        </w:rPr>
        <w:t>significant</w:t>
      </w:r>
      <w:r w:rsidRPr="00A64B58">
        <w:rPr>
          <w:rFonts w:ascii="Calibri" w:eastAsia="Calibri" w:hAnsi="Calibri"/>
          <w:szCs w:val="22"/>
        </w:rPr>
        <w:t xml:space="preserve"> </w:t>
      </w:r>
      <w:r w:rsidRPr="00A64B58">
        <w:rPr>
          <w:rFonts w:ascii="Calibri" w:eastAsia="Calibri" w:hAnsi="Calibri"/>
          <w:spacing w:val="-1"/>
          <w:szCs w:val="22"/>
        </w:rPr>
        <w:t>(1/2</w:t>
      </w:r>
      <w:r w:rsidRPr="00A64B58">
        <w:rPr>
          <w:rFonts w:ascii="Calibri" w:eastAsia="Calibri" w:hAnsi="Calibri"/>
          <w:spacing w:val="-2"/>
          <w:szCs w:val="22"/>
        </w:rPr>
        <w:t xml:space="preserve"> </w:t>
      </w:r>
      <w:r w:rsidRPr="00A64B58">
        <w:rPr>
          <w:rFonts w:ascii="Calibri" w:eastAsia="Calibri" w:hAnsi="Calibri"/>
          <w:szCs w:val="22"/>
        </w:rPr>
        <w:t>inch</w:t>
      </w:r>
      <w:r w:rsidRPr="00A64B58">
        <w:rPr>
          <w:rFonts w:ascii="Calibri" w:eastAsia="Calibri" w:hAnsi="Calibri"/>
          <w:spacing w:val="-2"/>
          <w:szCs w:val="22"/>
        </w:rPr>
        <w:t xml:space="preserve"> </w:t>
      </w:r>
      <w:r w:rsidRPr="00A64B58">
        <w:rPr>
          <w:rFonts w:ascii="Calibri" w:eastAsia="Calibri" w:hAnsi="Calibri"/>
          <w:szCs w:val="22"/>
        </w:rPr>
        <w:t>or</w:t>
      </w:r>
      <w:r w:rsidRPr="00A64B58">
        <w:rPr>
          <w:rFonts w:ascii="Calibri" w:eastAsia="Calibri" w:hAnsi="Calibri"/>
          <w:spacing w:val="-3"/>
          <w:szCs w:val="22"/>
        </w:rPr>
        <w:t xml:space="preserve"> </w:t>
      </w:r>
      <w:r w:rsidRPr="00A64B58">
        <w:rPr>
          <w:rFonts w:ascii="Calibri" w:eastAsia="Calibri" w:hAnsi="Calibri"/>
          <w:spacing w:val="-1"/>
          <w:szCs w:val="22"/>
        </w:rPr>
        <w:t>greater)</w:t>
      </w:r>
      <w:r w:rsidRPr="00A64B58">
        <w:rPr>
          <w:rFonts w:ascii="Calibri" w:eastAsia="Calibri" w:hAnsi="Calibri"/>
          <w:szCs w:val="22"/>
        </w:rPr>
        <w:t xml:space="preserve"> </w:t>
      </w:r>
      <w:r w:rsidRPr="00A64B58">
        <w:rPr>
          <w:rFonts w:ascii="Calibri" w:eastAsia="Calibri" w:hAnsi="Calibri"/>
          <w:spacing w:val="-1"/>
          <w:szCs w:val="22"/>
        </w:rPr>
        <w:t>rainfall</w:t>
      </w:r>
      <w:r w:rsidRPr="00A64B58">
        <w:rPr>
          <w:rFonts w:ascii="Calibri" w:eastAsia="Calibri" w:hAnsi="Calibri"/>
          <w:spacing w:val="-2"/>
          <w:szCs w:val="22"/>
        </w:rPr>
        <w:t xml:space="preserve"> </w:t>
      </w:r>
      <w:r w:rsidRPr="00A64B58">
        <w:rPr>
          <w:rFonts w:ascii="Calibri" w:eastAsia="Calibri" w:hAnsi="Calibri"/>
          <w:spacing w:val="-1"/>
          <w:szCs w:val="22"/>
        </w:rPr>
        <w:t>event</w:t>
      </w:r>
      <w:r w:rsidRPr="00A64B58">
        <w:rPr>
          <w:rFonts w:ascii="Calibri" w:eastAsia="Calibri" w:hAnsi="Calibri"/>
          <w:spacing w:val="1"/>
          <w:szCs w:val="22"/>
        </w:rPr>
        <w:t xml:space="preserve"> </w:t>
      </w:r>
      <w:r w:rsidRPr="00A64B58">
        <w:rPr>
          <w:rFonts w:ascii="Calibri" w:eastAsia="Calibri" w:hAnsi="Calibri"/>
          <w:spacing w:val="-1"/>
          <w:szCs w:val="22"/>
        </w:rPr>
        <w:t>for</w:t>
      </w:r>
      <w:r w:rsidRPr="00A64B58">
        <w:rPr>
          <w:rFonts w:ascii="Calibri" w:eastAsia="Calibri" w:hAnsi="Calibri"/>
          <w:szCs w:val="22"/>
        </w:rPr>
        <w:t xml:space="preserve"> </w:t>
      </w:r>
      <w:r w:rsidRPr="00A64B58">
        <w:rPr>
          <w:rFonts w:ascii="Calibri" w:eastAsia="Calibri" w:hAnsi="Calibri"/>
          <w:spacing w:val="-1"/>
          <w:szCs w:val="22"/>
        </w:rPr>
        <w:t>sediment accumulation</w:t>
      </w:r>
      <w:r w:rsidRPr="00A64B58">
        <w:rPr>
          <w:rFonts w:ascii="Calibri" w:eastAsia="Calibri" w:hAnsi="Calibri"/>
          <w:spacing w:val="-3"/>
          <w:szCs w:val="22"/>
        </w:rPr>
        <w:t xml:space="preserve"> </w:t>
      </w:r>
      <w:r w:rsidRPr="00A64B58">
        <w:rPr>
          <w:rFonts w:ascii="Calibri" w:eastAsia="Calibri" w:hAnsi="Calibri"/>
          <w:szCs w:val="22"/>
        </w:rPr>
        <w:t xml:space="preserve">or </w:t>
      </w:r>
      <w:r w:rsidRPr="00A64B58">
        <w:rPr>
          <w:rFonts w:ascii="Calibri" w:eastAsia="Calibri" w:hAnsi="Calibri"/>
          <w:spacing w:val="-2"/>
          <w:szCs w:val="22"/>
        </w:rPr>
        <w:t>damage</w:t>
      </w:r>
      <w:r w:rsidRPr="00A64B58">
        <w:rPr>
          <w:rFonts w:ascii="Calibri" w:eastAsia="Calibri" w:hAnsi="Calibri"/>
          <w:szCs w:val="22"/>
        </w:rPr>
        <w:t xml:space="preserve"> to</w:t>
      </w:r>
      <w:r w:rsidRPr="00A64B58">
        <w:rPr>
          <w:rFonts w:ascii="Calibri" w:eastAsia="Calibri" w:hAnsi="Calibri"/>
          <w:spacing w:val="-1"/>
          <w:szCs w:val="22"/>
        </w:rPr>
        <w:t xml:space="preserve"> pipe</w:t>
      </w:r>
      <w:r w:rsidRPr="00A64B58">
        <w:rPr>
          <w:rFonts w:ascii="Calibri" w:eastAsia="Calibri" w:hAnsi="Calibri"/>
          <w:spacing w:val="67"/>
          <w:szCs w:val="22"/>
        </w:rPr>
        <w:t xml:space="preserve"> </w:t>
      </w:r>
      <w:r w:rsidRPr="00A64B58">
        <w:rPr>
          <w:rFonts w:ascii="Calibri" w:eastAsia="Calibri" w:hAnsi="Calibri"/>
          <w:spacing w:val="-1"/>
          <w:szCs w:val="22"/>
        </w:rPr>
        <w:t>inlets</w:t>
      </w:r>
      <w:r w:rsidRPr="00A64B58">
        <w:rPr>
          <w:rFonts w:ascii="Calibri" w:eastAsia="Calibri" w:hAnsi="Calibri"/>
          <w:szCs w:val="22"/>
        </w:rPr>
        <w:t xml:space="preserve"> </w:t>
      </w:r>
      <w:r w:rsidRPr="00A64B58">
        <w:rPr>
          <w:rFonts w:ascii="Calibri" w:eastAsia="Calibri" w:hAnsi="Calibri"/>
          <w:spacing w:val="-1"/>
          <w:szCs w:val="22"/>
        </w:rPr>
        <w:t>and</w:t>
      </w:r>
      <w:r w:rsidRPr="00A64B58">
        <w:rPr>
          <w:rFonts w:ascii="Calibri" w:eastAsia="Calibri" w:hAnsi="Calibri"/>
          <w:spacing w:val="-3"/>
          <w:szCs w:val="22"/>
        </w:rPr>
        <w:t xml:space="preserve"> </w:t>
      </w:r>
      <w:r w:rsidRPr="00A64B58">
        <w:rPr>
          <w:rFonts w:ascii="Calibri" w:eastAsia="Calibri" w:hAnsi="Calibri"/>
          <w:spacing w:val="-1"/>
          <w:szCs w:val="22"/>
        </w:rPr>
        <w:t>outlets.</w:t>
      </w:r>
      <w:r w:rsidRPr="00A64B58">
        <w:rPr>
          <w:rFonts w:ascii="Calibri" w:eastAsia="Calibri" w:hAnsi="Calibri"/>
          <w:spacing w:val="48"/>
          <w:szCs w:val="22"/>
        </w:rPr>
        <w:t xml:space="preserve"> </w:t>
      </w:r>
      <w:r w:rsidRPr="00A64B58">
        <w:rPr>
          <w:rFonts w:ascii="Calibri" w:eastAsia="Calibri" w:hAnsi="Calibri"/>
          <w:spacing w:val="-1"/>
          <w:szCs w:val="22"/>
        </w:rPr>
        <w:t>Give</w:t>
      </w:r>
      <w:r w:rsidRPr="00A64B58">
        <w:rPr>
          <w:rFonts w:ascii="Calibri" w:eastAsia="Calibri" w:hAnsi="Calibri"/>
          <w:szCs w:val="22"/>
        </w:rPr>
        <w:t xml:space="preserve"> </w:t>
      </w:r>
      <w:r w:rsidRPr="00A64B58">
        <w:rPr>
          <w:rFonts w:ascii="Calibri" w:eastAsia="Calibri" w:hAnsi="Calibri"/>
          <w:spacing w:val="-1"/>
          <w:szCs w:val="22"/>
        </w:rPr>
        <w:t>special attention to</w:t>
      </w:r>
      <w:r w:rsidRPr="00A64B58">
        <w:rPr>
          <w:rFonts w:ascii="Calibri" w:eastAsia="Calibri" w:hAnsi="Calibri"/>
          <w:spacing w:val="1"/>
          <w:szCs w:val="22"/>
        </w:rPr>
        <w:t xml:space="preserve"> </w:t>
      </w:r>
      <w:r w:rsidRPr="00A64B58">
        <w:rPr>
          <w:rFonts w:ascii="Calibri" w:eastAsia="Calibri" w:hAnsi="Calibri"/>
          <w:spacing w:val="-2"/>
          <w:szCs w:val="22"/>
        </w:rPr>
        <w:t>the</w:t>
      </w:r>
      <w:r w:rsidRPr="00A64B58">
        <w:rPr>
          <w:rFonts w:ascii="Calibri" w:eastAsia="Calibri" w:hAnsi="Calibri"/>
          <w:szCs w:val="22"/>
        </w:rPr>
        <w:t xml:space="preserve"> </w:t>
      </w:r>
      <w:r w:rsidRPr="00A64B58">
        <w:rPr>
          <w:rFonts w:ascii="Calibri" w:eastAsia="Calibri" w:hAnsi="Calibri"/>
          <w:spacing w:val="-1"/>
          <w:szCs w:val="22"/>
        </w:rPr>
        <w:t>outlet</w:t>
      </w:r>
      <w:r w:rsidRPr="00A64B58">
        <w:rPr>
          <w:rFonts w:ascii="Calibri" w:eastAsia="Calibri" w:hAnsi="Calibri"/>
          <w:szCs w:val="22"/>
        </w:rPr>
        <w:t xml:space="preserve"> </w:t>
      </w:r>
      <w:r w:rsidRPr="00A64B58">
        <w:rPr>
          <w:rFonts w:ascii="Calibri" w:eastAsia="Calibri" w:hAnsi="Calibri"/>
          <w:spacing w:val="-1"/>
          <w:szCs w:val="22"/>
        </w:rPr>
        <w:t>and inlet</w:t>
      </w:r>
      <w:r w:rsidRPr="00A64B58">
        <w:rPr>
          <w:rFonts w:ascii="Calibri" w:eastAsia="Calibri" w:hAnsi="Calibri"/>
          <w:szCs w:val="22"/>
        </w:rPr>
        <w:t xml:space="preserve"> </w:t>
      </w:r>
      <w:r w:rsidRPr="00A64B58">
        <w:rPr>
          <w:rFonts w:ascii="Calibri" w:eastAsia="Calibri" w:hAnsi="Calibri"/>
          <w:spacing w:val="-1"/>
          <w:szCs w:val="22"/>
        </w:rPr>
        <w:t>sections</w:t>
      </w:r>
      <w:r w:rsidRPr="00A64B58">
        <w:rPr>
          <w:rFonts w:ascii="Calibri" w:eastAsia="Calibri" w:hAnsi="Calibri"/>
          <w:szCs w:val="22"/>
        </w:rPr>
        <w:t xml:space="preserve"> and</w:t>
      </w:r>
      <w:r w:rsidRPr="00A64B58">
        <w:rPr>
          <w:rFonts w:ascii="Calibri" w:eastAsia="Calibri" w:hAnsi="Calibri"/>
          <w:spacing w:val="-4"/>
          <w:szCs w:val="22"/>
        </w:rPr>
        <w:t xml:space="preserve"> </w:t>
      </w:r>
      <w:r w:rsidRPr="00A64B58">
        <w:rPr>
          <w:rFonts w:ascii="Calibri" w:eastAsia="Calibri" w:hAnsi="Calibri"/>
          <w:spacing w:val="-1"/>
          <w:szCs w:val="22"/>
        </w:rPr>
        <w:t>other</w:t>
      </w:r>
      <w:r w:rsidRPr="00A64B58">
        <w:rPr>
          <w:rFonts w:ascii="Calibri" w:eastAsia="Calibri" w:hAnsi="Calibri"/>
          <w:szCs w:val="22"/>
        </w:rPr>
        <w:t xml:space="preserve"> </w:t>
      </w:r>
      <w:r w:rsidRPr="00A64B58">
        <w:rPr>
          <w:rFonts w:ascii="Calibri" w:eastAsia="Calibri" w:hAnsi="Calibri"/>
          <w:spacing w:val="-1"/>
          <w:szCs w:val="22"/>
        </w:rPr>
        <w:t>points</w:t>
      </w:r>
      <w:r w:rsidRPr="00A64B58">
        <w:rPr>
          <w:rFonts w:ascii="Calibri" w:eastAsia="Calibri" w:hAnsi="Calibri"/>
          <w:spacing w:val="79"/>
          <w:szCs w:val="22"/>
        </w:rPr>
        <w:t xml:space="preserve"> </w:t>
      </w:r>
      <w:r w:rsidRPr="00A64B58">
        <w:rPr>
          <w:rFonts w:ascii="Calibri" w:eastAsia="Calibri" w:hAnsi="Calibri"/>
          <w:szCs w:val="22"/>
        </w:rPr>
        <w:t>where</w:t>
      </w:r>
      <w:r w:rsidRPr="00A64B58">
        <w:rPr>
          <w:rFonts w:ascii="Calibri" w:eastAsia="Calibri" w:hAnsi="Calibri"/>
          <w:spacing w:val="-2"/>
          <w:szCs w:val="22"/>
        </w:rPr>
        <w:t xml:space="preserve"> </w:t>
      </w:r>
      <w:r w:rsidRPr="00A64B58">
        <w:rPr>
          <w:rFonts w:ascii="Calibri" w:eastAsia="Calibri" w:hAnsi="Calibri"/>
          <w:spacing w:val="-1"/>
          <w:szCs w:val="22"/>
        </w:rPr>
        <w:t>concentrated</w:t>
      </w:r>
      <w:r w:rsidRPr="00A64B58">
        <w:rPr>
          <w:rFonts w:ascii="Calibri" w:eastAsia="Calibri" w:hAnsi="Calibri"/>
          <w:szCs w:val="22"/>
        </w:rPr>
        <w:t xml:space="preserve"> </w:t>
      </w:r>
      <w:r w:rsidRPr="00A64B58">
        <w:rPr>
          <w:rFonts w:ascii="Calibri" w:eastAsia="Calibri" w:hAnsi="Calibri"/>
          <w:spacing w:val="-1"/>
          <w:szCs w:val="22"/>
        </w:rPr>
        <w:t>flow</w:t>
      </w:r>
      <w:r w:rsidRPr="00A64B58">
        <w:rPr>
          <w:rFonts w:ascii="Calibri" w:eastAsia="Calibri" w:hAnsi="Calibri"/>
          <w:spacing w:val="-2"/>
          <w:szCs w:val="22"/>
        </w:rPr>
        <w:t xml:space="preserve"> </w:t>
      </w:r>
      <w:r w:rsidRPr="00A64B58">
        <w:rPr>
          <w:rFonts w:ascii="Calibri" w:eastAsia="Calibri" w:hAnsi="Calibri"/>
          <w:spacing w:val="-1"/>
          <w:szCs w:val="22"/>
        </w:rPr>
        <w:t>enters.</w:t>
      </w:r>
    </w:p>
    <w:p w14:paraId="7A494546" w14:textId="77777777" w:rsidR="00A64B58" w:rsidRPr="00A64B58" w:rsidRDefault="00A64B58" w:rsidP="00A64B58">
      <w:pPr>
        <w:widowControl w:val="0"/>
        <w:numPr>
          <w:ilvl w:val="2"/>
          <w:numId w:val="11"/>
        </w:numPr>
        <w:tabs>
          <w:tab w:val="left" w:pos="1221"/>
        </w:tabs>
        <w:ind w:right="282"/>
        <w:rPr>
          <w:rFonts w:ascii="Calibri" w:eastAsia="Calibri" w:hAnsi="Calibri"/>
          <w:szCs w:val="22"/>
        </w:rPr>
      </w:pPr>
      <w:r w:rsidRPr="00A64B58">
        <w:rPr>
          <w:rFonts w:ascii="Calibri" w:eastAsia="Calibri" w:hAnsi="Calibri"/>
          <w:spacing w:val="-1"/>
          <w:szCs w:val="22"/>
        </w:rPr>
        <w:t>Carefully</w:t>
      </w:r>
      <w:r w:rsidRPr="00A64B58">
        <w:rPr>
          <w:rFonts w:ascii="Calibri" w:eastAsia="Calibri" w:hAnsi="Calibri"/>
          <w:szCs w:val="22"/>
        </w:rPr>
        <w:t xml:space="preserve"> </w:t>
      </w:r>
      <w:r w:rsidRPr="00A64B58">
        <w:rPr>
          <w:rFonts w:ascii="Calibri" w:eastAsia="Calibri" w:hAnsi="Calibri"/>
          <w:spacing w:val="-1"/>
          <w:szCs w:val="22"/>
        </w:rPr>
        <w:t>check</w:t>
      </w:r>
      <w:r w:rsidRPr="00A64B58">
        <w:rPr>
          <w:rFonts w:ascii="Calibri" w:eastAsia="Calibri" w:hAnsi="Calibri"/>
          <w:spacing w:val="-2"/>
          <w:szCs w:val="22"/>
        </w:rPr>
        <w:t xml:space="preserve"> </w:t>
      </w:r>
      <w:r w:rsidRPr="00A64B58">
        <w:rPr>
          <w:rFonts w:ascii="Calibri" w:eastAsia="Calibri" w:hAnsi="Calibri"/>
          <w:spacing w:val="-1"/>
          <w:szCs w:val="22"/>
        </w:rPr>
        <w:t>stability</w:t>
      </w:r>
      <w:r w:rsidRPr="00A64B58">
        <w:rPr>
          <w:rFonts w:ascii="Calibri" w:eastAsia="Calibri" w:hAnsi="Calibri"/>
          <w:szCs w:val="22"/>
        </w:rPr>
        <w:t xml:space="preserve"> at</w:t>
      </w:r>
      <w:r w:rsidRPr="00A64B58">
        <w:rPr>
          <w:rFonts w:ascii="Calibri" w:eastAsia="Calibri" w:hAnsi="Calibri"/>
          <w:spacing w:val="-2"/>
          <w:szCs w:val="22"/>
        </w:rPr>
        <w:t xml:space="preserve"> </w:t>
      </w:r>
      <w:r w:rsidRPr="00A64B58">
        <w:rPr>
          <w:rFonts w:ascii="Calibri" w:eastAsia="Calibri" w:hAnsi="Calibri"/>
          <w:szCs w:val="22"/>
        </w:rPr>
        <w:t>all</w:t>
      </w:r>
      <w:r w:rsidRPr="00A64B58">
        <w:rPr>
          <w:rFonts w:ascii="Calibri" w:eastAsia="Calibri" w:hAnsi="Calibri"/>
          <w:spacing w:val="-1"/>
          <w:szCs w:val="22"/>
        </w:rPr>
        <w:t xml:space="preserve"> culvert</w:t>
      </w:r>
      <w:r w:rsidRPr="00A64B58">
        <w:rPr>
          <w:rFonts w:ascii="Calibri" w:eastAsia="Calibri" w:hAnsi="Calibri"/>
          <w:szCs w:val="22"/>
        </w:rPr>
        <w:t xml:space="preserve"> </w:t>
      </w:r>
      <w:r w:rsidRPr="00A64B58">
        <w:rPr>
          <w:rFonts w:ascii="Calibri" w:eastAsia="Calibri" w:hAnsi="Calibri"/>
          <w:spacing w:val="-1"/>
          <w:szCs w:val="22"/>
        </w:rPr>
        <w:t>inlets</w:t>
      </w:r>
      <w:r w:rsidRPr="00A64B58">
        <w:rPr>
          <w:rFonts w:ascii="Calibri" w:eastAsia="Calibri" w:hAnsi="Calibri"/>
          <w:spacing w:val="-2"/>
          <w:szCs w:val="22"/>
        </w:rPr>
        <w:t xml:space="preserve"> </w:t>
      </w:r>
      <w:r w:rsidRPr="00A64B58">
        <w:rPr>
          <w:rFonts w:ascii="Calibri" w:eastAsia="Calibri" w:hAnsi="Calibri"/>
          <w:szCs w:val="22"/>
        </w:rPr>
        <w:t>and</w:t>
      </w:r>
      <w:r w:rsidRPr="00A64B58">
        <w:rPr>
          <w:rFonts w:ascii="Calibri" w:eastAsia="Calibri" w:hAnsi="Calibri"/>
          <w:spacing w:val="-2"/>
          <w:szCs w:val="22"/>
        </w:rPr>
        <w:t xml:space="preserve"> </w:t>
      </w:r>
      <w:r w:rsidRPr="00A64B58">
        <w:rPr>
          <w:rFonts w:ascii="Calibri" w:eastAsia="Calibri" w:hAnsi="Calibri"/>
          <w:spacing w:val="-1"/>
          <w:szCs w:val="22"/>
        </w:rPr>
        <w:t>outlets.</w:t>
      </w:r>
      <w:r w:rsidRPr="00A64B58">
        <w:rPr>
          <w:rFonts w:ascii="Calibri" w:eastAsia="Calibri" w:hAnsi="Calibri"/>
          <w:szCs w:val="22"/>
        </w:rPr>
        <w:t xml:space="preserve"> </w:t>
      </w:r>
      <w:r w:rsidRPr="00A64B58">
        <w:rPr>
          <w:rFonts w:ascii="Calibri" w:eastAsia="Calibri" w:hAnsi="Calibri"/>
          <w:spacing w:val="3"/>
          <w:szCs w:val="22"/>
        </w:rPr>
        <w:t xml:space="preserve"> </w:t>
      </w:r>
      <w:r w:rsidRPr="00A64B58">
        <w:rPr>
          <w:rFonts w:ascii="Calibri" w:eastAsia="Calibri" w:hAnsi="Calibri"/>
          <w:spacing w:val="-1"/>
          <w:szCs w:val="22"/>
        </w:rPr>
        <w:t>Look</w:t>
      </w:r>
      <w:r w:rsidRPr="00A64B58">
        <w:rPr>
          <w:rFonts w:ascii="Calibri" w:eastAsia="Calibri" w:hAnsi="Calibri"/>
          <w:szCs w:val="22"/>
        </w:rPr>
        <w:t xml:space="preserve"> </w:t>
      </w:r>
      <w:r w:rsidRPr="00A64B58">
        <w:rPr>
          <w:rFonts w:ascii="Calibri" w:eastAsia="Calibri" w:hAnsi="Calibri"/>
          <w:spacing w:val="-1"/>
          <w:szCs w:val="22"/>
        </w:rPr>
        <w:t>for</w:t>
      </w:r>
      <w:r w:rsidRPr="00A64B58">
        <w:rPr>
          <w:rFonts w:ascii="Calibri" w:eastAsia="Calibri" w:hAnsi="Calibri"/>
          <w:szCs w:val="22"/>
        </w:rPr>
        <w:t xml:space="preserve"> </w:t>
      </w:r>
      <w:r w:rsidRPr="00A64B58">
        <w:rPr>
          <w:rFonts w:ascii="Calibri" w:eastAsia="Calibri" w:hAnsi="Calibri"/>
          <w:spacing w:val="-1"/>
          <w:szCs w:val="22"/>
        </w:rPr>
        <w:t>indications</w:t>
      </w:r>
      <w:r w:rsidRPr="00A64B58">
        <w:rPr>
          <w:rFonts w:ascii="Calibri" w:eastAsia="Calibri" w:hAnsi="Calibri"/>
          <w:spacing w:val="-2"/>
          <w:szCs w:val="22"/>
        </w:rPr>
        <w:t xml:space="preserve"> </w:t>
      </w:r>
      <w:r w:rsidRPr="00A64B58">
        <w:rPr>
          <w:rFonts w:ascii="Calibri" w:eastAsia="Calibri" w:hAnsi="Calibri"/>
          <w:szCs w:val="22"/>
        </w:rPr>
        <w:t xml:space="preserve">of </w:t>
      </w:r>
      <w:r w:rsidRPr="00A64B58">
        <w:rPr>
          <w:rFonts w:ascii="Calibri" w:eastAsia="Calibri" w:hAnsi="Calibri"/>
          <w:spacing w:val="-2"/>
          <w:szCs w:val="22"/>
        </w:rPr>
        <w:t>piping,</w:t>
      </w:r>
      <w:r w:rsidRPr="00A64B58">
        <w:rPr>
          <w:rFonts w:ascii="Calibri" w:eastAsia="Calibri" w:hAnsi="Calibri"/>
          <w:szCs w:val="22"/>
        </w:rPr>
        <w:t xml:space="preserve"> </w:t>
      </w:r>
      <w:r w:rsidRPr="00A64B58">
        <w:rPr>
          <w:rFonts w:ascii="Calibri" w:eastAsia="Calibri" w:hAnsi="Calibri"/>
          <w:spacing w:val="-1"/>
          <w:szCs w:val="22"/>
        </w:rPr>
        <w:t>scour</w:t>
      </w:r>
      <w:r w:rsidRPr="00A64B58">
        <w:rPr>
          <w:rFonts w:ascii="Calibri" w:eastAsia="Calibri" w:hAnsi="Calibri"/>
          <w:spacing w:val="71"/>
          <w:szCs w:val="22"/>
        </w:rPr>
        <w:t xml:space="preserve"> </w:t>
      </w:r>
      <w:r w:rsidRPr="00A64B58">
        <w:rPr>
          <w:rFonts w:ascii="Calibri" w:eastAsia="Calibri" w:hAnsi="Calibri"/>
          <w:szCs w:val="22"/>
        </w:rPr>
        <w:t>holes,</w:t>
      </w:r>
      <w:r w:rsidRPr="00A64B58">
        <w:rPr>
          <w:rFonts w:ascii="Calibri" w:eastAsia="Calibri" w:hAnsi="Calibri"/>
          <w:spacing w:val="-2"/>
          <w:szCs w:val="22"/>
        </w:rPr>
        <w:t xml:space="preserve"> </w:t>
      </w:r>
      <w:r w:rsidRPr="00A64B58">
        <w:rPr>
          <w:rFonts w:ascii="Calibri" w:eastAsia="Calibri" w:hAnsi="Calibri"/>
          <w:szCs w:val="22"/>
        </w:rPr>
        <w:t xml:space="preserve">or </w:t>
      </w:r>
      <w:r w:rsidRPr="00A64B58">
        <w:rPr>
          <w:rFonts w:ascii="Calibri" w:eastAsia="Calibri" w:hAnsi="Calibri"/>
          <w:spacing w:val="-1"/>
          <w:szCs w:val="22"/>
        </w:rPr>
        <w:t>bank</w:t>
      </w:r>
      <w:r w:rsidRPr="00A64B58">
        <w:rPr>
          <w:rFonts w:ascii="Calibri" w:eastAsia="Calibri" w:hAnsi="Calibri"/>
          <w:spacing w:val="-2"/>
          <w:szCs w:val="22"/>
        </w:rPr>
        <w:t xml:space="preserve"> </w:t>
      </w:r>
      <w:r w:rsidRPr="00A64B58">
        <w:rPr>
          <w:rFonts w:ascii="Calibri" w:eastAsia="Calibri" w:hAnsi="Calibri"/>
          <w:spacing w:val="-1"/>
          <w:szCs w:val="22"/>
        </w:rPr>
        <w:t>failures.</w:t>
      </w:r>
    </w:p>
    <w:p w14:paraId="67F37980" w14:textId="77777777" w:rsidR="00A64B58" w:rsidRPr="00A64B58" w:rsidRDefault="00A64B58" w:rsidP="00A64B58">
      <w:pPr>
        <w:widowControl w:val="0"/>
        <w:numPr>
          <w:ilvl w:val="2"/>
          <w:numId w:val="11"/>
        </w:numPr>
        <w:tabs>
          <w:tab w:val="left" w:pos="1221"/>
        </w:tabs>
        <w:rPr>
          <w:rFonts w:ascii="Calibri" w:eastAsia="Calibri" w:hAnsi="Calibri"/>
          <w:szCs w:val="22"/>
        </w:rPr>
      </w:pPr>
      <w:r w:rsidRPr="00A64B58">
        <w:rPr>
          <w:rFonts w:ascii="Calibri" w:eastAsia="Calibri" w:hAnsi="Calibri"/>
          <w:spacing w:val="-1"/>
          <w:szCs w:val="22"/>
        </w:rPr>
        <w:t>Repair</w:t>
      </w:r>
      <w:r w:rsidRPr="00A64B58">
        <w:rPr>
          <w:rFonts w:ascii="Calibri" w:eastAsia="Calibri" w:hAnsi="Calibri"/>
          <w:szCs w:val="22"/>
        </w:rPr>
        <w:t xml:space="preserve"> any</w:t>
      </w:r>
      <w:r w:rsidRPr="00A64B58">
        <w:rPr>
          <w:rFonts w:ascii="Calibri" w:eastAsia="Calibri" w:hAnsi="Calibri"/>
          <w:spacing w:val="-3"/>
          <w:szCs w:val="22"/>
        </w:rPr>
        <w:t xml:space="preserve"> </w:t>
      </w:r>
      <w:r w:rsidRPr="00A64B58">
        <w:rPr>
          <w:rFonts w:ascii="Calibri" w:eastAsia="Calibri" w:hAnsi="Calibri"/>
          <w:spacing w:val="-1"/>
          <w:szCs w:val="22"/>
        </w:rPr>
        <w:t>damage</w:t>
      </w:r>
      <w:r w:rsidRPr="00A64B58">
        <w:rPr>
          <w:rFonts w:ascii="Calibri" w:eastAsia="Calibri" w:hAnsi="Calibri"/>
          <w:szCs w:val="22"/>
        </w:rPr>
        <w:t xml:space="preserve"> </w:t>
      </w:r>
      <w:r w:rsidRPr="00A64B58">
        <w:rPr>
          <w:rFonts w:ascii="Calibri" w:eastAsia="Calibri" w:hAnsi="Calibri"/>
          <w:spacing w:val="-1"/>
          <w:szCs w:val="22"/>
        </w:rPr>
        <w:t>immediately.</w:t>
      </w:r>
    </w:p>
    <w:p w14:paraId="02891313" w14:textId="77777777" w:rsidR="00A64B58" w:rsidRPr="00A64B58" w:rsidRDefault="00A64B58" w:rsidP="00A64B58">
      <w:pPr>
        <w:widowControl w:val="0"/>
        <w:numPr>
          <w:ilvl w:val="2"/>
          <w:numId w:val="11"/>
        </w:numPr>
        <w:tabs>
          <w:tab w:val="left" w:pos="1221"/>
        </w:tabs>
        <w:rPr>
          <w:rFonts w:ascii="Calibri" w:eastAsia="Calibri" w:hAnsi="Calibri"/>
          <w:szCs w:val="22"/>
        </w:rPr>
      </w:pPr>
      <w:r w:rsidRPr="00A64B58">
        <w:rPr>
          <w:rFonts w:ascii="Calibri" w:eastAsia="Calibri" w:hAnsi="Calibri"/>
          <w:spacing w:val="-1"/>
          <w:szCs w:val="22"/>
        </w:rPr>
        <w:t>Remove</w:t>
      </w:r>
      <w:r w:rsidRPr="00A64B58">
        <w:rPr>
          <w:rFonts w:ascii="Calibri" w:eastAsia="Calibri" w:hAnsi="Calibri"/>
          <w:szCs w:val="22"/>
        </w:rPr>
        <w:t xml:space="preserve"> </w:t>
      </w:r>
      <w:r w:rsidRPr="00A64B58">
        <w:rPr>
          <w:rFonts w:ascii="Calibri" w:eastAsia="Calibri" w:hAnsi="Calibri"/>
          <w:spacing w:val="-1"/>
          <w:szCs w:val="22"/>
        </w:rPr>
        <w:t>sediment</w:t>
      </w:r>
      <w:r w:rsidRPr="00A64B58">
        <w:rPr>
          <w:rFonts w:ascii="Calibri" w:eastAsia="Calibri" w:hAnsi="Calibri"/>
          <w:spacing w:val="1"/>
          <w:szCs w:val="22"/>
        </w:rPr>
        <w:t xml:space="preserve"> </w:t>
      </w:r>
      <w:r w:rsidRPr="00A64B58">
        <w:rPr>
          <w:rFonts w:ascii="Calibri" w:eastAsia="Calibri" w:hAnsi="Calibri"/>
          <w:spacing w:val="-1"/>
          <w:szCs w:val="22"/>
        </w:rPr>
        <w:t>and any</w:t>
      </w:r>
      <w:r w:rsidRPr="00A64B58">
        <w:rPr>
          <w:rFonts w:ascii="Calibri" w:eastAsia="Calibri" w:hAnsi="Calibri"/>
          <w:spacing w:val="-2"/>
          <w:szCs w:val="22"/>
        </w:rPr>
        <w:t xml:space="preserve"> </w:t>
      </w:r>
      <w:r w:rsidRPr="00A64B58">
        <w:rPr>
          <w:rFonts w:ascii="Calibri" w:eastAsia="Calibri" w:hAnsi="Calibri"/>
          <w:szCs w:val="22"/>
        </w:rPr>
        <w:t xml:space="preserve">other </w:t>
      </w:r>
      <w:r w:rsidRPr="00A64B58">
        <w:rPr>
          <w:rFonts w:ascii="Calibri" w:eastAsia="Calibri" w:hAnsi="Calibri"/>
          <w:spacing w:val="-1"/>
          <w:szCs w:val="22"/>
        </w:rPr>
        <w:t>debris.</w:t>
      </w:r>
    </w:p>
    <w:p w14:paraId="5FAD5EC5" w14:textId="77777777" w:rsidR="00A64B58" w:rsidRPr="00A64B58" w:rsidRDefault="00A64B58" w:rsidP="00A64B58">
      <w:pPr>
        <w:widowControl w:val="0"/>
        <w:rPr>
          <w:rFonts w:ascii="Calibri" w:eastAsia="Calibri" w:hAnsi="Calibri" w:cs="Calibri"/>
          <w:szCs w:val="22"/>
        </w:rPr>
      </w:pPr>
    </w:p>
    <w:p w14:paraId="1919A57B" w14:textId="77777777" w:rsidR="00A64B58" w:rsidRPr="00A64B58" w:rsidRDefault="00A64B58" w:rsidP="00A64B58">
      <w:pPr>
        <w:widowControl w:val="0"/>
        <w:numPr>
          <w:ilvl w:val="1"/>
          <w:numId w:val="11"/>
        </w:numPr>
        <w:tabs>
          <w:tab w:val="left" w:pos="861"/>
        </w:tabs>
        <w:outlineLvl w:val="8"/>
        <w:rPr>
          <w:rFonts w:ascii="Calibri" w:eastAsia="Calibri" w:hAnsi="Calibri"/>
          <w:szCs w:val="22"/>
        </w:rPr>
      </w:pPr>
      <w:r w:rsidRPr="00A64B58">
        <w:rPr>
          <w:rFonts w:ascii="Calibri" w:eastAsia="Calibri" w:hAnsi="Calibri"/>
          <w:b/>
          <w:bCs/>
          <w:spacing w:val="-1"/>
          <w:szCs w:val="22"/>
        </w:rPr>
        <w:t>Erosion</w:t>
      </w:r>
      <w:r w:rsidRPr="00A64B58">
        <w:rPr>
          <w:rFonts w:ascii="Calibri" w:eastAsia="Calibri" w:hAnsi="Calibri"/>
          <w:b/>
          <w:bCs/>
          <w:spacing w:val="-3"/>
          <w:szCs w:val="22"/>
        </w:rPr>
        <w:t xml:space="preserve"> </w:t>
      </w:r>
      <w:r w:rsidRPr="00A64B58">
        <w:rPr>
          <w:rFonts w:ascii="Calibri" w:eastAsia="Calibri" w:hAnsi="Calibri"/>
          <w:b/>
          <w:bCs/>
          <w:spacing w:val="-1"/>
          <w:szCs w:val="22"/>
        </w:rPr>
        <w:t>Control</w:t>
      </w:r>
      <w:r w:rsidRPr="00A64B58">
        <w:rPr>
          <w:rFonts w:ascii="Calibri" w:eastAsia="Calibri" w:hAnsi="Calibri"/>
          <w:b/>
          <w:bCs/>
          <w:spacing w:val="-2"/>
          <w:szCs w:val="22"/>
        </w:rPr>
        <w:t xml:space="preserve"> </w:t>
      </w:r>
      <w:r w:rsidRPr="00A64B58">
        <w:rPr>
          <w:rFonts w:ascii="Calibri" w:eastAsia="Calibri" w:hAnsi="Calibri"/>
          <w:b/>
          <w:bCs/>
          <w:spacing w:val="-1"/>
          <w:szCs w:val="22"/>
        </w:rPr>
        <w:t>Blankets</w:t>
      </w:r>
    </w:p>
    <w:p w14:paraId="07EE181C" w14:textId="77777777" w:rsidR="00A64B58" w:rsidRPr="00A64B58" w:rsidRDefault="00A64B58" w:rsidP="00A64B58">
      <w:pPr>
        <w:widowControl w:val="0"/>
        <w:numPr>
          <w:ilvl w:val="2"/>
          <w:numId w:val="11"/>
        </w:numPr>
        <w:tabs>
          <w:tab w:val="left" w:pos="1221"/>
        </w:tabs>
        <w:ind w:right="620"/>
        <w:rPr>
          <w:rFonts w:ascii="Calibri" w:eastAsia="Calibri" w:hAnsi="Calibri"/>
          <w:szCs w:val="22"/>
        </w:rPr>
      </w:pPr>
      <w:r w:rsidRPr="00A64B58">
        <w:rPr>
          <w:rFonts w:ascii="Calibri" w:eastAsia="Calibri" w:hAnsi="Calibri"/>
          <w:spacing w:val="-1"/>
          <w:szCs w:val="22"/>
        </w:rPr>
        <w:t>Inspect</w:t>
      </w:r>
      <w:r w:rsidRPr="00A64B58">
        <w:rPr>
          <w:rFonts w:ascii="Calibri" w:eastAsia="Calibri" w:hAnsi="Calibri"/>
          <w:spacing w:val="1"/>
          <w:szCs w:val="22"/>
        </w:rPr>
        <w:t xml:space="preserve"> </w:t>
      </w:r>
      <w:r w:rsidRPr="00A64B58">
        <w:rPr>
          <w:rFonts w:ascii="Calibri" w:eastAsia="Calibri" w:hAnsi="Calibri"/>
          <w:spacing w:val="-1"/>
          <w:szCs w:val="22"/>
        </w:rPr>
        <w:t>Rolled</w:t>
      </w:r>
      <w:r w:rsidRPr="00A64B58">
        <w:rPr>
          <w:rFonts w:ascii="Calibri" w:eastAsia="Calibri" w:hAnsi="Calibri"/>
          <w:szCs w:val="22"/>
        </w:rPr>
        <w:t xml:space="preserve"> </w:t>
      </w:r>
      <w:r w:rsidRPr="00A64B58">
        <w:rPr>
          <w:rFonts w:ascii="Calibri" w:eastAsia="Calibri" w:hAnsi="Calibri"/>
          <w:spacing w:val="-1"/>
          <w:szCs w:val="22"/>
        </w:rPr>
        <w:t>Erosion Control</w:t>
      </w:r>
      <w:r w:rsidRPr="00A64B58">
        <w:rPr>
          <w:rFonts w:ascii="Calibri" w:eastAsia="Calibri" w:hAnsi="Calibri"/>
          <w:spacing w:val="-2"/>
          <w:szCs w:val="22"/>
        </w:rPr>
        <w:t xml:space="preserve"> </w:t>
      </w:r>
      <w:r w:rsidRPr="00A64B58">
        <w:rPr>
          <w:rFonts w:ascii="Calibri" w:eastAsia="Calibri" w:hAnsi="Calibri"/>
          <w:spacing w:val="-1"/>
          <w:szCs w:val="22"/>
        </w:rPr>
        <w:t>Products</w:t>
      </w:r>
      <w:r w:rsidRPr="00A64B58">
        <w:rPr>
          <w:rFonts w:ascii="Calibri" w:eastAsia="Calibri" w:hAnsi="Calibri"/>
          <w:szCs w:val="22"/>
        </w:rPr>
        <w:t xml:space="preserve"> </w:t>
      </w:r>
      <w:r w:rsidRPr="00A64B58">
        <w:rPr>
          <w:rFonts w:ascii="Calibri" w:eastAsia="Calibri" w:hAnsi="Calibri"/>
          <w:spacing w:val="-1"/>
          <w:szCs w:val="22"/>
        </w:rPr>
        <w:t>(RECP)at</w:t>
      </w:r>
      <w:r w:rsidRPr="00A64B58">
        <w:rPr>
          <w:rFonts w:ascii="Calibri" w:eastAsia="Calibri" w:hAnsi="Calibri"/>
          <w:szCs w:val="22"/>
        </w:rPr>
        <w:t xml:space="preserve"> </w:t>
      </w:r>
      <w:r w:rsidRPr="00A64B58">
        <w:rPr>
          <w:rFonts w:ascii="Calibri" w:eastAsia="Calibri" w:hAnsi="Calibri"/>
          <w:spacing w:val="-1"/>
          <w:szCs w:val="22"/>
        </w:rPr>
        <w:t>least</w:t>
      </w:r>
      <w:r w:rsidRPr="00A64B58">
        <w:rPr>
          <w:rFonts w:ascii="Calibri" w:eastAsia="Calibri" w:hAnsi="Calibri"/>
          <w:spacing w:val="-2"/>
          <w:szCs w:val="22"/>
        </w:rPr>
        <w:t xml:space="preserve"> </w:t>
      </w:r>
      <w:r w:rsidRPr="00A64B58">
        <w:rPr>
          <w:rFonts w:ascii="Calibri" w:eastAsia="Calibri" w:hAnsi="Calibri"/>
          <w:spacing w:val="-1"/>
          <w:szCs w:val="22"/>
        </w:rPr>
        <w:t>weekly</w:t>
      </w:r>
      <w:r w:rsidRPr="00A64B58">
        <w:rPr>
          <w:rFonts w:ascii="Calibri" w:eastAsia="Calibri" w:hAnsi="Calibri"/>
          <w:szCs w:val="22"/>
        </w:rPr>
        <w:t xml:space="preserve"> and</w:t>
      </w:r>
      <w:r w:rsidRPr="00A64B58">
        <w:rPr>
          <w:rFonts w:ascii="Calibri" w:eastAsia="Calibri" w:hAnsi="Calibri"/>
          <w:spacing w:val="-2"/>
          <w:szCs w:val="22"/>
        </w:rPr>
        <w:t xml:space="preserve"> </w:t>
      </w:r>
      <w:r w:rsidRPr="00A64B58">
        <w:rPr>
          <w:rFonts w:ascii="Calibri" w:eastAsia="Calibri" w:hAnsi="Calibri"/>
          <w:spacing w:val="-1"/>
          <w:szCs w:val="22"/>
        </w:rPr>
        <w:t>after</w:t>
      </w:r>
      <w:r w:rsidRPr="00A64B58">
        <w:rPr>
          <w:rFonts w:ascii="Calibri" w:eastAsia="Calibri" w:hAnsi="Calibri"/>
          <w:spacing w:val="-2"/>
          <w:szCs w:val="22"/>
        </w:rPr>
        <w:t xml:space="preserve"> </w:t>
      </w:r>
      <w:r w:rsidRPr="00A64B58">
        <w:rPr>
          <w:rFonts w:ascii="Calibri" w:eastAsia="Calibri" w:hAnsi="Calibri"/>
          <w:szCs w:val="22"/>
        </w:rPr>
        <w:t>each</w:t>
      </w:r>
      <w:r w:rsidRPr="00A64B58">
        <w:rPr>
          <w:rFonts w:ascii="Calibri" w:eastAsia="Calibri" w:hAnsi="Calibri"/>
          <w:spacing w:val="-1"/>
          <w:szCs w:val="22"/>
        </w:rPr>
        <w:t xml:space="preserve"> </w:t>
      </w:r>
      <w:r w:rsidRPr="00A64B58">
        <w:rPr>
          <w:rFonts w:ascii="Calibri" w:eastAsia="Calibri" w:hAnsi="Calibri"/>
          <w:spacing w:val="-2"/>
          <w:szCs w:val="22"/>
        </w:rPr>
        <w:t>significant</w:t>
      </w:r>
      <w:r w:rsidRPr="00A64B58">
        <w:rPr>
          <w:rFonts w:ascii="Calibri" w:eastAsia="Calibri" w:hAnsi="Calibri"/>
          <w:spacing w:val="67"/>
          <w:szCs w:val="22"/>
        </w:rPr>
        <w:t xml:space="preserve"> </w:t>
      </w:r>
      <w:r w:rsidRPr="00A64B58">
        <w:rPr>
          <w:rFonts w:ascii="Calibri" w:eastAsia="Calibri" w:hAnsi="Calibri"/>
          <w:spacing w:val="-1"/>
          <w:szCs w:val="22"/>
        </w:rPr>
        <w:t>rainfall</w:t>
      </w:r>
      <w:r w:rsidRPr="00A64B58">
        <w:rPr>
          <w:rFonts w:ascii="Calibri" w:eastAsia="Calibri" w:hAnsi="Calibri"/>
          <w:szCs w:val="22"/>
        </w:rPr>
        <w:t xml:space="preserve"> </w:t>
      </w:r>
      <w:r w:rsidRPr="00A64B58">
        <w:rPr>
          <w:rFonts w:ascii="Calibri" w:eastAsia="Calibri" w:hAnsi="Calibri"/>
          <w:spacing w:val="-1"/>
          <w:szCs w:val="22"/>
        </w:rPr>
        <w:t>event</w:t>
      </w:r>
      <w:r w:rsidRPr="00A64B58">
        <w:rPr>
          <w:rFonts w:ascii="Calibri" w:eastAsia="Calibri" w:hAnsi="Calibri"/>
          <w:szCs w:val="22"/>
        </w:rPr>
        <w:t xml:space="preserve"> </w:t>
      </w:r>
      <w:r w:rsidRPr="00A64B58">
        <w:rPr>
          <w:rFonts w:ascii="Calibri" w:eastAsia="Calibri" w:hAnsi="Calibri"/>
          <w:spacing w:val="-2"/>
          <w:szCs w:val="22"/>
        </w:rPr>
        <w:t>(1/2</w:t>
      </w:r>
      <w:r w:rsidRPr="00A64B58">
        <w:rPr>
          <w:rFonts w:ascii="Calibri" w:eastAsia="Calibri" w:hAnsi="Calibri"/>
          <w:szCs w:val="22"/>
        </w:rPr>
        <w:t xml:space="preserve"> inch</w:t>
      </w:r>
      <w:r w:rsidRPr="00A64B58">
        <w:rPr>
          <w:rFonts w:ascii="Calibri" w:eastAsia="Calibri" w:hAnsi="Calibri"/>
          <w:spacing w:val="-4"/>
          <w:szCs w:val="22"/>
        </w:rPr>
        <w:t xml:space="preserve"> </w:t>
      </w:r>
      <w:r w:rsidRPr="00A64B58">
        <w:rPr>
          <w:rFonts w:ascii="Calibri" w:eastAsia="Calibri" w:hAnsi="Calibri"/>
          <w:szCs w:val="22"/>
        </w:rPr>
        <w:t xml:space="preserve">or </w:t>
      </w:r>
      <w:r w:rsidRPr="00A64B58">
        <w:rPr>
          <w:rFonts w:ascii="Calibri" w:eastAsia="Calibri" w:hAnsi="Calibri"/>
          <w:spacing w:val="-1"/>
          <w:szCs w:val="22"/>
        </w:rPr>
        <w:t>greater)</w:t>
      </w:r>
      <w:r w:rsidRPr="00A64B58">
        <w:rPr>
          <w:rFonts w:ascii="Calibri" w:eastAsia="Calibri" w:hAnsi="Calibri"/>
          <w:spacing w:val="-3"/>
          <w:szCs w:val="22"/>
        </w:rPr>
        <w:t xml:space="preserve"> </w:t>
      </w:r>
      <w:r w:rsidRPr="00A64B58">
        <w:rPr>
          <w:rFonts w:ascii="Calibri" w:eastAsia="Calibri" w:hAnsi="Calibri"/>
          <w:spacing w:val="-1"/>
          <w:szCs w:val="22"/>
        </w:rPr>
        <w:t>repair immediately.</w:t>
      </w:r>
    </w:p>
    <w:p w14:paraId="541F9508" w14:textId="77777777" w:rsidR="00A64B58" w:rsidRPr="00A64B58" w:rsidRDefault="00A64B58" w:rsidP="00A64B58">
      <w:pPr>
        <w:widowControl w:val="0"/>
        <w:numPr>
          <w:ilvl w:val="2"/>
          <w:numId w:val="11"/>
        </w:numPr>
        <w:tabs>
          <w:tab w:val="left" w:pos="1221"/>
        </w:tabs>
        <w:ind w:right="459"/>
        <w:rPr>
          <w:rFonts w:ascii="Calibri" w:eastAsia="Calibri" w:hAnsi="Calibri"/>
          <w:szCs w:val="22"/>
        </w:rPr>
      </w:pPr>
      <w:r w:rsidRPr="00A64B58">
        <w:rPr>
          <w:rFonts w:ascii="Calibri" w:eastAsia="Calibri" w:hAnsi="Calibri"/>
          <w:spacing w:val="-1"/>
          <w:szCs w:val="22"/>
        </w:rPr>
        <w:t>Ensure</w:t>
      </w:r>
      <w:r w:rsidRPr="00A64B58">
        <w:rPr>
          <w:rFonts w:ascii="Calibri" w:eastAsia="Calibri" w:hAnsi="Calibri"/>
          <w:szCs w:val="22"/>
        </w:rPr>
        <w:t xml:space="preserve"> that</w:t>
      </w:r>
      <w:r w:rsidRPr="00A64B58">
        <w:rPr>
          <w:rFonts w:ascii="Calibri" w:eastAsia="Calibri" w:hAnsi="Calibri"/>
          <w:spacing w:val="-3"/>
          <w:szCs w:val="22"/>
        </w:rPr>
        <w:t xml:space="preserve"> </w:t>
      </w:r>
      <w:r w:rsidRPr="00A64B58">
        <w:rPr>
          <w:rFonts w:ascii="Calibri" w:eastAsia="Calibri" w:hAnsi="Calibri"/>
          <w:spacing w:val="-1"/>
          <w:szCs w:val="22"/>
        </w:rPr>
        <w:t xml:space="preserve">good contact </w:t>
      </w:r>
      <w:r w:rsidRPr="00A64B58">
        <w:rPr>
          <w:rFonts w:ascii="Calibri" w:eastAsia="Calibri" w:hAnsi="Calibri"/>
          <w:szCs w:val="22"/>
        </w:rPr>
        <w:t>is</w:t>
      </w:r>
      <w:r w:rsidRPr="00A64B58">
        <w:rPr>
          <w:rFonts w:ascii="Calibri" w:eastAsia="Calibri" w:hAnsi="Calibri"/>
          <w:spacing w:val="-3"/>
          <w:szCs w:val="22"/>
        </w:rPr>
        <w:t xml:space="preserve"> </w:t>
      </w:r>
      <w:r w:rsidRPr="00A64B58">
        <w:rPr>
          <w:rFonts w:ascii="Calibri" w:eastAsia="Calibri" w:hAnsi="Calibri"/>
          <w:spacing w:val="-1"/>
          <w:szCs w:val="22"/>
        </w:rPr>
        <w:t>maintained</w:t>
      </w:r>
      <w:r w:rsidRPr="00A64B58">
        <w:rPr>
          <w:rFonts w:ascii="Calibri" w:eastAsia="Calibri" w:hAnsi="Calibri"/>
          <w:spacing w:val="-3"/>
          <w:szCs w:val="22"/>
        </w:rPr>
        <w:t xml:space="preserve"> </w:t>
      </w:r>
      <w:r w:rsidRPr="00A64B58">
        <w:rPr>
          <w:rFonts w:ascii="Calibri" w:eastAsia="Calibri" w:hAnsi="Calibri"/>
          <w:szCs w:val="22"/>
        </w:rPr>
        <w:t>with</w:t>
      </w:r>
      <w:r w:rsidRPr="00A64B58">
        <w:rPr>
          <w:rFonts w:ascii="Calibri" w:eastAsia="Calibri" w:hAnsi="Calibri"/>
          <w:spacing w:val="-3"/>
          <w:szCs w:val="22"/>
        </w:rPr>
        <w:t xml:space="preserve"> </w:t>
      </w:r>
      <w:r w:rsidRPr="00A64B58">
        <w:rPr>
          <w:rFonts w:ascii="Calibri" w:eastAsia="Calibri" w:hAnsi="Calibri"/>
          <w:szCs w:val="22"/>
        </w:rPr>
        <w:t xml:space="preserve">the </w:t>
      </w:r>
      <w:r w:rsidRPr="00A64B58">
        <w:rPr>
          <w:rFonts w:ascii="Calibri" w:eastAsia="Calibri" w:hAnsi="Calibri"/>
          <w:spacing w:val="-1"/>
          <w:szCs w:val="22"/>
        </w:rPr>
        <w:t>ground,</w:t>
      </w:r>
      <w:r w:rsidRPr="00A64B58">
        <w:rPr>
          <w:rFonts w:ascii="Calibri" w:eastAsia="Calibri" w:hAnsi="Calibri"/>
          <w:szCs w:val="22"/>
        </w:rPr>
        <w:t xml:space="preserve"> and</w:t>
      </w:r>
      <w:r w:rsidRPr="00A64B58">
        <w:rPr>
          <w:rFonts w:ascii="Calibri" w:eastAsia="Calibri" w:hAnsi="Calibri"/>
          <w:spacing w:val="-1"/>
          <w:szCs w:val="22"/>
        </w:rPr>
        <w:t xml:space="preserve"> </w:t>
      </w:r>
      <w:r w:rsidRPr="00A64B58">
        <w:rPr>
          <w:rFonts w:ascii="Calibri" w:eastAsia="Calibri" w:hAnsi="Calibri"/>
          <w:szCs w:val="22"/>
        </w:rPr>
        <w:t xml:space="preserve">that </w:t>
      </w:r>
      <w:r w:rsidRPr="00A64B58">
        <w:rPr>
          <w:rFonts w:ascii="Calibri" w:eastAsia="Calibri" w:hAnsi="Calibri"/>
          <w:spacing w:val="-1"/>
          <w:szCs w:val="22"/>
        </w:rPr>
        <w:t>erosion</w:t>
      </w:r>
      <w:r w:rsidRPr="00A64B58">
        <w:rPr>
          <w:rFonts w:ascii="Calibri" w:eastAsia="Calibri" w:hAnsi="Calibri"/>
          <w:szCs w:val="22"/>
        </w:rPr>
        <w:t xml:space="preserve"> is </w:t>
      </w:r>
      <w:r w:rsidRPr="00A64B58">
        <w:rPr>
          <w:rFonts w:ascii="Calibri" w:eastAsia="Calibri" w:hAnsi="Calibri"/>
          <w:spacing w:val="-1"/>
          <w:szCs w:val="22"/>
        </w:rPr>
        <w:t>not</w:t>
      </w:r>
      <w:r w:rsidRPr="00A64B58">
        <w:rPr>
          <w:rFonts w:ascii="Calibri" w:eastAsia="Calibri" w:hAnsi="Calibri"/>
          <w:spacing w:val="-2"/>
          <w:szCs w:val="22"/>
        </w:rPr>
        <w:t xml:space="preserve"> </w:t>
      </w:r>
      <w:r w:rsidRPr="00A64B58">
        <w:rPr>
          <w:rFonts w:ascii="Calibri" w:eastAsia="Calibri" w:hAnsi="Calibri"/>
          <w:spacing w:val="-1"/>
          <w:szCs w:val="22"/>
        </w:rPr>
        <w:t>occurring</w:t>
      </w:r>
      <w:r w:rsidRPr="00A64B58">
        <w:rPr>
          <w:rFonts w:ascii="Calibri" w:eastAsia="Calibri" w:hAnsi="Calibri"/>
          <w:spacing w:val="51"/>
          <w:szCs w:val="22"/>
        </w:rPr>
        <w:t xml:space="preserve"> </w:t>
      </w:r>
      <w:r w:rsidRPr="00A64B58">
        <w:rPr>
          <w:rFonts w:ascii="Calibri" w:eastAsia="Calibri" w:hAnsi="Calibri"/>
          <w:spacing w:val="-1"/>
          <w:szCs w:val="22"/>
        </w:rPr>
        <w:t xml:space="preserve">beneath </w:t>
      </w:r>
      <w:r w:rsidRPr="00A64B58">
        <w:rPr>
          <w:rFonts w:ascii="Calibri" w:eastAsia="Calibri" w:hAnsi="Calibri"/>
          <w:szCs w:val="22"/>
        </w:rPr>
        <w:t>the</w:t>
      </w:r>
      <w:r w:rsidRPr="00A64B58">
        <w:rPr>
          <w:rFonts w:ascii="Calibri" w:eastAsia="Calibri" w:hAnsi="Calibri"/>
          <w:spacing w:val="-2"/>
          <w:szCs w:val="22"/>
        </w:rPr>
        <w:t xml:space="preserve"> </w:t>
      </w:r>
      <w:r w:rsidRPr="00A64B58">
        <w:rPr>
          <w:rFonts w:ascii="Calibri" w:eastAsia="Calibri" w:hAnsi="Calibri"/>
          <w:spacing w:val="-1"/>
          <w:szCs w:val="22"/>
        </w:rPr>
        <w:t>matting.</w:t>
      </w:r>
    </w:p>
    <w:p w14:paraId="5AA529D9" w14:textId="77777777" w:rsidR="00A64B58" w:rsidRPr="00A64B58" w:rsidRDefault="00A64B58" w:rsidP="00A64B58">
      <w:pPr>
        <w:widowControl w:val="0"/>
        <w:numPr>
          <w:ilvl w:val="2"/>
          <w:numId w:val="11"/>
        </w:numPr>
        <w:tabs>
          <w:tab w:val="left" w:pos="1221"/>
        </w:tabs>
        <w:ind w:right="706"/>
        <w:rPr>
          <w:rFonts w:ascii="Calibri" w:eastAsia="Calibri" w:hAnsi="Calibri"/>
          <w:szCs w:val="22"/>
        </w:rPr>
      </w:pPr>
      <w:r w:rsidRPr="00A64B58">
        <w:rPr>
          <w:rFonts w:ascii="Calibri" w:eastAsia="Calibri" w:hAnsi="Calibri"/>
          <w:spacing w:val="-1"/>
          <w:szCs w:val="22"/>
        </w:rPr>
        <w:t>Any</w:t>
      </w:r>
      <w:r w:rsidRPr="00A64B58">
        <w:rPr>
          <w:rFonts w:ascii="Calibri" w:eastAsia="Calibri" w:hAnsi="Calibri"/>
          <w:szCs w:val="22"/>
        </w:rPr>
        <w:t xml:space="preserve"> areas</w:t>
      </w:r>
      <w:r w:rsidRPr="00A64B58">
        <w:rPr>
          <w:rFonts w:ascii="Calibri" w:eastAsia="Calibri" w:hAnsi="Calibri"/>
          <w:spacing w:val="-2"/>
          <w:szCs w:val="22"/>
        </w:rPr>
        <w:t xml:space="preserve"> </w:t>
      </w:r>
      <w:r w:rsidRPr="00A64B58">
        <w:rPr>
          <w:rFonts w:ascii="Calibri" w:eastAsia="Calibri" w:hAnsi="Calibri"/>
          <w:szCs w:val="22"/>
        </w:rPr>
        <w:t>of</w:t>
      </w:r>
      <w:r w:rsidRPr="00A64B58">
        <w:rPr>
          <w:rFonts w:ascii="Calibri" w:eastAsia="Calibri" w:hAnsi="Calibri"/>
          <w:spacing w:val="-2"/>
          <w:szCs w:val="22"/>
        </w:rPr>
        <w:t xml:space="preserve"> </w:t>
      </w:r>
      <w:r w:rsidRPr="00A64B58">
        <w:rPr>
          <w:rFonts w:ascii="Calibri" w:eastAsia="Calibri" w:hAnsi="Calibri"/>
          <w:spacing w:val="-1"/>
          <w:szCs w:val="22"/>
        </w:rPr>
        <w:t>matting</w:t>
      </w:r>
      <w:r w:rsidRPr="00A64B58">
        <w:rPr>
          <w:rFonts w:ascii="Calibri" w:eastAsia="Calibri" w:hAnsi="Calibri"/>
          <w:spacing w:val="1"/>
          <w:szCs w:val="22"/>
        </w:rPr>
        <w:t xml:space="preserve"> </w:t>
      </w:r>
      <w:r w:rsidRPr="00A64B58">
        <w:rPr>
          <w:rFonts w:ascii="Calibri" w:eastAsia="Calibri" w:hAnsi="Calibri"/>
          <w:szCs w:val="22"/>
        </w:rPr>
        <w:t>that</w:t>
      </w:r>
      <w:r w:rsidRPr="00A64B58">
        <w:rPr>
          <w:rFonts w:ascii="Calibri" w:eastAsia="Calibri" w:hAnsi="Calibri"/>
          <w:spacing w:val="-3"/>
          <w:szCs w:val="22"/>
        </w:rPr>
        <w:t xml:space="preserve"> </w:t>
      </w:r>
      <w:r w:rsidRPr="00A64B58">
        <w:rPr>
          <w:rFonts w:ascii="Calibri" w:eastAsia="Calibri" w:hAnsi="Calibri"/>
          <w:spacing w:val="-1"/>
          <w:szCs w:val="22"/>
        </w:rPr>
        <w:t>are</w:t>
      </w:r>
      <w:r w:rsidRPr="00A64B58">
        <w:rPr>
          <w:rFonts w:ascii="Calibri" w:eastAsia="Calibri" w:hAnsi="Calibri"/>
          <w:szCs w:val="22"/>
        </w:rPr>
        <w:t xml:space="preserve"> </w:t>
      </w:r>
      <w:r w:rsidRPr="00A64B58">
        <w:rPr>
          <w:rFonts w:ascii="Calibri" w:eastAsia="Calibri" w:hAnsi="Calibri"/>
          <w:spacing w:val="-1"/>
          <w:szCs w:val="22"/>
        </w:rPr>
        <w:t>damaged</w:t>
      </w:r>
      <w:r w:rsidRPr="00A64B58">
        <w:rPr>
          <w:rFonts w:ascii="Calibri" w:eastAsia="Calibri" w:hAnsi="Calibri"/>
          <w:szCs w:val="22"/>
        </w:rPr>
        <w:t xml:space="preserve"> </w:t>
      </w:r>
      <w:r w:rsidRPr="00A64B58">
        <w:rPr>
          <w:rFonts w:ascii="Calibri" w:eastAsia="Calibri" w:hAnsi="Calibri"/>
          <w:spacing w:val="-1"/>
          <w:szCs w:val="22"/>
        </w:rPr>
        <w:t>or</w:t>
      </w:r>
      <w:r w:rsidRPr="00A64B58">
        <w:rPr>
          <w:rFonts w:ascii="Calibri" w:eastAsia="Calibri" w:hAnsi="Calibri"/>
          <w:szCs w:val="22"/>
        </w:rPr>
        <w:t xml:space="preserve"> </w:t>
      </w:r>
      <w:r w:rsidRPr="00A64B58">
        <w:rPr>
          <w:rFonts w:ascii="Calibri" w:eastAsia="Calibri" w:hAnsi="Calibri"/>
          <w:spacing w:val="-1"/>
          <w:szCs w:val="22"/>
        </w:rPr>
        <w:t>not</w:t>
      </w:r>
      <w:r w:rsidRPr="00A64B58">
        <w:rPr>
          <w:rFonts w:ascii="Calibri" w:eastAsia="Calibri" w:hAnsi="Calibri"/>
          <w:szCs w:val="22"/>
        </w:rPr>
        <w:t xml:space="preserve"> in</w:t>
      </w:r>
      <w:r w:rsidRPr="00A64B58">
        <w:rPr>
          <w:rFonts w:ascii="Calibri" w:eastAsia="Calibri" w:hAnsi="Calibri"/>
          <w:spacing w:val="-1"/>
          <w:szCs w:val="22"/>
        </w:rPr>
        <w:t xml:space="preserve"> close</w:t>
      </w:r>
      <w:r w:rsidRPr="00A64B58">
        <w:rPr>
          <w:rFonts w:ascii="Calibri" w:eastAsia="Calibri" w:hAnsi="Calibri"/>
          <w:spacing w:val="-4"/>
          <w:szCs w:val="22"/>
        </w:rPr>
        <w:t xml:space="preserve"> </w:t>
      </w:r>
      <w:r w:rsidRPr="00A64B58">
        <w:rPr>
          <w:rFonts w:ascii="Calibri" w:eastAsia="Calibri" w:hAnsi="Calibri"/>
          <w:spacing w:val="-1"/>
          <w:szCs w:val="22"/>
        </w:rPr>
        <w:t>contact</w:t>
      </w:r>
      <w:r w:rsidRPr="00A64B58">
        <w:rPr>
          <w:rFonts w:ascii="Calibri" w:eastAsia="Calibri" w:hAnsi="Calibri"/>
          <w:szCs w:val="22"/>
        </w:rPr>
        <w:t xml:space="preserve"> </w:t>
      </w:r>
      <w:r w:rsidRPr="00A64B58">
        <w:rPr>
          <w:rFonts w:ascii="Calibri" w:eastAsia="Calibri" w:hAnsi="Calibri"/>
          <w:spacing w:val="-1"/>
          <w:szCs w:val="22"/>
        </w:rPr>
        <w:t>with</w:t>
      </w:r>
      <w:r w:rsidRPr="00A64B58">
        <w:rPr>
          <w:rFonts w:ascii="Calibri" w:eastAsia="Calibri" w:hAnsi="Calibri"/>
          <w:szCs w:val="22"/>
        </w:rPr>
        <w:t xml:space="preserve"> the</w:t>
      </w:r>
      <w:r w:rsidRPr="00A64B58">
        <w:rPr>
          <w:rFonts w:ascii="Calibri" w:eastAsia="Calibri" w:hAnsi="Calibri"/>
          <w:spacing w:val="-2"/>
          <w:szCs w:val="22"/>
        </w:rPr>
        <w:t xml:space="preserve"> </w:t>
      </w:r>
      <w:r w:rsidRPr="00A64B58">
        <w:rPr>
          <w:rFonts w:ascii="Calibri" w:eastAsia="Calibri" w:hAnsi="Calibri"/>
          <w:spacing w:val="-1"/>
          <w:szCs w:val="22"/>
        </w:rPr>
        <w:t>ground shall be</w:t>
      </w:r>
      <w:r w:rsidRPr="00A64B58">
        <w:rPr>
          <w:rFonts w:ascii="Calibri" w:eastAsia="Calibri" w:hAnsi="Calibri"/>
          <w:spacing w:val="42"/>
          <w:szCs w:val="22"/>
        </w:rPr>
        <w:t xml:space="preserve"> </w:t>
      </w:r>
      <w:r w:rsidRPr="00A64B58">
        <w:rPr>
          <w:rFonts w:ascii="Calibri" w:eastAsia="Calibri" w:hAnsi="Calibri"/>
          <w:spacing w:val="-1"/>
          <w:szCs w:val="22"/>
        </w:rPr>
        <w:t xml:space="preserve">repaired </w:t>
      </w:r>
      <w:r w:rsidRPr="00A64B58">
        <w:rPr>
          <w:rFonts w:ascii="Calibri" w:eastAsia="Calibri" w:hAnsi="Calibri"/>
          <w:szCs w:val="22"/>
        </w:rPr>
        <w:t>and</w:t>
      </w:r>
      <w:r w:rsidRPr="00A64B58">
        <w:rPr>
          <w:rFonts w:ascii="Calibri" w:eastAsia="Calibri" w:hAnsi="Calibri"/>
          <w:spacing w:val="-2"/>
          <w:szCs w:val="22"/>
        </w:rPr>
        <w:t xml:space="preserve"> </w:t>
      </w:r>
      <w:r w:rsidRPr="00A64B58">
        <w:rPr>
          <w:rFonts w:ascii="Calibri" w:eastAsia="Calibri" w:hAnsi="Calibri"/>
          <w:spacing w:val="-1"/>
          <w:szCs w:val="22"/>
        </w:rPr>
        <w:t>stapled.</w:t>
      </w:r>
    </w:p>
    <w:p w14:paraId="0D4350C9" w14:textId="77777777" w:rsidR="00A64B58" w:rsidRPr="00A64B58" w:rsidRDefault="00A64B58" w:rsidP="00A64B58">
      <w:pPr>
        <w:widowControl w:val="0"/>
        <w:numPr>
          <w:ilvl w:val="2"/>
          <w:numId w:val="11"/>
        </w:numPr>
        <w:tabs>
          <w:tab w:val="left" w:pos="1221"/>
        </w:tabs>
        <w:rPr>
          <w:rFonts w:ascii="Calibri" w:eastAsia="Calibri" w:hAnsi="Calibri"/>
          <w:szCs w:val="22"/>
        </w:rPr>
      </w:pPr>
      <w:r w:rsidRPr="00A64B58">
        <w:rPr>
          <w:rFonts w:ascii="Calibri" w:eastAsia="Calibri" w:hAnsi="Calibri"/>
          <w:spacing w:val="-1"/>
          <w:szCs w:val="22"/>
        </w:rPr>
        <w:t>Monitor</w:t>
      </w:r>
      <w:r w:rsidRPr="00A64B58">
        <w:rPr>
          <w:rFonts w:ascii="Calibri" w:eastAsia="Calibri" w:hAnsi="Calibri"/>
          <w:szCs w:val="22"/>
        </w:rPr>
        <w:t xml:space="preserve"> and</w:t>
      </w:r>
      <w:r w:rsidRPr="00A64B58">
        <w:rPr>
          <w:rFonts w:ascii="Calibri" w:eastAsia="Calibri" w:hAnsi="Calibri"/>
          <w:spacing w:val="-2"/>
          <w:szCs w:val="22"/>
        </w:rPr>
        <w:t xml:space="preserve"> </w:t>
      </w:r>
      <w:r w:rsidRPr="00A64B58">
        <w:rPr>
          <w:rFonts w:ascii="Calibri" w:eastAsia="Calibri" w:hAnsi="Calibri"/>
          <w:spacing w:val="-1"/>
          <w:szCs w:val="22"/>
        </w:rPr>
        <w:t>repair</w:t>
      </w:r>
      <w:r w:rsidRPr="00A64B58">
        <w:rPr>
          <w:rFonts w:ascii="Calibri" w:eastAsia="Calibri" w:hAnsi="Calibri"/>
          <w:szCs w:val="22"/>
        </w:rPr>
        <w:t xml:space="preserve"> </w:t>
      </w:r>
      <w:r w:rsidRPr="00A64B58">
        <w:rPr>
          <w:rFonts w:ascii="Calibri" w:eastAsia="Calibri" w:hAnsi="Calibri"/>
          <w:spacing w:val="-2"/>
          <w:szCs w:val="22"/>
        </w:rPr>
        <w:t>the</w:t>
      </w:r>
      <w:r w:rsidRPr="00A64B58">
        <w:rPr>
          <w:rFonts w:ascii="Calibri" w:eastAsia="Calibri" w:hAnsi="Calibri"/>
          <w:szCs w:val="22"/>
        </w:rPr>
        <w:t xml:space="preserve"> </w:t>
      </w:r>
      <w:r w:rsidRPr="00A64B58">
        <w:rPr>
          <w:rFonts w:ascii="Calibri" w:eastAsia="Calibri" w:hAnsi="Calibri"/>
          <w:spacing w:val="-1"/>
          <w:szCs w:val="22"/>
        </w:rPr>
        <w:t>RECP</w:t>
      </w:r>
      <w:r w:rsidRPr="00A64B58">
        <w:rPr>
          <w:rFonts w:ascii="Calibri" w:eastAsia="Calibri" w:hAnsi="Calibri"/>
          <w:spacing w:val="1"/>
          <w:szCs w:val="22"/>
        </w:rPr>
        <w:t xml:space="preserve"> </w:t>
      </w:r>
      <w:r w:rsidRPr="00A64B58">
        <w:rPr>
          <w:rFonts w:ascii="Calibri" w:eastAsia="Calibri" w:hAnsi="Calibri"/>
          <w:szCs w:val="22"/>
        </w:rPr>
        <w:t xml:space="preserve">as </w:t>
      </w:r>
      <w:r w:rsidRPr="00A64B58">
        <w:rPr>
          <w:rFonts w:ascii="Calibri" w:eastAsia="Calibri" w:hAnsi="Calibri"/>
          <w:spacing w:val="-2"/>
          <w:szCs w:val="22"/>
        </w:rPr>
        <w:t>necessary</w:t>
      </w:r>
      <w:r w:rsidRPr="00A64B58">
        <w:rPr>
          <w:rFonts w:ascii="Calibri" w:eastAsia="Calibri" w:hAnsi="Calibri"/>
          <w:spacing w:val="1"/>
          <w:szCs w:val="22"/>
        </w:rPr>
        <w:t xml:space="preserve"> </w:t>
      </w:r>
      <w:r w:rsidRPr="00A64B58">
        <w:rPr>
          <w:rFonts w:ascii="Calibri" w:eastAsia="Calibri" w:hAnsi="Calibri"/>
          <w:spacing w:val="-1"/>
          <w:szCs w:val="22"/>
        </w:rPr>
        <w:t>until</w:t>
      </w:r>
      <w:r w:rsidRPr="00A64B58">
        <w:rPr>
          <w:rFonts w:ascii="Calibri" w:eastAsia="Calibri" w:hAnsi="Calibri"/>
          <w:spacing w:val="-3"/>
          <w:szCs w:val="22"/>
        </w:rPr>
        <w:t xml:space="preserve"> </w:t>
      </w:r>
      <w:r w:rsidRPr="00A64B58">
        <w:rPr>
          <w:rFonts w:ascii="Calibri" w:eastAsia="Calibri" w:hAnsi="Calibri"/>
          <w:spacing w:val="-1"/>
          <w:szCs w:val="22"/>
        </w:rPr>
        <w:t>ground</w:t>
      </w:r>
      <w:r w:rsidRPr="00A64B58">
        <w:rPr>
          <w:rFonts w:ascii="Calibri" w:eastAsia="Calibri" w:hAnsi="Calibri"/>
          <w:spacing w:val="-3"/>
          <w:szCs w:val="22"/>
        </w:rPr>
        <w:t xml:space="preserve"> </w:t>
      </w:r>
      <w:r w:rsidRPr="00A64B58">
        <w:rPr>
          <w:rFonts w:ascii="Calibri" w:eastAsia="Calibri" w:hAnsi="Calibri"/>
          <w:spacing w:val="-1"/>
          <w:szCs w:val="22"/>
        </w:rPr>
        <w:t>cover</w:t>
      </w:r>
      <w:r w:rsidRPr="00A64B58">
        <w:rPr>
          <w:rFonts w:ascii="Calibri" w:eastAsia="Calibri" w:hAnsi="Calibri"/>
          <w:szCs w:val="22"/>
        </w:rPr>
        <w:t xml:space="preserve"> </w:t>
      </w:r>
      <w:r w:rsidRPr="00A64B58">
        <w:rPr>
          <w:rFonts w:ascii="Calibri" w:eastAsia="Calibri" w:hAnsi="Calibri"/>
          <w:spacing w:val="-2"/>
          <w:szCs w:val="22"/>
        </w:rPr>
        <w:t>is</w:t>
      </w:r>
      <w:r w:rsidRPr="00A64B58">
        <w:rPr>
          <w:rFonts w:ascii="Calibri" w:eastAsia="Calibri" w:hAnsi="Calibri"/>
          <w:szCs w:val="22"/>
        </w:rPr>
        <w:t xml:space="preserve"> </w:t>
      </w:r>
      <w:r w:rsidRPr="00A64B58">
        <w:rPr>
          <w:rFonts w:ascii="Calibri" w:eastAsia="Calibri" w:hAnsi="Calibri"/>
          <w:spacing w:val="-1"/>
          <w:szCs w:val="22"/>
        </w:rPr>
        <w:t>established.</w:t>
      </w:r>
    </w:p>
    <w:p w14:paraId="6A7EF886" w14:textId="77777777" w:rsidR="00A64B58" w:rsidRPr="00A64B58" w:rsidRDefault="00A64B58" w:rsidP="00A64B58">
      <w:pPr>
        <w:widowControl w:val="0"/>
        <w:rPr>
          <w:rFonts w:ascii="Calibri" w:eastAsia="Calibri" w:hAnsi="Calibri" w:cs="Calibri"/>
          <w:szCs w:val="22"/>
        </w:rPr>
      </w:pPr>
    </w:p>
    <w:p w14:paraId="24110DCA" w14:textId="77777777" w:rsidR="00A64B58" w:rsidRPr="00A64B58" w:rsidRDefault="00A64B58" w:rsidP="00A64B58">
      <w:pPr>
        <w:widowControl w:val="0"/>
        <w:numPr>
          <w:ilvl w:val="1"/>
          <w:numId w:val="11"/>
        </w:numPr>
        <w:tabs>
          <w:tab w:val="left" w:pos="861"/>
        </w:tabs>
        <w:outlineLvl w:val="8"/>
        <w:rPr>
          <w:rFonts w:ascii="Calibri" w:eastAsia="Calibri" w:hAnsi="Calibri"/>
          <w:szCs w:val="22"/>
        </w:rPr>
      </w:pPr>
      <w:r w:rsidRPr="00A64B58">
        <w:rPr>
          <w:rFonts w:ascii="Calibri" w:eastAsia="Calibri" w:hAnsi="Calibri"/>
          <w:b/>
          <w:bCs/>
          <w:spacing w:val="-1"/>
          <w:szCs w:val="22"/>
        </w:rPr>
        <w:t>Trench</w:t>
      </w:r>
      <w:r w:rsidRPr="00A64B58">
        <w:rPr>
          <w:rFonts w:ascii="Calibri" w:eastAsia="Calibri" w:hAnsi="Calibri"/>
          <w:b/>
          <w:bCs/>
          <w:spacing w:val="-3"/>
          <w:szCs w:val="22"/>
        </w:rPr>
        <w:t xml:space="preserve"> </w:t>
      </w:r>
      <w:r w:rsidRPr="00A64B58">
        <w:rPr>
          <w:rFonts w:ascii="Calibri" w:eastAsia="Calibri" w:hAnsi="Calibri"/>
          <w:b/>
          <w:bCs/>
          <w:spacing w:val="-1"/>
          <w:szCs w:val="22"/>
        </w:rPr>
        <w:t>Drains:</w:t>
      </w:r>
    </w:p>
    <w:p w14:paraId="3D4AC172" w14:textId="77777777" w:rsidR="00A64B58" w:rsidRPr="00A64B58" w:rsidRDefault="00A64B58" w:rsidP="00A64B58">
      <w:pPr>
        <w:widowControl w:val="0"/>
        <w:ind w:left="140" w:right="282"/>
        <w:rPr>
          <w:rFonts w:ascii="Calibri" w:eastAsia="Calibri" w:hAnsi="Calibri"/>
          <w:szCs w:val="22"/>
        </w:rPr>
      </w:pPr>
      <w:r w:rsidRPr="00A64B58">
        <w:rPr>
          <w:rFonts w:ascii="Calibri" w:eastAsia="Calibri" w:hAnsi="Calibri"/>
          <w:szCs w:val="22"/>
        </w:rPr>
        <w:t xml:space="preserve">A </w:t>
      </w:r>
      <w:r w:rsidRPr="00A64B58">
        <w:rPr>
          <w:rFonts w:ascii="Calibri" w:eastAsia="Calibri" w:hAnsi="Calibri"/>
          <w:spacing w:val="-1"/>
          <w:szCs w:val="22"/>
        </w:rPr>
        <w:t>properly</w:t>
      </w:r>
      <w:r w:rsidRPr="00A64B58">
        <w:rPr>
          <w:rFonts w:ascii="Calibri" w:eastAsia="Calibri" w:hAnsi="Calibri"/>
          <w:spacing w:val="-2"/>
          <w:szCs w:val="22"/>
        </w:rPr>
        <w:t xml:space="preserve"> </w:t>
      </w:r>
      <w:r w:rsidRPr="00A64B58">
        <w:rPr>
          <w:rFonts w:ascii="Calibri" w:eastAsia="Calibri" w:hAnsi="Calibri"/>
          <w:spacing w:val="-1"/>
          <w:szCs w:val="22"/>
        </w:rPr>
        <w:t>designed</w:t>
      </w:r>
      <w:r w:rsidRPr="00A64B58">
        <w:rPr>
          <w:rFonts w:ascii="Calibri" w:eastAsia="Calibri" w:hAnsi="Calibri"/>
          <w:szCs w:val="22"/>
        </w:rPr>
        <w:t xml:space="preserve"> and</w:t>
      </w:r>
      <w:r w:rsidRPr="00A64B58">
        <w:rPr>
          <w:rFonts w:ascii="Calibri" w:eastAsia="Calibri" w:hAnsi="Calibri"/>
          <w:spacing w:val="-2"/>
          <w:szCs w:val="22"/>
        </w:rPr>
        <w:t xml:space="preserve"> installed</w:t>
      </w:r>
      <w:r w:rsidRPr="00A64B58">
        <w:rPr>
          <w:rFonts w:ascii="Calibri" w:eastAsia="Calibri" w:hAnsi="Calibri"/>
          <w:spacing w:val="-1"/>
          <w:szCs w:val="22"/>
        </w:rPr>
        <w:t xml:space="preserve"> </w:t>
      </w:r>
      <w:r w:rsidRPr="00A64B58">
        <w:rPr>
          <w:rFonts w:ascii="Calibri" w:eastAsia="Calibri" w:hAnsi="Calibri"/>
          <w:spacing w:val="-2"/>
          <w:szCs w:val="22"/>
        </w:rPr>
        <w:t>subsurface</w:t>
      </w:r>
      <w:r w:rsidRPr="00A64B58">
        <w:rPr>
          <w:rFonts w:ascii="Calibri" w:eastAsia="Calibri" w:hAnsi="Calibri"/>
          <w:szCs w:val="22"/>
        </w:rPr>
        <w:t xml:space="preserve"> </w:t>
      </w:r>
      <w:r w:rsidRPr="00A64B58">
        <w:rPr>
          <w:rFonts w:ascii="Calibri" w:eastAsia="Calibri" w:hAnsi="Calibri"/>
          <w:spacing w:val="-1"/>
          <w:szCs w:val="22"/>
        </w:rPr>
        <w:t xml:space="preserve">drain requires </w:t>
      </w:r>
      <w:r w:rsidRPr="00A64B58">
        <w:rPr>
          <w:rFonts w:ascii="Calibri" w:eastAsia="Calibri" w:hAnsi="Calibri"/>
          <w:szCs w:val="22"/>
        </w:rPr>
        <w:t>little</w:t>
      </w:r>
      <w:r w:rsidRPr="00A64B58">
        <w:rPr>
          <w:rFonts w:ascii="Calibri" w:eastAsia="Calibri" w:hAnsi="Calibri"/>
          <w:spacing w:val="-2"/>
          <w:szCs w:val="22"/>
        </w:rPr>
        <w:t xml:space="preserve"> </w:t>
      </w:r>
      <w:r w:rsidRPr="00A64B58">
        <w:rPr>
          <w:rFonts w:ascii="Calibri" w:eastAsia="Calibri" w:hAnsi="Calibri"/>
          <w:spacing w:val="-1"/>
          <w:szCs w:val="22"/>
        </w:rPr>
        <w:t>maintenance.</w:t>
      </w:r>
      <w:r w:rsidRPr="00A64B58">
        <w:rPr>
          <w:rFonts w:ascii="Calibri" w:eastAsia="Calibri" w:hAnsi="Calibri"/>
          <w:spacing w:val="-2"/>
          <w:szCs w:val="22"/>
        </w:rPr>
        <w:t xml:space="preserve"> </w:t>
      </w:r>
      <w:r w:rsidRPr="00A64B58">
        <w:rPr>
          <w:rFonts w:ascii="Calibri" w:eastAsia="Calibri" w:hAnsi="Calibri"/>
          <w:spacing w:val="-1"/>
          <w:szCs w:val="22"/>
        </w:rPr>
        <w:t>However,</w:t>
      </w:r>
      <w:r w:rsidRPr="00A64B58">
        <w:rPr>
          <w:rFonts w:ascii="Calibri" w:eastAsia="Calibri" w:hAnsi="Calibri"/>
          <w:szCs w:val="22"/>
        </w:rPr>
        <w:t xml:space="preserve"> </w:t>
      </w:r>
      <w:r w:rsidRPr="00A64B58">
        <w:rPr>
          <w:rFonts w:ascii="Calibri" w:eastAsia="Calibri" w:hAnsi="Calibri"/>
          <w:spacing w:val="-1"/>
          <w:szCs w:val="22"/>
        </w:rPr>
        <w:t>the</w:t>
      </w:r>
      <w:r w:rsidRPr="00A64B58">
        <w:rPr>
          <w:rFonts w:ascii="Calibri" w:eastAsia="Calibri" w:hAnsi="Calibri"/>
          <w:spacing w:val="-2"/>
          <w:szCs w:val="22"/>
        </w:rPr>
        <w:t xml:space="preserve"> </w:t>
      </w:r>
      <w:r w:rsidRPr="00A64B58">
        <w:rPr>
          <w:rFonts w:ascii="Calibri" w:eastAsia="Calibri" w:hAnsi="Calibri"/>
          <w:spacing w:val="-1"/>
          <w:szCs w:val="22"/>
        </w:rPr>
        <w:t>drains</w:t>
      </w:r>
      <w:r w:rsidRPr="00A64B58">
        <w:rPr>
          <w:rFonts w:ascii="Calibri" w:eastAsia="Calibri" w:hAnsi="Calibri"/>
          <w:spacing w:val="91"/>
          <w:szCs w:val="22"/>
        </w:rPr>
        <w:t xml:space="preserve"> </w:t>
      </w:r>
      <w:r w:rsidRPr="00A64B58">
        <w:rPr>
          <w:rFonts w:ascii="Calibri" w:eastAsia="Calibri" w:hAnsi="Calibri"/>
          <w:spacing w:val="-1"/>
          <w:szCs w:val="22"/>
        </w:rPr>
        <w:t>should</w:t>
      </w:r>
      <w:r w:rsidRPr="00A64B58">
        <w:rPr>
          <w:rFonts w:ascii="Calibri" w:eastAsia="Calibri" w:hAnsi="Calibri"/>
          <w:spacing w:val="-2"/>
          <w:szCs w:val="22"/>
        </w:rPr>
        <w:t xml:space="preserve"> </w:t>
      </w:r>
      <w:r w:rsidRPr="00A64B58">
        <w:rPr>
          <w:rFonts w:ascii="Calibri" w:eastAsia="Calibri" w:hAnsi="Calibri"/>
          <w:spacing w:val="-1"/>
          <w:szCs w:val="22"/>
        </w:rPr>
        <w:t>be</w:t>
      </w:r>
      <w:r w:rsidRPr="00A64B58">
        <w:rPr>
          <w:rFonts w:ascii="Calibri" w:eastAsia="Calibri" w:hAnsi="Calibri"/>
          <w:szCs w:val="22"/>
        </w:rPr>
        <w:t xml:space="preserve"> </w:t>
      </w:r>
      <w:r w:rsidRPr="00A64B58">
        <w:rPr>
          <w:rFonts w:ascii="Calibri" w:eastAsia="Calibri" w:hAnsi="Calibri"/>
          <w:spacing w:val="-1"/>
          <w:szCs w:val="22"/>
        </w:rPr>
        <w:t>checked</w:t>
      </w:r>
      <w:r w:rsidRPr="00A64B58">
        <w:rPr>
          <w:rFonts w:ascii="Calibri" w:eastAsia="Calibri" w:hAnsi="Calibri"/>
          <w:spacing w:val="-3"/>
          <w:szCs w:val="22"/>
        </w:rPr>
        <w:t xml:space="preserve"> </w:t>
      </w:r>
      <w:r w:rsidRPr="00A64B58">
        <w:rPr>
          <w:rFonts w:ascii="Calibri" w:eastAsia="Calibri" w:hAnsi="Calibri"/>
          <w:spacing w:val="-1"/>
          <w:szCs w:val="22"/>
        </w:rPr>
        <w:t>periodically</w:t>
      </w:r>
      <w:r w:rsidRPr="00A64B58">
        <w:rPr>
          <w:rFonts w:ascii="Calibri" w:eastAsia="Calibri" w:hAnsi="Calibri"/>
          <w:szCs w:val="22"/>
        </w:rPr>
        <w:t xml:space="preserve"> </w:t>
      </w:r>
      <w:r w:rsidRPr="00A64B58">
        <w:rPr>
          <w:rFonts w:ascii="Calibri" w:eastAsia="Calibri" w:hAnsi="Calibri"/>
          <w:spacing w:val="-1"/>
          <w:szCs w:val="22"/>
        </w:rPr>
        <w:t>(and especially</w:t>
      </w:r>
      <w:r w:rsidRPr="00A64B58">
        <w:rPr>
          <w:rFonts w:ascii="Calibri" w:eastAsia="Calibri" w:hAnsi="Calibri"/>
          <w:spacing w:val="-2"/>
          <w:szCs w:val="22"/>
        </w:rPr>
        <w:t xml:space="preserve"> </w:t>
      </w:r>
      <w:r w:rsidRPr="00A64B58">
        <w:rPr>
          <w:rFonts w:ascii="Calibri" w:eastAsia="Calibri" w:hAnsi="Calibri"/>
          <w:spacing w:val="-1"/>
          <w:szCs w:val="22"/>
        </w:rPr>
        <w:t>after</w:t>
      </w:r>
      <w:r w:rsidRPr="00A64B58">
        <w:rPr>
          <w:rFonts w:ascii="Calibri" w:eastAsia="Calibri" w:hAnsi="Calibri"/>
          <w:szCs w:val="22"/>
        </w:rPr>
        <w:t xml:space="preserve"> </w:t>
      </w:r>
      <w:r w:rsidRPr="00A64B58">
        <w:rPr>
          <w:rFonts w:ascii="Calibri" w:eastAsia="Calibri" w:hAnsi="Calibri"/>
          <w:spacing w:val="-1"/>
          <w:szCs w:val="22"/>
        </w:rPr>
        <w:t>significant</w:t>
      </w:r>
      <w:r w:rsidRPr="00A64B58">
        <w:rPr>
          <w:rFonts w:ascii="Calibri" w:eastAsia="Calibri" w:hAnsi="Calibri"/>
          <w:szCs w:val="22"/>
        </w:rPr>
        <w:t xml:space="preserve"> </w:t>
      </w:r>
      <w:r w:rsidRPr="00A64B58">
        <w:rPr>
          <w:rFonts w:ascii="Calibri" w:eastAsia="Calibri" w:hAnsi="Calibri"/>
          <w:spacing w:val="-1"/>
          <w:szCs w:val="22"/>
        </w:rPr>
        <w:t>rainfall</w:t>
      </w:r>
      <w:r w:rsidRPr="00A64B58">
        <w:rPr>
          <w:rFonts w:ascii="Calibri" w:eastAsia="Calibri" w:hAnsi="Calibri"/>
          <w:szCs w:val="22"/>
        </w:rPr>
        <w:t xml:space="preserve"> </w:t>
      </w:r>
      <w:r w:rsidRPr="00A64B58">
        <w:rPr>
          <w:rFonts w:ascii="Calibri" w:eastAsia="Calibri" w:hAnsi="Calibri"/>
          <w:spacing w:val="-1"/>
          <w:szCs w:val="22"/>
        </w:rPr>
        <w:t>events)</w:t>
      </w:r>
      <w:r w:rsidRPr="00A64B58">
        <w:rPr>
          <w:rFonts w:ascii="Calibri" w:eastAsia="Calibri" w:hAnsi="Calibri"/>
          <w:szCs w:val="22"/>
        </w:rPr>
        <w:t xml:space="preserve"> </w:t>
      </w:r>
      <w:r w:rsidRPr="00A64B58">
        <w:rPr>
          <w:rFonts w:ascii="Calibri" w:eastAsia="Calibri" w:hAnsi="Calibri"/>
          <w:spacing w:val="-1"/>
          <w:szCs w:val="22"/>
        </w:rPr>
        <w:t>to</w:t>
      </w:r>
      <w:r w:rsidRPr="00A64B58">
        <w:rPr>
          <w:rFonts w:ascii="Calibri" w:eastAsia="Calibri" w:hAnsi="Calibri"/>
          <w:spacing w:val="1"/>
          <w:szCs w:val="22"/>
        </w:rPr>
        <w:t xml:space="preserve"> </w:t>
      </w:r>
      <w:r w:rsidRPr="00A64B58">
        <w:rPr>
          <w:rFonts w:ascii="Calibri" w:eastAsia="Calibri" w:hAnsi="Calibri"/>
          <w:spacing w:val="-1"/>
          <w:szCs w:val="22"/>
        </w:rPr>
        <w:t>ensure</w:t>
      </w:r>
      <w:r w:rsidRPr="00A64B58">
        <w:rPr>
          <w:rFonts w:ascii="Calibri" w:eastAsia="Calibri" w:hAnsi="Calibri"/>
          <w:spacing w:val="1"/>
          <w:szCs w:val="22"/>
        </w:rPr>
        <w:t xml:space="preserve"> </w:t>
      </w:r>
      <w:r w:rsidRPr="00A64B58">
        <w:rPr>
          <w:rFonts w:ascii="Calibri" w:eastAsia="Calibri" w:hAnsi="Calibri"/>
          <w:szCs w:val="22"/>
        </w:rPr>
        <w:t>that</w:t>
      </w:r>
      <w:r w:rsidRPr="00A64B58">
        <w:rPr>
          <w:rFonts w:ascii="Calibri" w:eastAsia="Calibri" w:hAnsi="Calibri"/>
          <w:spacing w:val="-2"/>
          <w:szCs w:val="22"/>
        </w:rPr>
        <w:t xml:space="preserve"> </w:t>
      </w:r>
      <w:r w:rsidRPr="00A64B58">
        <w:rPr>
          <w:rFonts w:ascii="Calibri" w:eastAsia="Calibri" w:hAnsi="Calibri"/>
          <w:szCs w:val="22"/>
        </w:rPr>
        <w:t>they</w:t>
      </w:r>
      <w:r w:rsidRPr="00A64B58">
        <w:rPr>
          <w:rFonts w:ascii="Calibri" w:eastAsia="Calibri" w:hAnsi="Calibri"/>
          <w:spacing w:val="-2"/>
          <w:szCs w:val="22"/>
        </w:rPr>
        <w:t xml:space="preserve"> </w:t>
      </w:r>
      <w:r w:rsidRPr="00A64B58">
        <w:rPr>
          <w:rFonts w:ascii="Calibri" w:eastAsia="Calibri" w:hAnsi="Calibri"/>
          <w:szCs w:val="22"/>
        </w:rPr>
        <w:t>are</w:t>
      </w:r>
      <w:r w:rsidRPr="00A64B58">
        <w:rPr>
          <w:rFonts w:ascii="Calibri" w:eastAsia="Calibri" w:hAnsi="Calibri"/>
          <w:spacing w:val="53"/>
          <w:szCs w:val="22"/>
        </w:rPr>
        <w:t xml:space="preserve"> </w:t>
      </w:r>
      <w:r w:rsidRPr="00A64B58">
        <w:rPr>
          <w:rFonts w:ascii="Calibri" w:eastAsia="Calibri" w:hAnsi="Calibri"/>
          <w:szCs w:val="22"/>
        </w:rPr>
        <w:t>operating</w:t>
      </w:r>
      <w:r w:rsidRPr="00A64B58">
        <w:rPr>
          <w:rFonts w:ascii="Calibri" w:eastAsia="Calibri" w:hAnsi="Calibri"/>
          <w:spacing w:val="-2"/>
          <w:szCs w:val="22"/>
        </w:rPr>
        <w:t xml:space="preserve"> </w:t>
      </w:r>
      <w:r w:rsidRPr="00A64B58">
        <w:rPr>
          <w:rFonts w:ascii="Calibri" w:eastAsia="Calibri" w:hAnsi="Calibri"/>
          <w:spacing w:val="-1"/>
          <w:szCs w:val="22"/>
        </w:rPr>
        <w:t>properly.</w:t>
      </w:r>
    </w:p>
    <w:p w14:paraId="77EBFBB1" w14:textId="77777777" w:rsidR="00A64B58" w:rsidRPr="00A64B58" w:rsidRDefault="00A64B58" w:rsidP="00A64B58">
      <w:pPr>
        <w:widowControl w:val="0"/>
        <w:rPr>
          <w:rFonts w:ascii="Calibri" w:eastAsia="Calibri" w:hAnsi="Calibri" w:cs="Calibri"/>
          <w:szCs w:val="22"/>
        </w:rPr>
      </w:pPr>
    </w:p>
    <w:p w14:paraId="3323A7DE" w14:textId="77777777" w:rsidR="00A64B58" w:rsidRPr="00A64B58" w:rsidRDefault="00A64B58" w:rsidP="00A64B58">
      <w:pPr>
        <w:widowControl w:val="0"/>
        <w:numPr>
          <w:ilvl w:val="1"/>
          <w:numId w:val="11"/>
        </w:numPr>
        <w:tabs>
          <w:tab w:val="left" w:pos="861"/>
        </w:tabs>
        <w:spacing w:line="267" w:lineRule="exact"/>
        <w:outlineLvl w:val="8"/>
        <w:rPr>
          <w:rFonts w:ascii="Calibri" w:eastAsia="Calibri" w:hAnsi="Calibri"/>
          <w:szCs w:val="22"/>
        </w:rPr>
      </w:pPr>
      <w:r w:rsidRPr="00A64B58">
        <w:rPr>
          <w:rFonts w:ascii="Calibri" w:eastAsia="Calibri" w:hAnsi="Calibri"/>
          <w:b/>
          <w:bCs/>
          <w:spacing w:val="-1"/>
          <w:szCs w:val="22"/>
        </w:rPr>
        <w:t>Diversion</w:t>
      </w:r>
      <w:r w:rsidRPr="00A64B58">
        <w:rPr>
          <w:rFonts w:ascii="Calibri" w:eastAsia="Calibri" w:hAnsi="Calibri"/>
          <w:b/>
          <w:bCs/>
          <w:spacing w:val="-3"/>
          <w:szCs w:val="22"/>
        </w:rPr>
        <w:t xml:space="preserve"> </w:t>
      </w:r>
      <w:r w:rsidRPr="00A64B58">
        <w:rPr>
          <w:rFonts w:ascii="Calibri" w:eastAsia="Calibri" w:hAnsi="Calibri"/>
          <w:b/>
          <w:bCs/>
          <w:spacing w:val="-1"/>
          <w:szCs w:val="22"/>
        </w:rPr>
        <w:t>Berms</w:t>
      </w:r>
    </w:p>
    <w:p w14:paraId="79EBBF25" w14:textId="77777777" w:rsidR="00A64B58" w:rsidRPr="00A64B58" w:rsidRDefault="00A64B58" w:rsidP="00A64B58">
      <w:pPr>
        <w:widowControl w:val="0"/>
        <w:ind w:left="140" w:right="282"/>
        <w:rPr>
          <w:rFonts w:ascii="Calibri" w:eastAsia="Calibri" w:hAnsi="Calibri"/>
          <w:szCs w:val="22"/>
        </w:rPr>
      </w:pPr>
      <w:r w:rsidRPr="00A64B58">
        <w:rPr>
          <w:rFonts w:ascii="Calibri" w:eastAsia="Calibri" w:hAnsi="Calibri"/>
          <w:spacing w:val="-1"/>
          <w:szCs w:val="22"/>
        </w:rPr>
        <w:t xml:space="preserve">Depending </w:t>
      </w:r>
      <w:r w:rsidRPr="00A64B58">
        <w:rPr>
          <w:rFonts w:ascii="Calibri" w:eastAsia="Calibri" w:hAnsi="Calibri"/>
          <w:szCs w:val="22"/>
        </w:rPr>
        <w:t>on</w:t>
      </w:r>
      <w:r w:rsidRPr="00A64B58">
        <w:rPr>
          <w:rFonts w:ascii="Calibri" w:eastAsia="Calibri" w:hAnsi="Calibri"/>
          <w:spacing w:val="-3"/>
          <w:szCs w:val="22"/>
        </w:rPr>
        <w:t xml:space="preserve"> </w:t>
      </w:r>
      <w:r w:rsidRPr="00A64B58">
        <w:rPr>
          <w:rFonts w:ascii="Calibri" w:eastAsia="Calibri" w:hAnsi="Calibri"/>
          <w:spacing w:val="-1"/>
          <w:szCs w:val="22"/>
        </w:rPr>
        <w:t>traffic</w:t>
      </w:r>
      <w:r w:rsidRPr="00A64B58">
        <w:rPr>
          <w:rFonts w:ascii="Calibri" w:eastAsia="Calibri" w:hAnsi="Calibri"/>
          <w:spacing w:val="-2"/>
          <w:szCs w:val="22"/>
        </w:rPr>
        <w:t xml:space="preserve"> </w:t>
      </w:r>
      <w:r w:rsidRPr="00A64B58">
        <w:rPr>
          <w:rFonts w:ascii="Calibri" w:eastAsia="Calibri" w:hAnsi="Calibri"/>
          <w:spacing w:val="-1"/>
          <w:szCs w:val="22"/>
        </w:rPr>
        <w:t>loads</w:t>
      </w:r>
      <w:r w:rsidRPr="00A64B58">
        <w:rPr>
          <w:rFonts w:ascii="Calibri" w:eastAsia="Calibri" w:hAnsi="Calibri"/>
          <w:spacing w:val="-2"/>
          <w:szCs w:val="22"/>
        </w:rPr>
        <w:t xml:space="preserve"> </w:t>
      </w:r>
      <w:r w:rsidRPr="00A64B58">
        <w:rPr>
          <w:rFonts w:ascii="Calibri" w:eastAsia="Calibri" w:hAnsi="Calibri"/>
          <w:spacing w:val="-1"/>
          <w:szCs w:val="22"/>
        </w:rPr>
        <w:t>and frequency,</w:t>
      </w:r>
      <w:r w:rsidRPr="00A64B58">
        <w:rPr>
          <w:rFonts w:ascii="Calibri" w:eastAsia="Calibri" w:hAnsi="Calibri"/>
          <w:spacing w:val="-3"/>
          <w:szCs w:val="22"/>
        </w:rPr>
        <w:t xml:space="preserve"> </w:t>
      </w:r>
      <w:r w:rsidRPr="00A64B58">
        <w:rPr>
          <w:rFonts w:ascii="Calibri" w:eastAsia="Calibri" w:hAnsi="Calibri"/>
          <w:spacing w:val="-1"/>
          <w:szCs w:val="22"/>
        </w:rPr>
        <w:t>these</w:t>
      </w:r>
      <w:r w:rsidRPr="00A64B58">
        <w:rPr>
          <w:rFonts w:ascii="Calibri" w:eastAsia="Calibri" w:hAnsi="Calibri"/>
          <w:szCs w:val="22"/>
        </w:rPr>
        <w:t xml:space="preserve"> </w:t>
      </w:r>
      <w:r w:rsidRPr="00A64B58">
        <w:rPr>
          <w:rFonts w:ascii="Calibri" w:eastAsia="Calibri" w:hAnsi="Calibri"/>
          <w:spacing w:val="-1"/>
          <w:szCs w:val="22"/>
        </w:rPr>
        <w:t>diversions</w:t>
      </w:r>
      <w:r w:rsidRPr="00A64B58">
        <w:rPr>
          <w:rFonts w:ascii="Calibri" w:eastAsia="Calibri" w:hAnsi="Calibri"/>
          <w:spacing w:val="2"/>
          <w:szCs w:val="22"/>
        </w:rPr>
        <w:t xml:space="preserve"> </w:t>
      </w:r>
      <w:r w:rsidRPr="00A64B58">
        <w:rPr>
          <w:rFonts w:ascii="Calibri" w:eastAsia="Calibri" w:hAnsi="Calibri"/>
          <w:szCs w:val="22"/>
        </w:rPr>
        <w:t>will</w:t>
      </w:r>
      <w:r w:rsidRPr="00A64B58">
        <w:rPr>
          <w:rFonts w:ascii="Calibri" w:eastAsia="Calibri" w:hAnsi="Calibri"/>
          <w:spacing w:val="-3"/>
          <w:szCs w:val="22"/>
        </w:rPr>
        <w:t xml:space="preserve"> </w:t>
      </w:r>
      <w:r w:rsidRPr="00A64B58">
        <w:rPr>
          <w:rFonts w:ascii="Calibri" w:eastAsia="Calibri" w:hAnsi="Calibri"/>
          <w:spacing w:val="-1"/>
          <w:szCs w:val="22"/>
        </w:rPr>
        <w:t>need</w:t>
      </w:r>
      <w:r w:rsidRPr="00A64B58">
        <w:rPr>
          <w:rFonts w:ascii="Calibri" w:eastAsia="Calibri" w:hAnsi="Calibri"/>
          <w:spacing w:val="-3"/>
          <w:szCs w:val="22"/>
        </w:rPr>
        <w:t xml:space="preserve"> </w:t>
      </w:r>
      <w:r w:rsidRPr="00A64B58">
        <w:rPr>
          <w:rFonts w:ascii="Calibri" w:eastAsia="Calibri" w:hAnsi="Calibri"/>
          <w:szCs w:val="22"/>
        </w:rPr>
        <w:t>to</w:t>
      </w:r>
      <w:r w:rsidRPr="00A64B58">
        <w:rPr>
          <w:rFonts w:ascii="Calibri" w:eastAsia="Calibri" w:hAnsi="Calibri"/>
          <w:spacing w:val="-1"/>
          <w:szCs w:val="22"/>
        </w:rPr>
        <w:t xml:space="preserve"> be</w:t>
      </w:r>
      <w:r w:rsidRPr="00A64B58">
        <w:rPr>
          <w:rFonts w:ascii="Calibri" w:eastAsia="Calibri" w:hAnsi="Calibri"/>
          <w:szCs w:val="22"/>
        </w:rPr>
        <w:t xml:space="preserve"> </w:t>
      </w:r>
      <w:r w:rsidRPr="00A64B58">
        <w:rPr>
          <w:rFonts w:ascii="Calibri" w:eastAsia="Calibri" w:hAnsi="Calibri"/>
          <w:spacing w:val="-1"/>
          <w:szCs w:val="22"/>
        </w:rPr>
        <w:t>inspected regularly</w:t>
      </w:r>
      <w:r w:rsidRPr="00A64B58">
        <w:rPr>
          <w:rFonts w:ascii="Calibri" w:eastAsia="Calibri" w:hAnsi="Calibri"/>
          <w:spacing w:val="-2"/>
          <w:szCs w:val="22"/>
        </w:rPr>
        <w:t xml:space="preserve"> </w:t>
      </w:r>
      <w:r w:rsidRPr="00A64B58">
        <w:rPr>
          <w:rFonts w:ascii="Calibri" w:eastAsia="Calibri" w:hAnsi="Calibri"/>
          <w:szCs w:val="22"/>
        </w:rPr>
        <w:t>and</w:t>
      </w:r>
      <w:r w:rsidRPr="00A64B58">
        <w:rPr>
          <w:rFonts w:ascii="Calibri" w:eastAsia="Calibri" w:hAnsi="Calibri"/>
          <w:spacing w:val="75"/>
          <w:szCs w:val="22"/>
        </w:rPr>
        <w:t xml:space="preserve"> </w:t>
      </w:r>
      <w:r w:rsidRPr="00A64B58">
        <w:rPr>
          <w:rFonts w:ascii="Calibri" w:eastAsia="Calibri" w:hAnsi="Calibri"/>
          <w:spacing w:val="-1"/>
          <w:szCs w:val="22"/>
        </w:rPr>
        <w:t>reshaped</w:t>
      </w:r>
      <w:r w:rsidRPr="00A64B58">
        <w:rPr>
          <w:rFonts w:ascii="Calibri" w:eastAsia="Calibri" w:hAnsi="Calibri"/>
          <w:szCs w:val="22"/>
        </w:rPr>
        <w:t xml:space="preserve"> as </w:t>
      </w:r>
      <w:r w:rsidRPr="00A64B58">
        <w:rPr>
          <w:rFonts w:ascii="Calibri" w:eastAsia="Calibri" w:hAnsi="Calibri"/>
          <w:spacing w:val="-1"/>
          <w:szCs w:val="22"/>
        </w:rPr>
        <w:t>needed</w:t>
      </w:r>
      <w:r w:rsidRPr="00A64B58">
        <w:rPr>
          <w:rFonts w:ascii="Calibri" w:eastAsia="Calibri" w:hAnsi="Calibri"/>
          <w:spacing w:val="-3"/>
          <w:szCs w:val="22"/>
        </w:rPr>
        <w:t xml:space="preserve"> </w:t>
      </w:r>
      <w:r w:rsidRPr="00A64B58">
        <w:rPr>
          <w:rFonts w:ascii="Calibri" w:eastAsia="Calibri" w:hAnsi="Calibri"/>
          <w:szCs w:val="22"/>
        </w:rPr>
        <w:t>to</w:t>
      </w:r>
      <w:r w:rsidRPr="00A64B58">
        <w:rPr>
          <w:rFonts w:ascii="Calibri" w:eastAsia="Calibri" w:hAnsi="Calibri"/>
          <w:spacing w:val="-1"/>
          <w:szCs w:val="22"/>
        </w:rPr>
        <w:t xml:space="preserve"> maintain dimensions</w:t>
      </w:r>
      <w:r w:rsidRPr="00A64B58">
        <w:rPr>
          <w:rFonts w:ascii="Calibri" w:eastAsia="Calibri" w:hAnsi="Calibri"/>
          <w:szCs w:val="22"/>
        </w:rPr>
        <w:t xml:space="preserve"> and</w:t>
      </w:r>
      <w:r w:rsidRPr="00A64B58">
        <w:rPr>
          <w:rFonts w:ascii="Calibri" w:eastAsia="Calibri" w:hAnsi="Calibri"/>
          <w:spacing w:val="-2"/>
          <w:szCs w:val="22"/>
        </w:rPr>
        <w:t xml:space="preserve"> </w:t>
      </w:r>
      <w:r w:rsidRPr="00A64B58">
        <w:rPr>
          <w:rFonts w:ascii="Calibri" w:eastAsia="Calibri" w:hAnsi="Calibri"/>
          <w:spacing w:val="-1"/>
          <w:szCs w:val="22"/>
        </w:rPr>
        <w:t>to ensure</w:t>
      </w:r>
      <w:r w:rsidRPr="00A64B58">
        <w:rPr>
          <w:rFonts w:ascii="Calibri" w:eastAsia="Calibri" w:hAnsi="Calibri"/>
          <w:szCs w:val="22"/>
        </w:rPr>
        <w:t xml:space="preserve"> </w:t>
      </w:r>
      <w:r w:rsidRPr="00A64B58">
        <w:rPr>
          <w:rFonts w:ascii="Calibri" w:eastAsia="Calibri" w:hAnsi="Calibri"/>
          <w:spacing w:val="-1"/>
          <w:szCs w:val="22"/>
        </w:rPr>
        <w:t>proper</w:t>
      </w:r>
      <w:r w:rsidRPr="00A64B58">
        <w:rPr>
          <w:rFonts w:ascii="Calibri" w:eastAsia="Calibri" w:hAnsi="Calibri"/>
          <w:spacing w:val="-2"/>
          <w:szCs w:val="22"/>
        </w:rPr>
        <w:t xml:space="preserve"> </w:t>
      </w:r>
      <w:r w:rsidRPr="00A64B58">
        <w:rPr>
          <w:rFonts w:ascii="Calibri" w:eastAsia="Calibri" w:hAnsi="Calibri"/>
          <w:spacing w:val="-1"/>
          <w:szCs w:val="22"/>
        </w:rPr>
        <w:t>function.</w:t>
      </w:r>
    </w:p>
    <w:p w14:paraId="6410E3ED" w14:textId="77777777" w:rsidR="00A64B58" w:rsidRPr="00A64B58" w:rsidRDefault="00A64B58" w:rsidP="00A64B58">
      <w:pPr>
        <w:widowControl w:val="0"/>
        <w:rPr>
          <w:rFonts w:ascii="Calibri" w:eastAsia="Calibri" w:hAnsi="Calibri" w:cs="Calibri"/>
          <w:szCs w:val="22"/>
        </w:rPr>
      </w:pPr>
    </w:p>
    <w:p w14:paraId="7704F41B" w14:textId="77777777" w:rsidR="00A64B58" w:rsidRPr="00A64B58" w:rsidRDefault="00A64B58" w:rsidP="00A64B58">
      <w:pPr>
        <w:widowControl w:val="0"/>
        <w:ind w:left="140"/>
        <w:outlineLvl w:val="8"/>
        <w:rPr>
          <w:rFonts w:ascii="Calibri" w:eastAsia="Calibri" w:hAnsi="Calibri"/>
          <w:szCs w:val="22"/>
        </w:rPr>
      </w:pPr>
      <w:r w:rsidRPr="00A64B58">
        <w:rPr>
          <w:rFonts w:ascii="Calibri" w:eastAsia="Calibri" w:hAnsi="Calibri"/>
          <w:b/>
          <w:bCs/>
          <w:spacing w:val="-1"/>
          <w:szCs w:val="22"/>
        </w:rPr>
        <w:t>Routine Maintenance:</w:t>
      </w:r>
    </w:p>
    <w:p w14:paraId="14159710" w14:textId="77777777" w:rsidR="00A64B58" w:rsidRPr="00A64B58" w:rsidRDefault="00A64B58" w:rsidP="009F1475">
      <w:pPr>
        <w:widowControl w:val="0"/>
        <w:spacing w:before="1"/>
        <w:ind w:left="140"/>
        <w:rPr>
          <w:rFonts w:ascii="Calibri" w:eastAsia="Calibri" w:hAnsi="Calibri" w:cs="Calibri"/>
          <w:sz w:val="20"/>
        </w:rPr>
      </w:pPr>
      <w:r w:rsidRPr="00A64B58">
        <w:rPr>
          <w:rFonts w:ascii="Calibri" w:eastAsia="Calibri" w:hAnsi="Calibri"/>
          <w:spacing w:val="-1"/>
          <w:szCs w:val="22"/>
        </w:rPr>
        <w:t>Other</w:t>
      </w:r>
      <w:r w:rsidRPr="00A64B58">
        <w:rPr>
          <w:rFonts w:ascii="Calibri" w:eastAsia="Calibri" w:hAnsi="Calibri"/>
          <w:szCs w:val="22"/>
        </w:rPr>
        <w:t xml:space="preserve"> </w:t>
      </w:r>
      <w:r w:rsidRPr="00A64B58">
        <w:rPr>
          <w:rFonts w:ascii="Calibri" w:eastAsia="Calibri" w:hAnsi="Calibri"/>
          <w:spacing w:val="-1"/>
          <w:szCs w:val="22"/>
        </w:rPr>
        <w:t>routine</w:t>
      </w:r>
      <w:r w:rsidRPr="00A64B58">
        <w:rPr>
          <w:rFonts w:ascii="Calibri" w:eastAsia="Calibri" w:hAnsi="Calibri"/>
          <w:spacing w:val="-2"/>
          <w:szCs w:val="22"/>
        </w:rPr>
        <w:t xml:space="preserve"> </w:t>
      </w:r>
      <w:r w:rsidRPr="00A64B58">
        <w:rPr>
          <w:rFonts w:ascii="Calibri" w:eastAsia="Calibri" w:hAnsi="Calibri"/>
          <w:spacing w:val="-1"/>
          <w:szCs w:val="22"/>
        </w:rPr>
        <w:t>maintenance</w:t>
      </w:r>
      <w:r w:rsidRPr="00A64B58">
        <w:rPr>
          <w:rFonts w:ascii="Calibri" w:eastAsia="Calibri" w:hAnsi="Calibri"/>
          <w:spacing w:val="-2"/>
          <w:szCs w:val="22"/>
        </w:rPr>
        <w:t xml:space="preserve"> </w:t>
      </w:r>
      <w:r w:rsidRPr="00A64B58">
        <w:rPr>
          <w:rFonts w:ascii="Calibri" w:eastAsia="Calibri" w:hAnsi="Calibri"/>
          <w:spacing w:val="-1"/>
          <w:szCs w:val="22"/>
        </w:rPr>
        <w:t>includes</w:t>
      </w:r>
      <w:r w:rsidRPr="00A64B58">
        <w:rPr>
          <w:rFonts w:ascii="Calibri" w:eastAsia="Calibri" w:hAnsi="Calibri"/>
          <w:szCs w:val="22"/>
        </w:rPr>
        <w:t xml:space="preserve"> the</w:t>
      </w:r>
      <w:r w:rsidRPr="00A64B58">
        <w:rPr>
          <w:rFonts w:ascii="Calibri" w:eastAsia="Calibri" w:hAnsi="Calibri"/>
          <w:spacing w:val="-3"/>
          <w:szCs w:val="22"/>
        </w:rPr>
        <w:t xml:space="preserve"> </w:t>
      </w:r>
      <w:r w:rsidRPr="00A64B58">
        <w:rPr>
          <w:rFonts w:ascii="Calibri" w:eastAsia="Calibri" w:hAnsi="Calibri"/>
          <w:spacing w:val="-1"/>
          <w:szCs w:val="22"/>
        </w:rPr>
        <w:t>removal</w:t>
      </w:r>
      <w:r w:rsidRPr="00A64B58">
        <w:rPr>
          <w:rFonts w:ascii="Calibri" w:eastAsia="Calibri" w:hAnsi="Calibri"/>
          <w:spacing w:val="-3"/>
          <w:szCs w:val="22"/>
        </w:rPr>
        <w:t xml:space="preserve"> </w:t>
      </w:r>
      <w:r w:rsidRPr="00A64B58">
        <w:rPr>
          <w:rFonts w:ascii="Calibri" w:eastAsia="Calibri" w:hAnsi="Calibri"/>
          <w:szCs w:val="22"/>
        </w:rPr>
        <w:t>of</w:t>
      </w:r>
      <w:r w:rsidRPr="00A64B58">
        <w:rPr>
          <w:rFonts w:ascii="Calibri" w:eastAsia="Calibri" w:hAnsi="Calibri"/>
          <w:spacing w:val="-2"/>
          <w:szCs w:val="22"/>
        </w:rPr>
        <w:t xml:space="preserve"> </w:t>
      </w:r>
      <w:r w:rsidRPr="00A64B58">
        <w:rPr>
          <w:rFonts w:ascii="Calibri" w:eastAsia="Calibri" w:hAnsi="Calibri"/>
          <w:spacing w:val="-1"/>
          <w:szCs w:val="22"/>
        </w:rPr>
        <w:t>trash</w:t>
      </w:r>
      <w:r w:rsidRPr="00A64B58">
        <w:rPr>
          <w:rFonts w:ascii="Calibri" w:eastAsia="Calibri" w:hAnsi="Calibri"/>
          <w:szCs w:val="22"/>
        </w:rPr>
        <w:t xml:space="preserve"> </w:t>
      </w:r>
      <w:r w:rsidRPr="00A64B58">
        <w:rPr>
          <w:rFonts w:ascii="Calibri" w:eastAsia="Calibri" w:hAnsi="Calibri"/>
          <w:spacing w:val="-1"/>
          <w:szCs w:val="22"/>
        </w:rPr>
        <w:t xml:space="preserve">and </w:t>
      </w:r>
      <w:r w:rsidRPr="00A64B58">
        <w:rPr>
          <w:rFonts w:ascii="Calibri" w:eastAsia="Calibri" w:hAnsi="Calibri"/>
          <w:szCs w:val="22"/>
        </w:rPr>
        <w:t>litter</w:t>
      </w:r>
      <w:r w:rsidRPr="00A64B58">
        <w:rPr>
          <w:rFonts w:ascii="Calibri" w:eastAsia="Calibri" w:hAnsi="Calibri"/>
          <w:spacing w:val="-2"/>
          <w:szCs w:val="22"/>
        </w:rPr>
        <w:t xml:space="preserve"> </w:t>
      </w:r>
      <w:r w:rsidRPr="00A64B58">
        <w:rPr>
          <w:rFonts w:ascii="Calibri" w:eastAsia="Calibri" w:hAnsi="Calibri"/>
          <w:spacing w:val="-1"/>
          <w:szCs w:val="22"/>
        </w:rPr>
        <w:t xml:space="preserve">from </w:t>
      </w:r>
      <w:r w:rsidRPr="00A64B58">
        <w:rPr>
          <w:rFonts w:ascii="Calibri" w:eastAsia="Calibri" w:hAnsi="Calibri"/>
          <w:szCs w:val="22"/>
        </w:rPr>
        <w:t xml:space="preserve">the </w:t>
      </w:r>
      <w:r w:rsidRPr="00A64B58">
        <w:rPr>
          <w:rFonts w:ascii="Calibri" w:eastAsia="Calibri" w:hAnsi="Calibri"/>
          <w:spacing w:val="-1"/>
          <w:szCs w:val="22"/>
        </w:rPr>
        <w:t>site</w:t>
      </w:r>
      <w:r w:rsidRPr="00A64B58">
        <w:rPr>
          <w:rFonts w:ascii="Calibri" w:eastAsia="Calibri" w:hAnsi="Calibri"/>
          <w:szCs w:val="22"/>
        </w:rPr>
        <w:t xml:space="preserve"> </w:t>
      </w:r>
      <w:r w:rsidRPr="00A64B58">
        <w:rPr>
          <w:rFonts w:ascii="Calibri" w:eastAsia="Calibri" w:hAnsi="Calibri"/>
          <w:spacing w:val="-2"/>
          <w:szCs w:val="22"/>
        </w:rPr>
        <w:t>and</w:t>
      </w:r>
      <w:r w:rsidRPr="00A64B58">
        <w:rPr>
          <w:rFonts w:ascii="Calibri" w:eastAsia="Calibri" w:hAnsi="Calibri"/>
          <w:spacing w:val="-1"/>
          <w:szCs w:val="22"/>
        </w:rPr>
        <w:t xml:space="preserve"> perimeter</w:t>
      </w:r>
      <w:r w:rsidRPr="00A64B58">
        <w:rPr>
          <w:rFonts w:ascii="Calibri" w:eastAsia="Calibri" w:hAnsi="Calibri"/>
          <w:szCs w:val="22"/>
        </w:rPr>
        <w:t xml:space="preserve"> </w:t>
      </w:r>
      <w:r w:rsidRPr="00A64B58">
        <w:rPr>
          <w:rFonts w:ascii="Calibri" w:eastAsia="Calibri" w:hAnsi="Calibri"/>
          <w:spacing w:val="-1"/>
          <w:szCs w:val="22"/>
        </w:rPr>
        <w:t>areas.</w:t>
      </w:r>
    </w:p>
    <w:p w14:paraId="1B50FFFB" w14:textId="77777777" w:rsidR="00A64B58" w:rsidRPr="00A64B58" w:rsidRDefault="00A64B58" w:rsidP="00A64B58">
      <w:pPr>
        <w:widowControl w:val="0"/>
        <w:rPr>
          <w:rFonts w:ascii="Calibri" w:eastAsia="Calibri" w:hAnsi="Calibri" w:cs="Calibri"/>
          <w:sz w:val="20"/>
        </w:rPr>
      </w:pPr>
    </w:p>
    <w:p w14:paraId="0D78F862" w14:textId="77777777" w:rsidR="00A64B58" w:rsidRPr="006C535F" w:rsidRDefault="00A64B58">
      <w:pPr>
        <w:rPr>
          <w:b/>
          <w:sz w:val="28"/>
          <w:szCs w:val="28"/>
        </w:rPr>
      </w:pPr>
    </w:p>
    <w:sectPr w:rsidR="00A64B58" w:rsidRPr="006C535F">
      <w:footerReference w:type="default" r:id="rId3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Susie Holst" w:date="2015-06-25T11:13:00Z" w:initials="SH">
    <w:p w14:paraId="2F1AB058" w14:textId="77777777" w:rsidR="00E04514" w:rsidRDefault="00E04514">
      <w:pPr>
        <w:pStyle w:val="CommentText"/>
      </w:pPr>
      <w:r>
        <w:rPr>
          <w:rStyle w:val="CommentReference"/>
        </w:rPr>
        <w:annotationRef/>
      </w:r>
      <w:r>
        <w:t>Should we add some information about the wet and dry seasons in Faga’alu? Does anyone have this info handy?</w:t>
      </w:r>
    </w:p>
  </w:comment>
  <w:comment w:id="2" w:author="Alex Messina" w:date="2015-07-01T14:08:00Z" w:initials="AM">
    <w:p w14:paraId="2DEBFF5B" w14:textId="77777777" w:rsidR="00DA32BF" w:rsidRDefault="00DA32BF">
      <w:pPr>
        <w:pStyle w:val="CommentText"/>
      </w:pPr>
      <w:r>
        <w:rPr>
          <w:rStyle w:val="CommentReference"/>
        </w:rPr>
        <w:annotationRef/>
      </w:r>
      <w:r>
        <w:t>Messina, A., Biggs, T. (forthcoming). “Contributions of human activities to suspended sediment yield during storm events from a steep, small, tropical watershed”</w:t>
      </w:r>
    </w:p>
  </w:comment>
  <w:comment w:id="6" w:author="Alex Messina" w:date="2015-07-01T14:10:00Z" w:initials="AM">
    <w:p w14:paraId="51B0024D" w14:textId="77777777" w:rsidR="00DA32BF" w:rsidRDefault="00DA32BF">
      <w:pPr>
        <w:pStyle w:val="CommentText"/>
      </w:pPr>
      <w:r>
        <w:rPr>
          <w:rStyle w:val="CommentReference"/>
        </w:rPr>
        <w:annotationRef/>
      </w:r>
      <w:r>
        <w:t>Messina, A., Storlazzi, C., Biggs, T., Washburn, L. (forthcoming). "Eulerian and Lagrangian measurements of flow and residence time on a fringing reef flat embayment, American Samoa"</w:t>
      </w:r>
    </w:p>
  </w:comment>
  <w:comment w:id="7" w:author="Alex Messina" w:date="2015-05-25T08:51:00Z" w:initials="AM">
    <w:p w14:paraId="68551F4F" w14:textId="77777777" w:rsidR="00E04514" w:rsidRDefault="00E04514">
      <w:pPr>
        <w:pStyle w:val="CommentText"/>
      </w:pPr>
      <w:r>
        <w:rPr>
          <w:rStyle w:val="CommentReference"/>
        </w:rPr>
        <w:annotationRef/>
      </w:r>
      <w:r w:rsidR="00DA32BF">
        <w:t xml:space="preserve">Messina, A., Storlazzi, C., Biggs, T. (forthcoming). </w:t>
      </w:r>
      <w:r w:rsidR="00DA32BF" w:rsidRPr="00DA32BF">
        <w:t>“Watershed and oceanic controls on spatial and temporal patterns of sediment accumulation in a fringing reef flat embayment”</w:t>
      </w:r>
    </w:p>
  </w:comment>
  <w:comment w:id="12" w:author="Alex Messina" w:date="2015-05-25T03:47:00Z" w:initials="AM">
    <w:p w14:paraId="249F03A6" w14:textId="77777777" w:rsidR="00E04514" w:rsidRDefault="00E04514">
      <w:pPr>
        <w:pStyle w:val="CommentText"/>
      </w:pPr>
      <w:r>
        <w:rPr>
          <w:rStyle w:val="CommentReference"/>
        </w:rPr>
        <w:annotationRef/>
      </w:r>
      <w:r>
        <w:t>Below it says less than 2 days: ~33 hrs</w:t>
      </w:r>
    </w:p>
  </w:comment>
  <w:comment w:id="20" w:author="Susie Holst" w:date="2015-06-25T10:36:00Z" w:initials="SH">
    <w:p w14:paraId="336128E4" w14:textId="77777777" w:rsidR="00E04514" w:rsidRDefault="00E04514">
      <w:pPr>
        <w:pStyle w:val="CommentText"/>
      </w:pPr>
      <w:r>
        <w:rPr>
          <w:rStyle w:val="CommentReference"/>
        </w:rPr>
        <w:annotationRef/>
      </w:r>
      <w:r>
        <w:t xml:space="preserve">When did the quarry stop washing the aggregate? Should we include that here as well? See first paragraph of Outlook on page 16. </w:t>
      </w:r>
    </w:p>
  </w:comment>
  <w:comment w:id="21" w:author="Susie Holst" w:date="2015-06-25T10:16:00Z" w:initials="SH">
    <w:p w14:paraId="316A88C6" w14:textId="77777777" w:rsidR="00E04514" w:rsidRDefault="00E04514">
      <w:pPr>
        <w:pStyle w:val="CommentText"/>
      </w:pPr>
      <w:r>
        <w:rPr>
          <w:rStyle w:val="CommentReference"/>
        </w:rPr>
        <w:annotationRef/>
      </w:r>
      <w:r w:rsidRPr="00BC4071">
        <w:rPr>
          <w:highlight w:val="yellow"/>
        </w:rPr>
        <w:t>Ask HW about this. Mitch at quarry might be best to ask...</w:t>
      </w:r>
      <w:r>
        <w:t xml:space="preserve"> Waiting to hear back from HW.</w:t>
      </w:r>
    </w:p>
    <w:p w14:paraId="5F0DD484" w14:textId="77777777" w:rsidR="00E04514" w:rsidRDefault="00E04514">
      <w:pPr>
        <w:pStyle w:val="CommentText"/>
      </w:pPr>
      <w:r>
        <w:t xml:space="preserve">UPDATE: HW has reached out to Tim Bodell at AS EPA since he may have this info in his notes. </w:t>
      </w:r>
    </w:p>
  </w:comment>
  <w:comment w:id="22" w:author="NOSTEMP" w:date="2015-06-25T11:06:00Z" w:initials="N">
    <w:p w14:paraId="309EBBD3" w14:textId="77777777" w:rsidR="00E04514" w:rsidRDefault="00E04514">
      <w:pPr>
        <w:pStyle w:val="CommentText"/>
      </w:pPr>
      <w:r>
        <w:rPr>
          <w:rStyle w:val="CommentReference"/>
        </w:rPr>
        <w:annotationRef/>
      </w:r>
      <w:r>
        <w:t xml:space="preserve">Appendicize? </w:t>
      </w:r>
      <w:r w:rsidRPr="00BC4071">
        <w:rPr>
          <w:highlight w:val="yellow"/>
        </w:rPr>
        <w:t>Reference if hyperlinked on Web.</w:t>
      </w:r>
      <w:r>
        <w:t xml:space="preserve"> Waiting to hear back from HW.</w:t>
      </w:r>
    </w:p>
    <w:p w14:paraId="54984865" w14:textId="77777777" w:rsidR="00E04514" w:rsidRDefault="00E04514">
      <w:pPr>
        <w:pStyle w:val="CommentText"/>
      </w:pPr>
      <w:r>
        <w:t xml:space="preserve">UPDATE Not available on web. Do we need to include these plans in this document? </w:t>
      </w:r>
    </w:p>
  </w:comment>
  <w:comment w:id="24" w:author="Susie Holst" w:date="2015-06-25T10:31:00Z" w:initials="SH">
    <w:p w14:paraId="711E341D" w14:textId="77777777" w:rsidR="00E04514" w:rsidRDefault="00E04514">
      <w:pPr>
        <w:pStyle w:val="CommentText"/>
      </w:pPr>
      <w:r>
        <w:rPr>
          <w:rStyle w:val="CommentReference"/>
        </w:rPr>
        <w:annotationRef/>
      </w:r>
      <w:r>
        <w:t>Alex, Trent, Hideyo: Will each of you review this paragraph and let me know if the info is captured accurately?</w:t>
      </w:r>
    </w:p>
  </w:comment>
  <w:comment w:id="25" w:author="Alex Messina" w:date="2015-05-25T08:58:00Z" w:initials="AM">
    <w:p w14:paraId="2EC22C2E" w14:textId="77777777" w:rsidR="00E04514" w:rsidRPr="00A80F17" w:rsidRDefault="00E04514" w:rsidP="00A80F17">
      <w:pPr>
        <w:pStyle w:val="NoSpacing"/>
        <w:rPr>
          <w:rFonts w:ascii="Courier New" w:hAnsi="Courier New" w:cs="Courier New"/>
          <w:sz w:val="20"/>
          <w:szCs w:val="20"/>
        </w:rPr>
      </w:pPr>
      <w:r w:rsidRPr="00A80F17">
        <w:rPr>
          <w:rStyle w:val="CommentReference"/>
          <w:rFonts w:asciiTheme="minorHAnsi" w:hAnsiTheme="minorHAnsi"/>
          <w:sz w:val="22"/>
          <w:szCs w:val="22"/>
        </w:rPr>
        <w:annotationRef/>
      </w:r>
      <w:r w:rsidRPr="00A80F17">
        <w:rPr>
          <w:rFonts w:ascii="Courier New" w:hAnsi="Courier New" w:cs="Courier New"/>
          <w:sz w:val="20"/>
          <w:szCs w:val="20"/>
        </w:rPr>
        <w:t xml:space="preserve">I believe this grant only covered the sediment tubes/pods work in the Bay. A separate CRAG grant continued the sediment load monitoring from the stream and expanded monitoring to Nu’uuli watershed: </w:t>
      </w:r>
      <w:bookmarkStart w:id="26" w:name="_Toc338488116"/>
      <w:r>
        <w:rPr>
          <w:rFonts w:ascii="Courier New" w:hAnsi="Courier New" w:cs="Courier New"/>
          <w:sz w:val="20"/>
          <w:szCs w:val="20"/>
        </w:rPr>
        <w:t>“</w:t>
      </w:r>
      <w:r w:rsidRPr="00A80F17">
        <w:rPr>
          <w:rFonts w:ascii="Courier New" w:hAnsi="Courier New" w:cs="Courier New"/>
          <w:sz w:val="20"/>
          <w:szCs w:val="20"/>
        </w:rPr>
        <w:t>Expanding monitoring and modeling of land-based sources of pollution to priority coral reefs in American Samoa</w:t>
      </w:r>
      <w:bookmarkEnd w:id="26"/>
      <w:r>
        <w:rPr>
          <w:rFonts w:ascii="Courier New" w:hAnsi="Courier New" w:cs="Courier New"/>
          <w:sz w:val="20"/>
          <w:szCs w:val="20"/>
        </w:rPr>
        <w:t>” FY2012 I think</w:t>
      </w:r>
    </w:p>
    <w:p w14:paraId="6A25AD10" w14:textId="77777777" w:rsidR="00E04514" w:rsidRPr="00A80F17" w:rsidRDefault="00E04514" w:rsidP="00A80F17">
      <w:pPr>
        <w:pStyle w:val="NoSpacing"/>
      </w:pPr>
    </w:p>
  </w:comment>
  <w:comment w:id="33" w:author="Alex Messina" w:date="2015-05-25T04:13:00Z" w:initials="AM">
    <w:p w14:paraId="426D1C2C" w14:textId="77777777" w:rsidR="00E04514" w:rsidRDefault="00E04514">
      <w:pPr>
        <w:pStyle w:val="CommentText"/>
      </w:pPr>
      <w:r>
        <w:rPr>
          <w:rStyle w:val="CommentReference"/>
        </w:rPr>
        <w:annotationRef/>
      </w:r>
      <w:r>
        <w:t>I don’t think these were described above?</w:t>
      </w:r>
    </w:p>
  </w:comment>
  <w:comment w:id="34" w:author="Alex Messina" w:date="2015-05-25T04:13:00Z" w:initials="AM">
    <w:p w14:paraId="6EDEAA42" w14:textId="77777777" w:rsidR="00E04514" w:rsidRDefault="00E04514">
      <w:pPr>
        <w:pStyle w:val="CommentText"/>
      </w:pPr>
      <w:r>
        <w:rPr>
          <w:rStyle w:val="CommentReference"/>
        </w:rPr>
        <w:annotationRef/>
      </w:r>
      <w:r>
        <w:t>The intro says this document describes the baseline measurements made 2012-2014.</w:t>
      </w:r>
    </w:p>
    <w:p w14:paraId="6F36A3DB" w14:textId="77777777" w:rsidR="00E04514" w:rsidRDefault="00E04514">
      <w:pPr>
        <w:pStyle w:val="CommentText"/>
      </w:pPr>
      <w:r>
        <w:t>Isn’t the before and after analysis a separate document?</w:t>
      </w:r>
    </w:p>
  </w:comment>
  <w:comment w:id="51" w:author="Alex Messina" w:date="2015-05-25T09:06:00Z" w:initials="AM">
    <w:p w14:paraId="1E38E865" w14:textId="77777777" w:rsidR="00E04514" w:rsidRDefault="00E04514">
      <w:pPr>
        <w:pStyle w:val="CommentText"/>
      </w:pPr>
      <w:r>
        <w:rPr>
          <w:rStyle w:val="CommentReference"/>
        </w:rPr>
        <w:annotationRef/>
      </w:r>
      <w:r>
        <w:t>Messina, A., Biggs, T., Storlazzi, C. (forthcoming).</w:t>
      </w:r>
      <w:r w:rsidRPr="00A4002A">
        <w:rPr>
          <w:rFonts w:ascii="Courier New" w:hAnsi="Courier New" w:cs="Courier New"/>
        </w:rPr>
        <w:t xml:space="preserve"> </w:t>
      </w:r>
      <w:r w:rsidRPr="00A4002A">
        <w:rPr>
          <w:rFonts w:cs="Courier New"/>
        </w:rPr>
        <w:t>"Watershed and oceanic controls on spatial and temporal patterns of sediment accumulation in a fringing reef flat embayment"</w:t>
      </w:r>
    </w:p>
  </w:comment>
  <w:comment w:id="52" w:author="Alex Messina" w:date="2015-05-25T09:08:00Z" w:initials="AM">
    <w:p w14:paraId="08382A76" w14:textId="77777777" w:rsidR="00E04514" w:rsidRDefault="00E04514">
      <w:pPr>
        <w:pStyle w:val="CommentText"/>
      </w:pPr>
      <w:r>
        <w:rPr>
          <w:rStyle w:val="CommentReference"/>
        </w:rPr>
        <w:annotationRef/>
      </w:r>
      <w:r>
        <w:t>I don’t know how you want this cited</w:t>
      </w:r>
    </w:p>
  </w:comment>
  <w:comment w:id="53" w:author="Susie Holst" w:date="2015-06-24T10:46:00Z" w:initials="SH">
    <w:p w14:paraId="6DC19415" w14:textId="77777777" w:rsidR="00E04514" w:rsidRDefault="00E04514">
      <w:pPr>
        <w:pStyle w:val="CommentText"/>
      </w:pPr>
      <w:r>
        <w:rPr>
          <w:rStyle w:val="CommentReference"/>
        </w:rPr>
        <w:annotationRef/>
      </w:r>
      <w:r>
        <w:t xml:space="preserve">Is there a reference for the QAPP? Is it in prep? </w:t>
      </w:r>
    </w:p>
  </w:comment>
  <w:comment w:id="61" w:author="Alex Messina" w:date="2015-05-25T04:27:00Z" w:initials="AM">
    <w:p w14:paraId="365AD1B5" w14:textId="77777777" w:rsidR="00E04514" w:rsidRDefault="00E04514">
      <w:pPr>
        <w:pStyle w:val="CommentText"/>
      </w:pPr>
      <w:r>
        <w:rPr>
          <w:rStyle w:val="CommentReference"/>
        </w:rPr>
        <w:annotationRef/>
      </w:r>
      <w:r>
        <w:t>I would use “discharge” or “runoff” but not switch back and forth. Makes it seem like they’re different things</w:t>
      </w:r>
    </w:p>
  </w:comment>
  <w:comment w:id="69" w:author="Susie Holst" w:date="2015-06-24T10:39:00Z" w:initials="SH">
    <w:p w14:paraId="6B7ABD5C" w14:textId="77777777" w:rsidR="00E04514" w:rsidRDefault="00E04514">
      <w:pPr>
        <w:pStyle w:val="CommentText"/>
      </w:pPr>
      <w:r>
        <w:rPr>
          <w:rStyle w:val="CommentReference"/>
        </w:rPr>
        <w:annotationRef/>
      </w:r>
      <w:r>
        <w:t>I’ve edited above to remove runoff and kept discharge since the definition for Q in Equation 1 used the term.</w:t>
      </w:r>
    </w:p>
  </w:comment>
  <w:comment w:id="70" w:author="Alex Messina" w:date="2015-05-25T04:29:00Z" w:initials="AM">
    <w:p w14:paraId="5EBF53FA" w14:textId="77777777" w:rsidR="00E04514" w:rsidRDefault="00E04514">
      <w:pPr>
        <w:pStyle w:val="CommentText"/>
      </w:pPr>
      <w:r>
        <w:rPr>
          <w:rStyle w:val="CommentReference"/>
        </w:rPr>
        <w:annotationRef/>
      </w:r>
      <w:r>
        <w:t>“runoff” is also used above. I would stick to one or the other throughout</w:t>
      </w:r>
    </w:p>
  </w:comment>
  <w:comment w:id="87" w:author="Susie Holst" w:date="2015-06-25T16:26:00Z" w:initials="SH">
    <w:p w14:paraId="6D058AD7" w14:textId="77777777" w:rsidR="00E04514" w:rsidRDefault="00E04514">
      <w:pPr>
        <w:pStyle w:val="CommentText"/>
      </w:pPr>
      <w:r>
        <w:rPr>
          <w:rStyle w:val="CommentReference"/>
        </w:rPr>
        <w:annotationRef/>
      </w:r>
      <w:r>
        <w:t>Alex/Trent, I’ll leave it to you both to work this out.</w:t>
      </w:r>
    </w:p>
  </w:comment>
  <w:comment w:id="84" w:author="Alex Messina" w:date="2015-05-25T08:32:00Z" w:initials="AM">
    <w:p w14:paraId="08AC3EF6" w14:textId="77777777" w:rsidR="00E04514" w:rsidRDefault="00E04514">
      <w:pPr>
        <w:pStyle w:val="CommentText"/>
      </w:pPr>
      <w:r>
        <w:rPr>
          <w:rStyle w:val="CommentReference"/>
        </w:rPr>
        <w:annotationRef/>
      </w:r>
      <w:r>
        <w:t>Isn’t this a whole section below? Maybe confusing to start it up here? It doesn’t seem to fit</w:t>
      </w:r>
    </w:p>
  </w:comment>
  <w:comment w:id="90" w:author="Alex Messina" w:date="2015-05-25T09:14:00Z" w:initials="AM">
    <w:p w14:paraId="52F829B9" w14:textId="77777777" w:rsidR="00E04514" w:rsidRPr="00A4002A" w:rsidRDefault="00E04514">
      <w:pPr>
        <w:pStyle w:val="CommentText"/>
        <w:rPr>
          <w:rFonts w:ascii="Courier New" w:hAnsi="Courier New" w:cs="Courier New"/>
        </w:rPr>
      </w:pPr>
      <w:r w:rsidRPr="00A4002A">
        <w:rPr>
          <w:rStyle w:val="CommentReference"/>
          <w:rFonts w:ascii="Courier New" w:hAnsi="Courier New" w:cs="Courier New"/>
        </w:rPr>
        <w:annotationRef/>
      </w:r>
      <w:r w:rsidRPr="00A4002A">
        <w:rPr>
          <w:rFonts w:ascii="Courier New" w:hAnsi="Courier New" w:cs="Courier New"/>
        </w:rPr>
        <w:t xml:space="preserve">Messina, A., Biggs, T. </w:t>
      </w:r>
      <w:r>
        <w:rPr>
          <w:rFonts w:ascii="Courier New" w:hAnsi="Courier New" w:cs="Courier New"/>
        </w:rPr>
        <w:t xml:space="preserve">(forthcoming) </w:t>
      </w:r>
      <w:r w:rsidRPr="00A4002A">
        <w:rPr>
          <w:rFonts w:ascii="Courier New" w:hAnsi="Courier New" w:cs="Courier New"/>
          <w:sz w:val="22"/>
        </w:rPr>
        <w:t>“Contributions of human activities to suspended sediment yield during storm events from a steep, small, tropical watershed “</w:t>
      </w:r>
    </w:p>
  </w:comment>
  <w:comment w:id="91" w:author="Alex Messina" w:date="2015-05-25T09:17:00Z" w:initials="AM">
    <w:p w14:paraId="15658D8E" w14:textId="77777777" w:rsidR="00E04514" w:rsidRDefault="00E04514">
      <w:pPr>
        <w:pStyle w:val="CommentText"/>
      </w:pPr>
      <w:r>
        <w:rPr>
          <w:rStyle w:val="CommentReference"/>
        </w:rPr>
        <w:annotationRef/>
      </w:r>
      <w:r w:rsidRPr="00A4002A">
        <w:rPr>
          <w:rFonts w:ascii="Courier New" w:hAnsi="Courier New" w:cs="Courier New"/>
        </w:rPr>
        <w:t xml:space="preserve">Messina, A., Biggs, T. </w:t>
      </w:r>
      <w:r>
        <w:rPr>
          <w:rFonts w:ascii="Courier New" w:hAnsi="Courier New" w:cs="Courier New"/>
        </w:rPr>
        <w:t xml:space="preserve">(forthcoming) </w:t>
      </w:r>
      <w:r w:rsidRPr="00A4002A">
        <w:rPr>
          <w:rFonts w:ascii="Courier New" w:hAnsi="Courier New" w:cs="Courier New"/>
          <w:sz w:val="22"/>
        </w:rPr>
        <w:t>“Contributions of human activities to suspended sediment yield during storm events from a steep, small, tropical watershed “</w:t>
      </w:r>
    </w:p>
  </w:comment>
  <w:comment w:id="92" w:author="Alex Messina" w:date="2015-05-25T09:18:00Z" w:initials="AM">
    <w:p w14:paraId="73F430E9" w14:textId="77777777" w:rsidR="00E04514" w:rsidRDefault="00E04514">
      <w:pPr>
        <w:pStyle w:val="CommentText"/>
      </w:pPr>
      <w:r>
        <w:rPr>
          <w:rStyle w:val="CommentReference"/>
        </w:rPr>
        <w:annotationRef/>
      </w:r>
      <w:r>
        <w:t>Rainfall intensity index?</w:t>
      </w:r>
    </w:p>
  </w:comment>
  <w:comment w:id="93" w:author="Alex Messina" w:date="2015-05-25T09:19:00Z" w:initials="AM">
    <w:p w14:paraId="7A0560EA" w14:textId="77777777" w:rsidR="00E04514" w:rsidRDefault="00E04514">
      <w:pPr>
        <w:pStyle w:val="CommentText"/>
      </w:pPr>
      <w:r>
        <w:rPr>
          <w:rStyle w:val="CommentReference"/>
        </w:rPr>
        <w:annotationRef/>
      </w:r>
      <w:r>
        <w:t>Discharge?</w:t>
      </w:r>
    </w:p>
  </w:comment>
  <w:comment w:id="94" w:author="Susie Holst" w:date="2015-06-25T11:10:00Z" w:initials="SH">
    <w:p w14:paraId="3B63DE07" w14:textId="77777777" w:rsidR="00E04514" w:rsidRDefault="00E04514">
      <w:pPr>
        <w:pStyle w:val="CommentText"/>
      </w:pPr>
      <w:r>
        <w:rPr>
          <w:rStyle w:val="CommentReference"/>
        </w:rPr>
        <w:annotationRef/>
      </w:r>
      <w:r>
        <w:t>Add this and the key metrics to the Summary and recommendations at the end</w:t>
      </w:r>
    </w:p>
  </w:comment>
  <w:comment w:id="95" w:author="Susie Holst" w:date="2015-04-27T13:41:00Z" w:initials="SH">
    <w:p w14:paraId="0149977A" w14:textId="77777777" w:rsidR="00E04514" w:rsidRDefault="00E04514">
      <w:pPr>
        <w:pStyle w:val="CommentText"/>
      </w:pPr>
      <w:r>
        <w:rPr>
          <w:rStyle w:val="CommentReference"/>
        </w:rPr>
        <w:annotationRef/>
      </w:r>
      <w:r>
        <w:t>Citation?</w:t>
      </w:r>
    </w:p>
  </w:comment>
  <w:comment w:id="96" w:author="Trent Biggs" w:date="2015-05-19T08:59:00Z" w:initials="TB">
    <w:p w14:paraId="7F44CA21" w14:textId="77777777" w:rsidR="00E04514" w:rsidRDefault="00E04514">
      <w:pPr>
        <w:pStyle w:val="CommentText"/>
      </w:pPr>
      <w:r>
        <w:rPr>
          <w:rStyle w:val="CommentReference"/>
        </w:rPr>
        <w:annotationRef/>
      </w:r>
      <w:r>
        <w:t>Alex, please insert citation.</w:t>
      </w:r>
    </w:p>
  </w:comment>
  <w:comment w:id="97" w:author="Susie Holst" w:date="2015-06-25T11:10:00Z" w:initials="SH">
    <w:p w14:paraId="0D0B57A4" w14:textId="77777777" w:rsidR="005759AA" w:rsidRDefault="005759AA" w:rsidP="005759AA">
      <w:pPr>
        <w:pStyle w:val="CommentText"/>
      </w:pPr>
      <w:r>
        <w:rPr>
          <w:rStyle w:val="CommentReference"/>
        </w:rPr>
        <w:annotationRef/>
      </w:r>
      <w:r>
        <w:t>Add this and the key metrics to the Summary and recommendations at the end</w:t>
      </w:r>
    </w:p>
  </w:comment>
  <w:comment w:id="98" w:author="Susie Holst" w:date="2015-06-25T17:02:00Z" w:initials="SH">
    <w:p w14:paraId="072DF324" w14:textId="77777777" w:rsidR="00E04514" w:rsidRDefault="00E04514">
      <w:pPr>
        <w:pStyle w:val="CommentText"/>
      </w:pPr>
      <w:r>
        <w:rPr>
          <w:rStyle w:val="CommentReference"/>
        </w:rPr>
        <w:annotationRef/>
      </w:r>
      <w:r w:rsidRPr="002C1D50">
        <w:t xml:space="preserve"> If possible, can we use the turbidity data so it can be compared to the AS Water Quality Standards? </w:t>
      </w:r>
    </w:p>
  </w:comment>
  <w:comment w:id="99" w:author="Trent Biggs" w:date="2015-05-19T11:04:00Z" w:initials="TB">
    <w:p w14:paraId="08D56746" w14:textId="77777777" w:rsidR="00E04514" w:rsidRDefault="00E04514">
      <w:pPr>
        <w:pStyle w:val="CommentText"/>
      </w:pPr>
      <w:r>
        <w:rPr>
          <w:rStyle w:val="CommentReference"/>
        </w:rPr>
        <w:annotationRef/>
      </w:r>
      <w:r>
        <w:t>The baseline values for sediment concentration and SSYEV are summarized in Figures 6 and 7.</w:t>
      </w:r>
    </w:p>
  </w:comment>
  <w:comment w:id="100" w:author="Trent Biggs" w:date="2015-07-01T13:13:00Z" w:initials="TB">
    <w:p w14:paraId="7DE7AEEF" w14:textId="77777777" w:rsidR="00E04514" w:rsidRDefault="00E04514">
      <w:pPr>
        <w:pStyle w:val="CommentText"/>
      </w:pPr>
      <w:r>
        <w:rPr>
          <w:rStyle w:val="CommentReference"/>
        </w:rPr>
        <w:annotationRef/>
      </w:r>
      <w:r>
        <w:t>7/1/2015:  Alex, can you add a dotted line of SSC limit for AS WQ standards?</w:t>
      </w:r>
    </w:p>
  </w:comment>
  <w:comment w:id="111" w:author="Alex Messina" w:date="2015-07-01T15:03:00Z" w:initials="AM">
    <w:p w14:paraId="60D023DC" w14:textId="27F132CE" w:rsidR="000E709A" w:rsidRDefault="000E709A">
      <w:pPr>
        <w:pStyle w:val="CommentText"/>
      </w:pPr>
      <w:r>
        <w:rPr>
          <w:rStyle w:val="CommentReference"/>
        </w:rPr>
        <w:annotationRef/>
      </w:r>
      <w:r>
        <w:t>There are several sources. Erftemeijer presents a pretty comprehensive review. The thresholds and responses vary greatly by species and location but these are commonly used guidelines</w:t>
      </w:r>
    </w:p>
  </w:comment>
  <w:comment w:id="113" w:author="Susie Holst" w:date="2015-06-24T11:45:00Z" w:initials="SH">
    <w:p w14:paraId="5EBA9EFA" w14:textId="77777777" w:rsidR="00E04514" w:rsidRDefault="00E04514">
      <w:pPr>
        <w:pStyle w:val="CommentText"/>
      </w:pPr>
      <w:r>
        <w:rPr>
          <w:rStyle w:val="CommentReference"/>
        </w:rPr>
        <w:annotationRef/>
      </w:r>
      <w:r>
        <w:t>Do you have this from your notes? Still having a hard time pinpointing the time line of events.</w:t>
      </w:r>
    </w:p>
  </w:comment>
  <w:comment w:id="112" w:author="Trent Biggs" w:date="2015-05-19T11:09:00Z" w:initials="TB">
    <w:p w14:paraId="3871CCC4" w14:textId="77777777" w:rsidR="00E04514" w:rsidRDefault="00E04514">
      <w:pPr>
        <w:pStyle w:val="CommentText"/>
      </w:pPr>
      <w:r>
        <w:rPr>
          <w:rStyle w:val="CommentReference"/>
        </w:rPr>
        <w:annotationRef/>
      </w:r>
      <w:r>
        <w:t>Alex, can you clarify the wording here?</w:t>
      </w:r>
    </w:p>
  </w:comment>
  <w:comment w:id="114" w:author="Alex Messina" w:date="2015-05-25T08:17:00Z" w:initials="AM">
    <w:p w14:paraId="00C93CEB" w14:textId="77777777" w:rsidR="00E04514" w:rsidRDefault="00E04514">
      <w:pPr>
        <w:pStyle w:val="CommentText"/>
      </w:pPr>
      <w:r>
        <w:rPr>
          <w:rStyle w:val="CommentReference"/>
        </w:rPr>
        <w:annotationRef/>
      </w:r>
      <w:r>
        <w:t>These extreme values weren’t caused by the groundwater run-on from the blast face; they were likely caused by manual washing of crushed rock and/or small rain events not classified as storms. I think the extremely high values were absent due to covering the quarry roads and surfaces in crushed rock.</w:t>
      </w:r>
    </w:p>
  </w:comment>
  <w:comment w:id="115" w:author="Alex Messina" w:date="2015-05-25T09:24:00Z" w:initials="AM">
    <w:p w14:paraId="4332C250" w14:textId="77777777" w:rsidR="00E04514" w:rsidRDefault="00E04514">
      <w:pPr>
        <w:pStyle w:val="CommentText"/>
      </w:pPr>
      <w:r>
        <w:rPr>
          <w:rStyle w:val="CommentReference"/>
        </w:rPr>
        <w:annotationRef/>
      </w:r>
      <w:r>
        <w:t>This post-mitigation monitoring hasn’t really been described.</w:t>
      </w:r>
    </w:p>
  </w:comment>
  <w:comment w:id="116" w:author="Susie Holst" w:date="2015-06-25T16:18:00Z" w:initials="SH">
    <w:p w14:paraId="0D5540B9" w14:textId="77777777" w:rsidR="00E04514" w:rsidRDefault="00E04514">
      <w:pPr>
        <w:pStyle w:val="CommentText"/>
      </w:pPr>
      <w:r>
        <w:rPr>
          <w:rStyle w:val="CommentReference"/>
        </w:rPr>
        <w:annotationRef/>
      </w:r>
      <w:r>
        <w:t>Add to Summary and Recommendations at the end</w:t>
      </w:r>
    </w:p>
  </w:comment>
  <w:comment w:id="117" w:author="Susie Holst" w:date="2015-06-25T16:20:00Z" w:initials="SH">
    <w:p w14:paraId="1AA0A6FE" w14:textId="77777777" w:rsidR="00E04514" w:rsidRDefault="00E04514">
      <w:pPr>
        <w:pStyle w:val="CommentText"/>
      </w:pPr>
      <w:r>
        <w:rPr>
          <w:rStyle w:val="CommentReference"/>
        </w:rPr>
        <w:annotationRef/>
      </w:r>
      <w:r>
        <w:t>Would we recommend that SedPods are monitored into the future to quantify changes in sedimentation rates on the reef?</w:t>
      </w:r>
    </w:p>
  </w:comment>
  <w:comment w:id="119" w:author="Susie Holst" w:date="2015-06-24T11:52:00Z" w:initials="SH">
    <w:p w14:paraId="20331114" w14:textId="77777777" w:rsidR="00E04514" w:rsidRDefault="00E04514">
      <w:pPr>
        <w:pStyle w:val="CommentText"/>
      </w:pPr>
      <w:r>
        <w:rPr>
          <w:rStyle w:val="CommentReference"/>
        </w:rPr>
        <w:annotationRef/>
      </w:r>
      <w:r>
        <w:t>I agree with Alex’s comment below – reword?</w:t>
      </w:r>
    </w:p>
  </w:comment>
  <w:comment w:id="118" w:author="Alex Messina" w:date="2015-05-25T09:25:00Z" w:initials="AM">
    <w:p w14:paraId="6222E596" w14:textId="77777777" w:rsidR="00E04514" w:rsidRDefault="00E04514">
      <w:pPr>
        <w:pStyle w:val="CommentText"/>
      </w:pPr>
      <w:r>
        <w:rPr>
          <w:rStyle w:val="CommentReference"/>
        </w:rPr>
        <w:annotationRef/>
      </w:r>
      <w:r>
        <w:t>I’m not sure this makes sense. The fine, terrigenous sediment will still be in the bay and can be resuspended. I wouldn’t necessarily expect it to decrease immediately</w:t>
      </w:r>
    </w:p>
  </w:comment>
  <w:comment w:id="130" w:author="Susie Holst" w:date="2015-06-25T16:27:00Z" w:initials="SH">
    <w:p w14:paraId="6FCE839B" w14:textId="77777777" w:rsidR="00E04514" w:rsidRDefault="00E04514">
      <w:pPr>
        <w:pStyle w:val="CommentText"/>
      </w:pPr>
      <w:r>
        <w:rPr>
          <w:rStyle w:val="CommentReference"/>
        </w:rPr>
        <w:annotationRef/>
      </w:r>
      <w:r>
        <w:t>Add to Summary at end</w:t>
      </w:r>
    </w:p>
  </w:comment>
  <w:comment w:id="134" w:author="Susie Holst" w:date="2015-06-25T16:29:00Z" w:initials="SH">
    <w:p w14:paraId="609BC286" w14:textId="77777777" w:rsidR="00E04514" w:rsidRDefault="00E04514">
      <w:pPr>
        <w:pStyle w:val="CommentText"/>
      </w:pPr>
      <w:r>
        <w:rPr>
          <w:rStyle w:val="CommentReference"/>
        </w:rPr>
        <w:annotationRef/>
      </w:r>
      <w:r>
        <w:t>Add to Summary at end</w:t>
      </w:r>
    </w:p>
  </w:comment>
  <w:comment w:id="138" w:author="Susie Holst" w:date="2015-06-25T16:30:00Z" w:initials="SH">
    <w:p w14:paraId="52827A33" w14:textId="77777777" w:rsidR="00E04514" w:rsidRDefault="00E04514">
      <w:pPr>
        <w:pStyle w:val="CommentText"/>
      </w:pPr>
      <w:r>
        <w:rPr>
          <w:rStyle w:val="CommentReference"/>
        </w:rPr>
        <w:annotationRef/>
      </w:r>
      <w:r>
        <w:t>Add to Summary at end?</w:t>
      </w:r>
    </w:p>
  </w:comment>
  <w:comment w:id="142" w:author="Susie Holst" w:date="2015-06-25T16:31:00Z" w:initials="SH">
    <w:p w14:paraId="7296E977" w14:textId="77777777" w:rsidR="00E04514" w:rsidRDefault="00E04514">
      <w:pPr>
        <w:pStyle w:val="CommentText"/>
      </w:pPr>
      <w:r>
        <w:rPr>
          <w:rStyle w:val="CommentReference"/>
        </w:rPr>
        <w:annotationRef/>
      </w:r>
      <w:r>
        <w:t>Add to Summary at end</w:t>
      </w:r>
    </w:p>
  </w:comment>
  <w:comment w:id="143" w:author="Susie Holst" w:date="2015-06-25T16:33:00Z" w:initials="SH">
    <w:p w14:paraId="22876C80" w14:textId="77777777" w:rsidR="00E04514" w:rsidRDefault="00E04514">
      <w:pPr>
        <w:pStyle w:val="CommentText"/>
      </w:pPr>
      <w:r>
        <w:rPr>
          <w:rStyle w:val="CommentReference"/>
        </w:rPr>
        <w:annotationRef/>
      </w:r>
      <w:r>
        <w:t>Add to Summary at end</w:t>
      </w:r>
    </w:p>
  </w:comment>
  <w:comment w:id="144" w:author="Susie Holst" w:date="2015-06-25T16:33:00Z" w:initials="SH">
    <w:p w14:paraId="405A1E20" w14:textId="77777777" w:rsidR="00E04514" w:rsidRDefault="00E04514">
      <w:pPr>
        <w:pStyle w:val="CommentText"/>
      </w:pPr>
      <w:r>
        <w:rPr>
          <w:rStyle w:val="CommentReference"/>
        </w:rPr>
        <w:annotationRef/>
      </w:r>
      <w:r>
        <w:t>Add to Summary at end</w:t>
      </w:r>
    </w:p>
  </w:comment>
  <w:comment w:id="146" w:author="Susie Holst" w:date="2015-06-25T16:34:00Z" w:initials="SH">
    <w:p w14:paraId="5C42913B" w14:textId="77777777" w:rsidR="00E04514" w:rsidRDefault="00E04514">
      <w:pPr>
        <w:pStyle w:val="CommentText"/>
      </w:pPr>
      <w:r>
        <w:rPr>
          <w:rStyle w:val="CommentReference"/>
        </w:rPr>
        <w:annotationRef/>
      </w:r>
      <w:r>
        <w:t>Add to Summary at end</w:t>
      </w:r>
    </w:p>
  </w:comment>
  <w:comment w:id="148" w:author="Susie Holst" w:date="2015-06-25T16:35:00Z" w:initials="SH">
    <w:p w14:paraId="00CA7BF3" w14:textId="77777777" w:rsidR="00E04514" w:rsidRDefault="00E04514">
      <w:pPr>
        <w:pStyle w:val="CommentText"/>
      </w:pPr>
      <w:r>
        <w:rPr>
          <w:rStyle w:val="CommentReference"/>
        </w:rPr>
        <w:annotationRef/>
      </w:r>
      <w:r>
        <w:t>Add to Summary at end</w:t>
      </w:r>
    </w:p>
  </w:comment>
  <w:comment w:id="149" w:author="Susie Holst" w:date="2015-06-25T16:35:00Z" w:initials="SH">
    <w:p w14:paraId="7301C1E3" w14:textId="77777777" w:rsidR="00E04514" w:rsidRDefault="00E04514">
      <w:pPr>
        <w:pStyle w:val="CommentText"/>
      </w:pPr>
      <w:r>
        <w:rPr>
          <w:rStyle w:val="CommentReference"/>
        </w:rPr>
        <w:annotationRef/>
      </w:r>
      <w:r>
        <w:t>Add to Summary at end</w:t>
      </w:r>
    </w:p>
  </w:comment>
  <w:comment w:id="150" w:author="Susie Holst" w:date="2015-06-25T16:36:00Z" w:initials="SH">
    <w:p w14:paraId="25780C8A" w14:textId="77777777" w:rsidR="00E04514" w:rsidRDefault="00E04514">
      <w:pPr>
        <w:pStyle w:val="CommentText"/>
      </w:pPr>
      <w:r>
        <w:rPr>
          <w:rStyle w:val="CommentReference"/>
        </w:rPr>
        <w:annotationRef/>
      </w:r>
      <w:r>
        <w:t>Add to Summary at end</w:t>
      </w:r>
    </w:p>
  </w:comment>
  <w:comment w:id="152" w:author="Susie Holst" w:date="2015-06-25T16:07:00Z" w:initials="SH">
    <w:p w14:paraId="0985DEE1" w14:textId="77777777" w:rsidR="00E04514" w:rsidRDefault="00E04514">
      <w:pPr>
        <w:pStyle w:val="CommentText"/>
      </w:pPr>
      <w:r>
        <w:rPr>
          <w:rStyle w:val="CommentReference"/>
        </w:rPr>
        <w:annotationRef/>
      </w:r>
      <w:r>
        <w:t>Dave, can you read this over and add in what’s missing? Doesn’t make sense.</w:t>
      </w:r>
    </w:p>
  </w:comment>
  <w:comment w:id="153" w:author="Susie Holst" w:date="2015-06-25T16:08:00Z" w:initials="SH">
    <w:p w14:paraId="6FC421EC" w14:textId="77777777" w:rsidR="00E04514" w:rsidRDefault="00E04514">
      <w:pPr>
        <w:pStyle w:val="CommentText"/>
      </w:pPr>
      <w:r>
        <w:rPr>
          <w:rStyle w:val="CommentReference"/>
        </w:rPr>
        <w:annotationRef/>
      </w:r>
      <w:r>
        <w:t>Add to Summary and Recommendations at end of document</w:t>
      </w:r>
    </w:p>
  </w:comment>
  <w:comment w:id="171" w:author="Susie Holst" w:date="2015-04-27T13:41:00Z" w:initials="SH">
    <w:p w14:paraId="52563FD0" w14:textId="77777777" w:rsidR="00E04514" w:rsidRDefault="00E04514">
      <w:pPr>
        <w:pStyle w:val="CommentText"/>
      </w:pPr>
      <w:r>
        <w:rPr>
          <w:rStyle w:val="CommentReference"/>
        </w:rPr>
        <w:annotationRef/>
      </w:r>
      <w:r>
        <w:t>We can organize the references later…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F1AB058" w15:done="0"/>
  <w15:commentEx w15:paraId="2DEBFF5B" w15:done="0"/>
  <w15:commentEx w15:paraId="51B0024D" w15:done="0"/>
  <w15:commentEx w15:paraId="68551F4F" w15:done="0"/>
  <w15:commentEx w15:paraId="249F03A6" w15:done="0"/>
  <w15:commentEx w15:paraId="336128E4" w15:done="0"/>
  <w15:commentEx w15:paraId="5F0DD484" w15:done="0"/>
  <w15:commentEx w15:paraId="54984865" w15:done="0"/>
  <w15:commentEx w15:paraId="711E341D" w15:done="0"/>
  <w15:commentEx w15:paraId="6A25AD10" w15:done="0"/>
  <w15:commentEx w15:paraId="426D1C2C" w15:done="0"/>
  <w15:commentEx w15:paraId="6F36A3DB" w15:done="0"/>
  <w15:commentEx w15:paraId="1E38E865" w15:done="0"/>
  <w15:commentEx w15:paraId="08382A76" w15:done="0"/>
  <w15:commentEx w15:paraId="6DC19415" w15:done="0"/>
  <w15:commentEx w15:paraId="365AD1B5" w15:done="0"/>
  <w15:commentEx w15:paraId="6B7ABD5C" w15:done="0"/>
  <w15:commentEx w15:paraId="5EBF53FA" w15:done="0"/>
  <w15:commentEx w15:paraId="6D058AD7" w15:done="0"/>
  <w15:commentEx w15:paraId="08AC3EF6" w15:done="0"/>
  <w15:commentEx w15:paraId="52F829B9" w15:done="0"/>
  <w15:commentEx w15:paraId="15658D8E" w15:done="0"/>
  <w15:commentEx w15:paraId="73F430E9" w15:done="0"/>
  <w15:commentEx w15:paraId="7A0560EA" w15:done="0"/>
  <w15:commentEx w15:paraId="3B63DE07" w15:done="0"/>
  <w15:commentEx w15:paraId="0149977A" w15:done="0"/>
  <w15:commentEx w15:paraId="7F44CA21" w15:done="0"/>
  <w15:commentEx w15:paraId="0D0B57A4" w15:done="0"/>
  <w15:commentEx w15:paraId="072DF324" w15:done="0"/>
  <w15:commentEx w15:paraId="08D56746" w15:done="0"/>
  <w15:commentEx w15:paraId="7DE7AEEF" w15:done="0"/>
  <w15:commentEx w15:paraId="60D023DC" w15:done="0"/>
  <w15:commentEx w15:paraId="5EBA9EFA" w15:done="0"/>
  <w15:commentEx w15:paraId="3871CCC4" w15:done="0"/>
  <w15:commentEx w15:paraId="00C93CEB" w15:done="0"/>
  <w15:commentEx w15:paraId="4332C250" w15:done="0"/>
  <w15:commentEx w15:paraId="0D5540B9" w15:done="0"/>
  <w15:commentEx w15:paraId="1AA0A6FE" w15:done="0"/>
  <w15:commentEx w15:paraId="20331114" w15:done="0"/>
  <w15:commentEx w15:paraId="6222E596" w15:done="0"/>
  <w15:commentEx w15:paraId="6FCE839B" w15:done="0"/>
  <w15:commentEx w15:paraId="609BC286" w15:done="0"/>
  <w15:commentEx w15:paraId="52827A33" w15:done="0"/>
  <w15:commentEx w15:paraId="7296E977" w15:done="0"/>
  <w15:commentEx w15:paraId="22876C80" w15:done="0"/>
  <w15:commentEx w15:paraId="405A1E20" w15:done="0"/>
  <w15:commentEx w15:paraId="5C42913B" w15:done="0"/>
  <w15:commentEx w15:paraId="00CA7BF3" w15:done="0"/>
  <w15:commentEx w15:paraId="7301C1E3" w15:done="0"/>
  <w15:commentEx w15:paraId="25780C8A" w15:done="0"/>
  <w15:commentEx w15:paraId="0985DEE1" w15:done="0"/>
  <w15:commentEx w15:paraId="6FC421EC" w15:done="0"/>
  <w15:commentEx w15:paraId="52563FD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25FA35" w14:textId="77777777" w:rsidR="00242D87" w:rsidRDefault="00242D87" w:rsidP="00681D86">
      <w:r>
        <w:separator/>
      </w:r>
    </w:p>
  </w:endnote>
  <w:endnote w:type="continuationSeparator" w:id="0">
    <w:p w14:paraId="180BF1E6" w14:textId="77777777" w:rsidR="00242D87" w:rsidRDefault="00242D87" w:rsidP="00681D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Microsoft Sans Serif">
    <w:panose1 w:val="020B0604020202020204"/>
    <w:charset w:val="00"/>
    <w:family w:val="swiss"/>
    <w:pitch w:val="variable"/>
    <w:sig w:usb0="E1002AFF" w:usb1="C0000002" w:usb2="00000008" w:usb3="00000000" w:csb0="000101FF" w:csb1="00000000"/>
  </w:font>
  <w:font w:name="TimesNewRomanPSMT">
    <w:altName w:val="Times New Roman"/>
    <w:panose1 w:val="00000000000000000000"/>
    <w:charset w:val="00"/>
    <w:family w:val="roman"/>
    <w:notTrueType/>
    <w:pitch w:val="default"/>
    <w:sig w:usb0="00000001" w:usb1="00000000" w:usb2="00000000" w:usb3="00000000" w:csb0="00000009"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0746437"/>
      <w:docPartObj>
        <w:docPartGallery w:val="Page Numbers (Bottom of Page)"/>
        <w:docPartUnique/>
      </w:docPartObj>
    </w:sdtPr>
    <w:sdtEndPr>
      <w:rPr>
        <w:noProof/>
      </w:rPr>
    </w:sdtEndPr>
    <w:sdtContent>
      <w:p w14:paraId="5E261744" w14:textId="77777777" w:rsidR="00E04514" w:rsidRDefault="00E04514">
        <w:pPr>
          <w:pStyle w:val="Footer"/>
          <w:jc w:val="center"/>
        </w:pPr>
        <w:r>
          <w:fldChar w:fldCharType="begin"/>
        </w:r>
        <w:r>
          <w:instrText xml:space="preserve"> PAGE   \* MERGEFORMAT </w:instrText>
        </w:r>
        <w:r>
          <w:fldChar w:fldCharType="separate"/>
        </w:r>
        <w:r w:rsidR="00F9167B">
          <w:rPr>
            <w:noProof/>
          </w:rPr>
          <w:t>22</w:t>
        </w:r>
        <w:r>
          <w:rPr>
            <w:noProof/>
          </w:rPr>
          <w:fldChar w:fldCharType="end"/>
        </w:r>
      </w:p>
    </w:sdtContent>
  </w:sdt>
  <w:p w14:paraId="765777F9" w14:textId="77777777" w:rsidR="00E04514" w:rsidRDefault="00E0451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DEB568" w14:textId="77777777" w:rsidR="00242D87" w:rsidRDefault="00242D87" w:rsidP="00681D86">
      <w:r>
        <w:separator/>
      </w:r>
    </w:p>
  </w:footnote>
  <w:footnote w:type="continuationSeparator" w:id="0">
    <w:p w14:paraId="6CBDDD73" w14:textId="77777777" w:rsidR="00242D87" w:rsidRDefault="00242D87" w:rsidP="00681D8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D9727C5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1E1F9A"/>
    <w:multiLevelType w:val="hybridMultilevel"/>
    <w:tmpl w:val="B5B8F80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9741AA"/>
    <w:multiLevelType w:val="hybridMultilevel"/>
    <w:tmpl w:val="B8AADA5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516F0E"/>
    <w:multiLevelType w:val="hybridMultilevel"/>
    <w:tmpl w:val="B504CB0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E6573E"/>
    <w:multiLevelType w:val="hybridMultilevel"/>
    <w:tmpl w:val="7D022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ED42CA"/>
    <w:multiLevelType w:val="hybridMultilevel"/>
    <w:tmpl w:val="10AE2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ED0FC7"/>
    <w:multiLevelType w:val="hybridMultilevel"/>
    <w:tmpl w:val="E006FB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505B24"/>
    <w:multiLevelType w:val="multilevel"/>
    <w:tmpl w:val="9740F8B0"/>
    <w:lvl w:ilvl="0">
      <w:start w:val="8"/>
      <w:numFmt w:val="decimal"/>
      <w:lvlText w:val="%1"/>
      <w:lvlJc w:val="left"/>
      <w:pPr>
        <w:ind w:left="860" w:hanging="720"/>
      </w:pPr>
      <w:rPr>
        <w:rFonts w:hint="default"/>
      </w:rPr>
    </w:lvl>
    <w:lvl w:ilvl="1">
      <w:start w:val="1"/>
      <w:numFmt w:val="decimal"/>
      <w:lvlText w:val="%1.%2"/>
      <w:lvlJc w:val="left"/>
      <w:pPr>
        <w:ind w:left="860" w:hanging="720"/>
      </w:pPr>
      <w:rPr>
        <w:rFonts w:ascii="Calibri" w:eastAsia="Calibri" w:hAnsi="Calibri" w:hint="default"/>
        <w:b/>
        <w:bCs/>
        <w:sz w:val="22"/>
        <w:szCs w:val="22"/>
      </w:rPr>
    </w:lvl>
    <w:lvl w:ilvl="2">
      <w:start w:val="1"/>
      <w:numFmt w:val="decimal"/>
      <w:lvlText w:val="%3."/>
      <w:lvlJc w:val="left"/>
      <w:pPr>
        <w:ind w:left="1220" w:hanging="360"/>
      </w:pPr>
      <w:rPr>
        <w:rFonts w:ascii="Calibri" w:eastAsia="Calibri" w:hAnsi="Calibri" w:hint="default"/>
        <w:sz w:val="22"/>
        <w:szCs w:val="22"/>
      </w:rPr>
    </w:lvl>
    <w:lvl w:ilvl="3">
      <w:start w:val="1"/>
      <w:numFmt w:val="bullet"/>
      <w:lvlText w:val="•"/>
      <w:lvlJc w:val="left"/>
      <w:pPr>
        <w:ind w:left="3091" w:hanging="360"/>
      </w:pPr>
      <w:rPr>
        <w:rFonts w:hint="default"/>
      </w:rPr>
    </w:lvl>
    <w:lvl w:ilvl="4">
      <w:start w:val="1"/>
      <w:numFmt w:val="bullet"/>
      <w:lvlText w:val="•"/>
      <w:lvlJc w:val="left"/>
      <w:pPr>
        <w:ind w:left="4026" w:hanging="360"/>
      </w:pPr>
      <w:rPr>
        <w:rFonts w:hint="default"/>
      </w:rPr>
    </w:lvl>
    <w:lvl w:ilvl="5">
      <w:start w:val="1"/>
      <w:numFmt w:val="bullet"/>
      <w:lvlText w:val="•"/>
      <w:lvlJc w:val="left"/>
      <w:pPr>
        <w:ind w:left="4962" w:hanging="360"/>
      </w:pPr>
      <w:rPr>
        <w:rFonts w:hint="default"/>
      </w:rPr>
    </w:lvl>
    <w:lvl w:ilvl="6">
      <w:start w:val="1"/>
      <w:numFmt w:val="bullet"/>
      <w:lvlText w:val="•"/>
      <w:lvlJc w:val="left"/>
      <w:pPr>
        <w:ind w:left="5897" w:hanging="360"/>
      </w:pPr>
      <w:rPr>
        <w:rFonts w:hint="default"/>
      </w:rPr>
    </w:lvl>
    <w:lvl w:ilvl="7">
      <w:start w:val="1"/>
      <w:numFmt w:val="bullet"/>
      <w:lvlText w:val="•"/>
      <w:lvlJc w:val="left"/>
      <w:pPr>
        <w:ind w:left="6833" w:hanging="360"/>
      </w:pPr>
      <w:rPr>
        <w:rFonts w:hint="default"/>
      </w:rPr>
    </w:lvl>
    <w:lvl w:ilvl="8">
      <w:start w:val="1"/>
      <w:numFmt w:val="bullet"/>
      <w:lvlText w:val="•"/>
      <w:lvlJc w:val="left"/>
      <w:pPr>
        <w:ind w:left="7768" w:hanging="360"/>
      </w:pPr>
      <w:rPr>
        <w:rFonts w:hint="default"/>
      </w:rPr>
    </w:lvl>
  </w:abstractNum>
  <w:abstractNum w:abstractNumId="8" w15:restartNumberingAfterBreak="0">
    <w:nsid w:val="3BAC70AF"/>
    <w:multiLevelType w:val="hybridMultilevel"/>
    <w:tmpl w:val="6BFAD1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44C66C4"/>
    <w:multiLevelType w:val="hybridMultilevel"/>
    <w:tmpl w:val="B5B8F80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7E84473"/>
    <w:multiLevelType w:val="hybridMultilevel"/>
    <w:tmpl w:val="8A822D72"/>
    <w:lvl w:ilvl="0" w:tplc="1D14F9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D3E08A0"/>
    <w:multiLevelType w:val="hybridMultilevel"/>
    <w:tmpl w:val="1E62FCFE"/>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50B3238B"/>
    <w:multiLevelType w:val="hybridMultilevel"/>
    <w:tmpl w:val="84E84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E87276A"/>
    <w:multiLevelType w:val="hybridMultilevel"/>
    <w:tmpl w:val="90466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EBD4D03"/>
    <w:multiLevelType w:val="hybridMultilevel"/>
    <w:tmpl w:val="64326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CD73402"/>
    <w:multiLevelType w:val="hybridMultilevel"/>
    <w:tmpl w:val="63A2D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DA81C73"/>
    <w:multiLevelType w:val="hybridMultilevel"/>
    <w:tmpl w:val="144647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15"/>
  </w:num>
  <w:num w:numId="4">
    <w:abstractNumId w:val="9"/>
  </w:num>
  <w:num w:numId="5">
    <w:abstractNumId w:val="10"/>
  </w:num>
  <w:num w:numId="6">
    <w:abstractNumId w:val="16"/>
  </w:num>
  <w:num w:numId="7">
    <w:abstractNumId w:val="0"/>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8"/>
  </w:num>
  <w:num w:numId="11">
    <w:abstractNumId w:val="7"/>
  </w:num>
  <w:num w:numId="12">
    <w:abstractNumId w:val="5"/>
  </w:num>
  <w:num w:numId="13">
    <w:abstractNumId w:val="4"/>
  </w:num>
  <w:num w:numId="14">
    <w:abstractNumId w:val="14"/>
  </w:num>
  <w:num w:numId="15">
    <w:abstractNumId w:val="2"/>
  </w:num>
  <w:num w:numId="16">
    <w:abstractNumId w:val="13"/>
  </w:num>
  <w:num w:numId="17">
    <w:abstractNumId w:val="1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lex Messina">
    <w15:presenceInfo w15:providerId="Windows Live" w15:userId="2225572b3707e4fb"/>
  </w15:person>
  <w15:person w15:author="Geography">
    <w15:presenceInfo w15:providerId="None" w15:userId="Geography"/>
  </w15:person>
  <w15:person w15:author="Trent Biggs">
    <w15:presenceInfo w15:providerId="AD" w15:userId="S-1-5-21-1779510897-148652841-929701000-538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4F7D"/>
    <w:rsid w:val="00004F94"/>
    <w:rsid w:val="0000507F"/>
    <w:rsid w:val="000118E9"/>
    <w:rsid w:val="00016595"/>
    <w:rsid w:val="0001693E"/>
    <w:rsid w:val="00017DA0"/>
    <w:rsid w:val="00027AA1"/>
    <w:rsid w:val="0003283C"/>
    <w:rsid w:val="000378BE"/>
    <w:rsid w:val="000433E4"/>
    <w:rsid w:val="0005039B"/>
    <w:rsid w:val="00054B9E"/>
    <w:rsid w:val="000555D7"/>
    <w:rsid w:val="000559B0"/>
    <w:rsid w:val="000565DB"/>
    <w:rsid w:val="00071810"/>
    <w:rsid w:val="000961D0"/>
    <w:rsid w:val="00096D43"/>
    <w:rsid w:val="00096E75"/>
    <w:rsid w:val="000A1815"/>
    <w:rsid w:val="000A22E5"/>
    <w:rsid w:val="000A4CB2"/>
    <w:rsid w:val="000A7099"/>
    <w:rsid w:val="000A75BE"/>
    <w:rsid w:val="000B595F"/>
    <w:rsid w:val="000B6725"/>
    <w:rsid w:val="000D33A1"/>
    <w:rsid w:val="000D5F90"/>
    <w:rsid w:val="000E46EA"/>
    <w:rsid w:val="000E4906"/>
    <w:rsid w:val="000E709A"/>
    <w:rsid w:val="000F28A8"/>
    <w:rsid w:val="000F4CB8"/>
    <w:rsid w:val="000F60C1"/>
    <w:rsid w:val="0010171B"/>
    <w:rsid w:val="00102870"/>
    <w:rsid w:val="001130A7"/>
    <w:rsid w:val="00113D25"/>
    <w:rsid w:val="00124A37"/>
    <w:rsid w:val="00127215"/>
    <w:rsid w:val="00127611"/>
    <w:rsid w:val="00140805"/>
    <w:rsid w:val="00150157"/>
    <w:rsid w:val="001505FD"/>
    <w:rsid w:val="00152678"/>
    <w:rsid w:val="001855CA"/>
    <w:rsid w:val="001941B3"/>
    <w:rsid w:val="00195083"/>
    <w:rsid w:val="001B0F47"/>
    <w:rsid w:val="001C7071"/>
    <w:rsid w:val="001E4174"/>
    <w:rsid w:val="001E4FA4"/>
    <w:rsid w:val="002071A4"/>
    <w:rsid w:val="0021484C"/>
    <w:rsid w:val="00215F22"/>
    <w:rsid w:val="0021655F"/>
    <w:rsid w:val="00216842"/>
    <w:rsid w:val="00217F5A"/>
    <w:rsid w:val="0022043C"/>
    <w:rsid w:val="0022479D"/>
    <w:rsid w:val="002377BC"/>
    <w:rsid w:val="0024065E"/>
    <w:rsid w:val="00242D87"/>
    <w:rsid w:val="00243857"/>
    <w:rsid w:val="00252851"/>
    <w:rsid w:val="00254406"/>
    <w:rsid w:val="00255F4E"/>
    <w:rsid w:val="00263915"/>
    <w:rsid w:val="00264114"/>
    <w:rsid w:val="0027042B"/>
    <w:rsid w:val="00271846"/>
    <w:rsid w:val="00274F34"/>
    <w:rsid w:val="00275A59"/>
    <w:rsid w:val="00284A72"/>
    <w:rsid w:val="00285EA4"/>
    <w:rsid w:val="002922FA"/>
    <w:rsid w:val="00294421"/>
    <w:rsid w:val="002A3D95"/>
    <w:rsid w:val="002B3A6E"/>
    <w:rsid w:val="002B6D77"/>
    <w:rsid w:val="002C1D50"/>
    <w:rsid w:val="002C3185"/>
    <w:rsid w:val="002D7D3F"/>
    <w:rsid w:val="002E0F58"/>
    <w:rsid w:val="002F20EF"/>
    <w:rsid w:val="00302EB3"/>
    <w:rsid w:val="0030558C"/>
    <w:rsid w:val="00307F24"/>
    <w:rsid w:val="00311CDB"/>
    <w:rsid w:val="003365D5"/>
    <w:rsid w:val="00340928"/>
    <w:rsid w:val="00345FD1"/>
    <w:rsid w:val="00366E77"/>
    <w:rsid w:val="00372669"/>
    <w:rsid w:val="00372AC4"/>
    <w:rsid w:val="003827EB"/>
    <w:rsid w:val="00386B1A"/>
    <w:rsid w:val="003A5024"/>
    <w:rsid w:val="003B1FEA"/>
    <w:rsid w:val="003B5924"/>
    <w:rsid w:val="003E0E1B"/>
    <w:rsid w:val="003E68BD"/>
    <w:rsid w:val="003F0049"/>
    <w:rsid w:val="003F4894"/>
    <w:rsid w:val="003F5979"/>
    <w:rsid w:val="003F7C0E"/>
    <w:rsid w:val="0040087B"/>
    <w:rsid w:val="004042F2"/>
    <w:rsid w:val="00416065"/>
    <w:rsid w:val="004160FB"/>
    <w:rsid w:val="00424D00"/>
    <w:rsid w:val="0044388A"/>
    <w:rsid w:val="004439B2"/>
    <w:rsid w:val="0044533D"/>
    <w:rsid w:val="00446164"/>
    <w:rsid w:val="00452312"/>
    <w:rsid w:val="00455C8D"/>
    <w:rsid w:val="00457334"/>
    <w:rsid w:val="00465816"/>
    <w:rsid w:val="00467036"/>
    <w:rsid w:val="00475DF0"/>
    <w:rsid w:val="004766D7"/>
    <w:rsid w:val="00492B2E"/>
    <w:rsid w:val="0049682D"/>
    <w:rsid w:val="004A0795"/>
    <w:rsid w:val="004A2CFD"/>
    <w:rsid w:val="004B745F"/>
    <w:rsid w:val="004C6DF6"/>
    <w:rsid w:val="004D16AB"/>
    <w:rsid w:val="004D56CA"/>
    <w:rsid w:val="004F5A6A"/>
    <w:rsid w:val="005001F5"/>
    <w:rsid w:val="00525A5B"/>
    <w:rsid w:val="005356E9"/>
    <w:rsid w:val="00537DF1"/>
    <w:rsid w:val="00540288"/>
    <w:rsid w:val="005447B8"/>
    <w:rsid w:val="00546299"/>
    <w:rsid w:val="00550A10"/>
    <w:rsid w:val="0055194E"/>
    <w:rsid w:val="005532E1"/>
    <w:rsid w:val="00554F7E"/>
    <w:rsid w:val="00567296"/>
    <w:rsid w:val="005759AA"/>
    <w:rsid w:val="005769FF"/>
    <w:rsid w:val="00577E60"/>
    <w:rsid w:val="00584B47"/>
    <w:rsid w:val="00594706"/>
    <w:rsid w:val="005A32C0"/>
    <w:rsid w:val="005B30ED"/>
    <w:rsid w:val="005C19DC"/>
    <w:rsid w:val="005C3066"/>
    <w:rsid w:val="005C6540"/>
    <w:rsid w:val="005E3A99"/>
    <w:rsid w:val="005E58B7"/>
    <w:rsid w:val="005F07A8"/>
    <w:rsid w:val="005F08F2"/>
    <w:rsid w:val="0060204F"/>
    <w:rsid w:val="0061006E"/>
    <w:rsid w:val="0061489C"/>
    <w:rsid w:val="00631599"/>
    <w:rsid w:val="00632883"/>
    <w:rsid w:val="00634BC7"/>
    <w:rsid w:val="00652D69"/>
    <w:rsid w:val="006533DC"/>
    <w:rsid w:val="00654039"/>
    <w:rsid w:val="006645DC"/>
    <w:rsid w:val="00681D86"/>
    <w:rsid w:val="00682949"/>
    <w:rsid w:val="006832C8"/>
    <w:rsid w:val="00684FA4"/>
    <w:rsid w:val="0068798B"/>
    <w:rsid w:val="00690E9D"/>
    <w:rsid w:val="006A21A7"/>
    <w:rsid w:val="006B18CD"/>
    <w:rsid w:val="006B3E11"/>
    <w:rsid w:val="006B5235"/>
    <w:rsid w:val="006C4226"/>
    <w:rsid w:val="006C535F"/>
    <w:rsid w:val="006C5561"/>
    <w:rsid w:val="006C581B"/>
    <w:rsid w:val="006D421D"/>
    <w:rsid w:val="006D4D39"/>
    <w:rsid w:val="006D670C"/>
    <w:rsid w:val="006E5634"/>
    <w:rsid w:val="006F1B2E"/>
    <w:rsid w:val="006F316B"/>
    <w:rsid w:val="00701945"/>
    <w:rsid w:val="00716BB0"/>
    <w:rsid w:val="007464DD"/>
    <w:rsid w:val="00763671"/>
    <w:rsid w:val="00764679"/>
    <w:rsid w:val="0077744B"/>
    <w:rsid w:val="00781BA7"/>
    <w:rsid w:val="0078393F"/>
    <w:rsid w:val="007A1F1D"/>
    <w:rsid w:val="007C0167"/>
    <w:rsid w:val="007C0DFE"/>
    <w:rsid w:val="007C1DFE"/>
    <w:rsid w:val="007D7023"/>
    <w:rsid w:val="00821994"/>
    <w:rsid w:val="00822A98"/>
    <w:rsid w:val="008318A7"/>
    <w:rsid w:val="00833873"/>
    <w:rsid w:val="008360D3"/>
    <w:rsid w:val="00837715"/>
    <w:rsid w:val="00851B10"/>
    <w:rsid w:val="00852431"/>
    <w:rsid w:val="008644EE"/>
    <w:rsid w:val="00887360"/>
    <w:rsid w:val="008947E9"/>
    <w:rsid w:val="008A2E1F"/>
    <w:rsid w:val="008B743F"/>
    <w:rsid w:val="008C67AF"/>
    <w:rsid w:val="008C6E9D"/>
    <w:rsid w:val="008C7607"/>
    <w:rsid w:val="008C7EB3"/>
    <w:rsid w:val="008D3A00"/>
    <w:rsid w:val="008D7360"/>
    <w:rsid w:val="008E0685"/>
    <w:rsid w:val="008F6308"/>
    <w:rsid w:val="0090225D"/>
    <w:rsid w:val="00902BDB"/>
    <w:rsid w:val="00907FA7"/>
    <w:rsid w:val="00925F44"/>
    <w:rsid w:val="00927B9C"/>
    <w:rsid w:val="009326BD"/>
    <w:rsid w:val="00941EA4"/>
    <w:rsid w:val="00955255"/>
    <w:rsid w:val="00973A67"/>
    <w:rsid w:val="009875A1"/>
    <w:rsid w:val="00991330"/>
    <w:rsid w:val="00993D51"/>
    <w:rsid w:val="00996076"/>
    <w:rsid w:val="009A13E4"/>
    <w:rsid w:val="009A214F"/>
    <w:rsid w:val="009B4597"/>
    <w:rsid w:val="009B7E0A"/>
    <w:rsid w:val="009C3601"/>
    <w:rsid w:val="009C3D67"/>
    <w:rsid w:val="009C5159"/>
    <w:rsid w:val="009D1E83"/>
    <w:rsid w:val="009E23D9"/>
    <w:rsid w:val="009E5B9B"/>
    <w:rsid w:val="009E73FE"/>
    <w:rsid w:val="009F1475"/>
    <w:rsid w:val="009F14ED"/>
    <w:rsid w:val="00A010D8"/>
    <w:rsid w:val="00A02056"/>
    <w:rsid w:val="00A035DD"/>
    <w:rsid w:val="00A06B31"/>
    <w:rsid w:val="00A07CB6"/>
    <w:rsid w:val="00A128F4"/>
    <w:rsid w:val="00A12EDB"/>
    <w:rsid w:val="00A15390"/>
    <w:rsid w:val="00A16B65"/>
    <w:rsid w:val="00A2475F"/>
    <w:rsid w:val="00A30E79"/>
    <w:rsid w:val="00A31026"/>
    <w:rsid w:val="00A33AC3"/>
    <w:rsid w:val="00A366AB"/>
    <w:rsid w:val="00A4002A"/>
    <w:rsid w:val="00A47A8A"/>
    <w:rsid w:val="00A512F9"/>
    <w:rsid w:val="00A53D77"/>
    <w:rsid w:val="00A63B36"/>
    <w:rsid w:val="00A63EA2"/>
    <w:rsid w:val="00A64B58"/>
    <w:rsid w:val="00A656E9"/>
    <w:rsid w:val="00A77B35"/>
    <w:rsid w:val="00A80F17"/>
    <w:rsid w:val="00A822EB"/>
    <w:rsid w:val="00A82684"/>
    <w:rsid w:val="00A86E55"/>
    <w:rsid w:val="00A92E4D"/>
    <w:rsid w:val="00A95B5C"/>
    <w:rsid w:val="00AA5511"/>
    <w:rsid w:val="00AA66C6"/>
    <w:rsid w:val="00AB04AF"/>
    <w:rsid w:val="00AB05DF"/>
    <w:rsid w:val="00AB7FF2"/>
    <w:rsid w:val="00AD4261"/>
    <w:rsid w:val="00AE0A47"/>
    <w:rsid w:val="00AE5760"/>
    <w:rsid w:val="00AF2DB0"/>
    <w:rsid w:val="00AF3911"/>
    <w:rsid w:val="00B05C45"/>
    <w:rsid w:val="00B06881"/>
    <w:rsid w:val="00B1632F"/>
    <w:rsid w:val="00B23C93"/>
    <w:rsid w:val="00B23D1E"/>
    <w:rsid w:val="00B265B7"/>
    <w:rsid w:val="00B41B25"/>
    <w:rsid w:val="00B4584A"/>
    <w:rsid w:val="00B46BBB"/>
    <w:rsid w:val="00B5209D"/>
    <w:rsid w:val="00B6198C"/>
    <w:rsid w:val="00B64DBF"/>
    <w:rsid w:val="00B64DF2"/>
    <w:rsid w:val="00B705F6"/>
    <w:rsid w:val="00B72367"/>
    <w:rsid w:val="00B74160"/>
    <w:rsid w:val="00B74FAE"/>
    <w:rsid w:val="00B75911"/>
    <w:rsid w:val="00B77D76"/>
    <w:rsid w:val="00B826FC"/>
    <w:rsid w:val="00B83C88"/>
    <w:rsid w:val="00BA42B2"/>
    <w:rsid w:val="00BA7F16"/>
    <w:rsid w:val="00BB44C8"/>
    <w:rsid w:val="00BC4071"/>
    <w:rsid w:val="00BD51F2"/>
    <w:rsid w:val="00BD69D9"/>
    <w:rsid w:val="00BE48E6"/>
    <w:rsid w:val="00BE58C5"/>
    <w:rsid w:val="00BE7996"/>
    <w:rsid w:val="00BF00B7"/>
    <w:rsid w:val="00BF38E4"/>
    <w:rsid w:val="00C2073F"/>
    <w:rsid w:val="00C2764B"/>
    <w:rsid w:val="00C3303C"/>
    <w:rsid w:val="00C35135"/>
    <w:rsid w:val="00C44C2E"/>
    <w:rsid w:val="00C47016"/>
    <w:rsid w:val="00C528F8"/>
    <w:rsid w:val="00C53957"/>
    <w:rsid w:val="00C571CA"/>
    <w:rsid w:val="00C611C1"/>
    <w:rsid w:val="00C6451B"/>
    <w:rsid w:val="00C66260"/>
    <w:rsid w:val="00C74125"/>
    <w:rsid w:val="00C7686D"/>
    <w:rsid w:val="00C85DF5"/>
    <w:rsid w:val="00C90740"/>
    <w:rsid w:val="00C92113"/>
    <w:rsid w:val="00C973F6"/>
    <w:rsid w:val="00CA129A"/>
    <w:rsid w:val="00CC0ADB"/>
    <w:rsid w:val="00CC271F"/>
    <w:rsid w:val="00CC65C3"/>
    <w:rsid w:val="00CD4AFA"/>
    <w:rsid w:val="00CE1D1F"/>
    <w:rsid w:val="00CE3DB7"/>
    <w:rsid w:val="00CE7AD4"/>
    <w:rsid w:val="00CF5608"/>
    <w:rsid w:val="00CF7BBF"/>
    <w:rsid w:val="00D07D40"/>
    <w:rsid w:val="00D10A9C"/>
    <w:rsid w:val="00D1305D"/>
    <w:rsid w:val="00D22742"/>
    <w:rsid w:val="00D30D56"/>
    <w:rsid w:val="00D32D36"/>
    <w:rsid w:val="00D33593"/>
    <w:rsid w:val="00D37627"/>
    <w:rsid w:val="00D37DA3"/>
    <w:rsid w:val="00D63268"/>
    <w:rsid w:val="00D637F3"/>
    <w:rsid w:val="00D8632B"/>
    <w:rsid w:val="00DA32BF"/>
    <w:rsid w:val="00DB1EBC"/>
    <w:rsid w:val="00DB47F5"/>
    <w:rsid w:val="00DB4BA1"/>
    <w:rsid w:val="00DB77F2"/>
    <w:rsid w:val="00DC1087"/>
    <w:rsid w:val="00DC3D8A"/>
    <w:rsid w:val="00DC45AC"/>
    <w:rsid w:val="00DC66F4"/>
    <w:rsid w:val="00DD0557"/>
    <w:rsid w:val="00DD250B"/>
    <w:rsid w:val="00DD2B2F"/>
    <w:rsid w:val="00DD3551"/>
    <w:rsid w:val="00DD3B02"/>
    <w:rsid w:val="00DD4F7D"/>
    <w:rsid w:val="00DD5B7D"/>
    <w:rsid w:val="00DD7EB1"/>
    <w:rsid w:val="00DE51C4"/>
    <w:rsid w:val="00DE6CEE"/>
    <w:rsid w:val="00DF2FA2"/>
    <w:rsid w:val="00E01E7E"/>
    <w:rsid w:val="00E04514"/>
    <w:rsid w:val="00E133C5"/>
    <w:rsid w:val="00E151A1"/>
    <w:rsid w:val="00E254CC"/>
    <w:rsid w:val="00E26608"/>
    <w:rsid w:val="00E342E3"/>
    <w:rsid w:val="00E34CAB"/>
    <w:rsid w:val="00E3661D"/>
    <w:rsid w:val="00E5114F"/>
    <w:rsid w:val="00E611A4"/>
    <w:rsid w:val="00E61277"/>
    <w:rsid w:val="00E639E7"/>
    <w:rsid w:val="00E74C1A"/>
    <w:rsid w:val="00E83077"/>
    <w:rsid w:val="00E91233"/>
    <w:rsid w:val="00E92A76"/>
    <w:rsid w:val="00E96754"/>
    <w:rsid w:val="00E978D9"/>
    <w:rsid w:val="00EA59A4"/>
    <w:rsid w:val="00EA7E7D"/>
    <w:rsid w:val="00EB3EE2"/>
    <w:rsid w:val="00EB5823"/>
    <w:rsid w:val="00EC077E"/>
    <w:rsid w:val="00EC5F2B"/>
    <w:rsid w:val="00ED2DC5"/>
    <w:rsid w:val="00EE1ECE"/>
    <w:rsid w:val="00EE6D37"/>
    <w:rsid w:val="00EE7A22"/>
    <w:rsid w:val="00EF4B07"/>
    <w:rsid w:val="00F11DDE"/>
    <w:rsid w:val="00F131D0"/>
    <w:rsid w:val="00F16FF9"/>
    <w:rsid w:val="00F268D2"/>
    <w:rsid w:val="00F44B94"/>
    <w:rsid w:val="00F5136B"/>
    <w:rsid w:val="00F53419"/>
    <w:rsid w:val="00F577F7"/>
    <w:rsid w:val="00F6038F"/>
    <w:rsid w:val="00F64EB7"/>
    <w:rsid w:val="00F77AEF"/>
    <w:rsid w:val="00F82309"/>
    <w:rsid w:val="00F85967"/>
    <w:rsid w:val="00F87A1A"/>
    <w:rsid w:val="00F9167B"/>
    <w:rsid w:val="00FA07E0"/>
    <w:rsid w:val="00FB660B"/>
    <w:rsid w:val="00FC2FD3"/>
    <w:rsid w:val="00FC3CDD"/>
    <w:rsid w:val="00FC6713"/>
    <w:rsid w:val="00FD25D1"/>
    <w:rsid w:val="00FD3719"/>
    <w:rsid w:val="00FE38D0"/>
    <w:rsid w:val="00FE4638"/>
    <w:rsid w:val="00FF353F"/>
    <w:rsid w:val="00FF6E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25938F"/>
  <w15:docId w15:val="{891AEF47-3333-40A3-B464-441D93ED08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4514"/>
    <w:pPr>
      <w:spacing w:after="0" w:line="240" w:lineRule="auto"/>
    </w:pPr>
    <w:rPr>
      <w:rFonts w:eastAsia="Times New Roman" w:cs="Times New Roman"/>
      <w:szCs w:val="20"/>
    </w:rPr>
  </w:style>
  <w:style w:type="paragraph" w:styleId="Heading1">
    <w:name w:val="heading 1"/>
    <w:basedOn w:val="Normal"/>
    <w:next w:val="Normal"/>
    <w:link w:val="Heading1Char"/>
    <w:uiPriority w:val="9"/>
    <w:qFormat/>
    <w:rsid w:val="00A128F4"/>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A128F4"/>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A80F17"/>
    <w:pPr>
      <w:spacing w:before="200" w:line="271" w:lineRule="auto"/>
      <w:outlineLvl w:val="2"/>
    </w:pPr>
    <w:rPr>
      <w:rFonts w:asciiTheme="majorHAnsi" w:eastAsiaTheme="majorEastAsia" w:hAnsiTheme="majorHAnsi" w:cstheme="majorBidi"/>
      <w:i/>
      <w:iCs/>
      <w:smallCaps/>
      <w:spacing w:val="5"/>
      <w:sz w:val="26"/>
      <w:szCs w:val="26"/>
      <w:lang w:bidi="en-US"/>
    </w:rPr>
  </w:style>
  <w:style w:type="paragraph" w:styleId="Heading4">
    <w:name w:val="heading 4"/>
    <w:basedOn w:val="Normal"/>
    <w:next w:val="Normal"/>
    <w:link w:val="Heading4Char"/>
    <w:uiPriority w:val="9"/>
    <w:unhideWhenUsed/>
    <w:qFormat/>
    <w:rsid w:val="000F28A8"/>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A64B58"/>
    <w:pPr>
      <w:keepNext/>
      <w:keepLines/>
      <w:spacing w:before="200"/>
      <w:outlineLvl w:val="4"/>
    </w:pPr>
    <w:rPr>
      <w:rFonts w:asciiTheme="majorHAnsi" w:eastAsiaTheme="majorEastAsia" w:hAnsiTheme="majorHAnsi" w:cstheme="majorBidi"/>
      <w:color w:val="243F60" w:themeColor="accent1" w:themeShade="7F"/>
    </w:rPr>
  </w:style>
  <w:style w:type="paragraph" w:styleId="Heading9">
    <w:name w:val="heading 9"/>
    <w:basedOn w:val="Normal"/>
    <w:next w:val="Normal"/>
    <w:link w:val="Heading9Char"/>
    <w:uiPriority w:val="9"/>
    <w:semiHidden/>
    <w:unhideWhenUsed/>
    <w:qFormat/>
    <w:rsid w:val="00A64B58"/>
    <w:pPr>
      <w:keepNext/>
      <w:keepLines/>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C0167"/>
    <w:pPr>
      <w:ind w:left="720"/>
      <w:contextualSpacing/>
    </w:pPr>
  </w:style>
  <w:style w:type="paragraph" w:styleId="BalloonText">
    <w:name w:val="Balloon Text"/>
    <w:basedOn w:val="Normal"/>
    <w:link w:val="BalloonTextChar"/>
    <w:uiPriority w:val="99"/>
    <w:semiHidden/>
    <w:unhideWhenUsed/>
    <w:rsid w:val="009A214F"/>
    <w:rPr>
      <w:rFonts w:ascii="Tahoma" w:hAnsi="Tahoma" w:cs="Tahoma"/>
      <w:sz w:val="16"/>
      <w:szCs w:val="16"/>
    </w:rPr>
  </w:style>
  <w:style w:type="character" w:customStyle="1" w:styleId="BalloonTextChar">
    <w:name w:val="Balloon Text Char"/>
    <w:basedOn w:val="DefaultParagraphFont"/>
    <w:link w:val="BalloonText"/>
    <w:uiPriority w:val="99"/>
    <w:semiHidden/>
    <w:rsid w:val="009A214F"/>
    <w:rPr>
      <w:rFonts w:ascii="Tahoma" w:eastAsia="Times New Roman" w:hAnsi="Tahoma" w:cs="Tahoma"/>
      <w:sz w:val="16"/>
      <w:szCs w:val="16"/>
    </w:rPr>
  </w:style>
  <w:style w:type="character" w:styleId="CommentReference">
    <w:name w:val="annotation reference"/>
    <w:basedOn w:val="DefaultParagraphFont"/>
    <w:uiPriority w:val="99"/>
    <w:semiHidden/>
    <w:unhideWhenUsed/>
    <w:rsid w:val="00AB05DF"/>
    <w:rPr>
      <w:sz w:val="16"/>
      <w:szCs w:val="16"/>
    </w:rPr>
  </w:style>
  <w:style w:type="paragraph" w:styleId="CommentText">
    <w:name w:val="annotation text"/>
    <w:basedOn w:val="Normal"/>
    <w:link w:val="CommentTextChar"/>
    <w:uiPriority w:val="99"/>
    <w:unhideWhenUsed/>
    <w:rsid w:val="00AB05DF"/>
    <w:rPr>
      <w:sz w:val="20"/>
    </w:rPr>
  </w:style>
  <w:style w:type="character" w:customStyle="1" w:styleId="CommentTextChar">
    <w:name w:val="Comment Text Char"/>
    <w:basedOn w:val="DefaultParagraphFont"/>
    <w:link w:val="CommentText"/>
    <w:uiPriority w:val="99"/>
    <w:rsid w:val="00AB05DF"/>
    <w:rPr>
      <w:rFonts w:ascii="Courier" w:eastAsia="Times New Roman" w:hAnsi="Courier" w:cs="Times New Roman"/>
      <w:sz w:val="20"/>
      <w:szCs w:val="20"/>
    </w:rPr>
  </w:style>
  <w:style w:type="paragraph" w:styleId="CommentSubject">
    <w:name w:val="annotation subject"/>
    <w:basedOn w:val="CommentText"/>
    <w:next w:val="CommentText"/>
    <w:link w:val="CommentSubjectChar"/>
    <w:uiPriority w:val="99"/>
    <w:semiHidden/>
    <w:unhideWhenUsed/>
    <w:rsid w:val="00AB05DF"/>
    <w:rPr>
      <w:b/>
      <w:bCs/>
    </w:rPr>
  </w:style>
  <w:style w:type="character" w:customStyle="1" w:styleId="CommentSubjectChar">
    <w:name w:val="Comment Subject Char"/>
    <w:basedOn w:val="CommentTextChar"/>
    <w:link w:val="CommentSubject"/>
    <w:uiPriority w:val="99"/>
    <w:semiHidden/>
    <w:rsid w:val="00AB05DF"/>
    <w:rPr>
      <w:rFonts w:ascii="Courier" w:eastAsia="Times New Roman" w:hAnsi="Courier" w:cs="Times New Roman"/>
      <w:b/>
      <w:bCs/>
      <w:sz w:val="20"/>
      <w:szCs w:val="20"/>
    </w:rPr>
  </w:style>
  <w:style w:type="paragraph" w:styleId="NormalWeb">
    <w:name w:val="Normal (Web)"/>
    <w:basedOn w:val="Normal"/>
    <w:uiPriority w:val="99"/>
    <w:unhideWhenUsed/>
    <w:rsid w:val="000A1815"/>
    <w:pPr>
      <w:spacing w:before="100" w:beforeAutospacing="1" w:after="100" w:afterAutospacing="1"/>
    </w:pPr>
    <w:rPr>
      <w:rFonts w:ascii="Times New Roman" w:eastAsiaTheme="minorEastAsia" w:hAnsi="Times New Roman"/>
      <w:szCs w:val="24"/>
    </w:rPr>
  </w:style>
  <w:style w:type="paragraph" w:styleId="Caption">
    <w:name w:val="caption"/>
    <w:basedOn w:val="Normal"/>
    <w:next w:val="Normal"/>
    <w:uiPriority w:val="35"/>
    <w:unhideWhenUsed/>
    <w:qFormat/>
    <w:rsid w:val="002922FA"/>
    <w:pPr>
      <w:spacing w:after="200"/>
    </w:pPr>
    <w:rPr>
      <w:rFonts w:eastAsiaTheme="minorEastAsia" w:cstheme="minorBidi"/>
      <w:b/>
      <w:bCs/>
      <w:color w:val="4F81BD" w:themeColor="accent1"/>
      <w:sz w:val="18"/>
      <w:szCs w:val="18"/>
    </w:rPr>
  </w:style>
  <w:style w:type="paragraph" w:styleId="NoSpacing">
    <w:name w:val="No Spacing"/>
    <w:uiPriority w:val="1"/>
    <w:qFormat/>
    <w:rsid w:val="0040087B"/>
    <w:pPr>
      <w:spacing w:after="0" w:line="240" w:lineRule="auto"/>
    </w:pPr>
    <w:rPr>
      <w:rFonts w:ascii="Calibri" w:eastAsia="Calibri" w:hAnsi="Calibri" w:cs="Times New Roman"/>
    </w:rPr>
  </w:style>
  <w:style w:type="character" w:styleId="Hyperlink">
    <w:name w:val="Hyperlink"/>
    <w:basedOn w:val="DefaultParagraphFont"/>
    <w:uiPriority w:val="99"/>
    <w:unhideWhenUsed/>
    <w:rsid w:val="0003283C"/>
    <w:rPr>
      <w:color w:val="0000FF" w:themeColor="hyperlink"/>
      <w:u w:val="single"/>
    </w:rPr>
  </w:style>
  <w:style w:type="paragraph" w:styleId="ListBullet">
    <w:name w:val="List Bullet"/>
    <w:basedOn w:val="Normal"/>
    <w:uiPriority w:val="99"/>
    <w:unhideWhenUsed/>
    <w:rsid w:val="00CC0ADB"/>
    <w:pPr>
      <w:numPr>
        <w:numId w:val="7"/>
      </w:numPr>
      <w:contextualSpacing/>
    </w:pPr>
  </w:style>
  <w:style w:type="paragraph" w:styleId="Header">
    <w:name w:val="header"/>
    <w:basedOn w:val="Normal"/>
    <w:link w:val="HeaderChar"/>
    <w:uiPriority w:val="99"/>
    <w:unhideWhenUsed/>
    <w:rsid w:val="00681D86"/>
    <w:pPr>
      <w:tabs>
        <w:tab w:val="center" w:pos="4680"/>
        <w:tab w:val="right" w:pos="9360"/>
      </w:tabs>
    </w:pPr>
  </w:style>
  <w:style w:type="character" w:customStyle="1" w:styleId="HeaderChar">
    <w:name w:val="Header Char"/>
    <w:basedOn w:val="DefaultParagraphFont"/>
    <w:link w:val="Header"/>
    <w:uiPriority w:val="99"/>
    <w:rsid w:val="00681D86"/>
    <w:rPr>
      <w:rFonts w:ascii="Courier" w:eastAsia="Times New Roman" w:hAnsi="Courier" w:cs="Times New Roman"/>
      <w:sz w:val="24"/>
      <w:szCs w:val="20"/>
    </w:rPr>
  </w:style>
  <w:style w:type="paragraph" w:styleId="Footer">
    <w:name w:val="footer"/>
    <w:basedOn w:val="Normal"/>
    <w:link w:val="FooterChar"/>
    <w:uiPriority w:val="99"/>
    <w:unhideWhenUsed/>
    <w:rsid w:val="00681D86"/>
    <w:pPr>
      <w:tabs>
        <w:tab w:val="center" w:pos="4680"/>
        <w:tab w:val="right" w:pos="9360"/>
      </w:tabs>
    </w:pPr>
  </w:style>
  <w:style w:type="character" w:customStyle="1" w:styleId="FooterChar">
    <w:name w:val="Footer Char"/>
    <w:basedOn w:val="DefaultParagraphFont"/>
    <w:link w:val="Footer"/>
    <w:uiPriority w:val="99"/>
    <w:rsid w:val="00681D86"/>
    <w:rPr>
      <w:rFonts w:ascii="Courier" w:eastAsia="Times New Roman" w:hAnsi="Courier" w:cs="Times New Roman"/>
      <w:sz w:val="24"/>
      <w:szCs w:val="20"/>
    </w:rPr>
  </w:style>
  <w:style w:type="table" w:styleId="TableGrid">
    <w:name w:val="Table Grid"/>
    <w:basedOn w:val="TableNormal"/>
    <w:uiPriority w:val="59"/>
    <w:rsid w:val="000A70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80F17"/>
    <w:rPr>
      <w:rFonts w:asciiTheme="majorHAnsi" w:eastAsiaTheme="majorEastAsia" w:hAnsiTheme="majorHAnsi" w:cstheme="majorBidi"/>
      <w:i/>
      <w:iCs/>
      <w:smallCaps/>
      <w:spacing w:val="5"/>
      <w:sz w:val="26"/>
      <w:szCs w:val="26"/>
      <w:lang w:bidi="en-US"/>
    </w:rPr>
  </w:style>
  <w:style w:type="paragraph" w:styleId="Revision">
    <w:name w:val="Revision"/>
    <w:hidden/>
    <w:uiPriority w:val="99"/>
    <w:semiHidden/>
    <w:rsid w:val="005769FF"/>
    <w:pPr>
      <w:spacing w:after="0" w:line="240" w:lineRule="auto"/>
    </w:pPr>
    <w:rPr>
      <w:rFonts w:ascii="Courier" w:eastAsia="Times New Roman" w:hAnsi="Courier" w:cs="Times New Roman"/>
      <w:sz w:val="24"/>
      <w:szCs w:val="20"/>
    </w:rPr>
  </w:style>
  <w:style w:type="character" w:customStyle="1" w:styleId="Heading5Char">
    <w:name w:val="Heading 5 Char"/>
    <w:basedOn w:val="DefaultParagraphFont"/>
    <w:link w:val="Heading5"/>
    <w:uiPriority w:val="9"/>
    <w:rsid w:val="00A64B58"/>
    <w:rPr>
      <w:rFonts w:asciiTheme="majorHAnsi" w:eastAsiaTheme="majorEastAsia" w:hAnsiTheme="majorHAnsi" w:cstheme="majorBidi"/>
      <w:color w:val="243F60" w:themeColor="accent1" w:themeShade="7F"/>
      <w:sz w:val="24"/>
      <w:szCs w:val="20"/>
    </w:rPr>
  </w:style>
  <w:style w:type="character" w:customStyle="1" w:styleId="Heading9Char">
    <w:name w:val="Heading 9 Char"/>
    <w:basedOn w:val="DefaultParagraphFont"/>
    <w:link w:val="Heading9"/>
    <w:uiPriority w:val="9"/>
    <w:semiHidden/>
    <w:rsid w:val="00A64B58"/>
    <w:rPr>
      <w:rFonts w:asciiTheme="majorHAnsi" w:eastAsiaTheme="majorEastAsia" w:hAnsiTheme="majorHAnsi" w:cstheme="majorBidi"/>
      <w:i/>
      <w:iCs/>
      <w:color w:val="404040" w:themeColor="text1" w:themeTint="BF"/>
      <w:sz w:val="20"/>
      <w:szCs w:val="20"/>
    </w:rPr>
  </w:style>
  <w:style w:type="character" w:customStyle="1" w:styleId="Heading1Char">
    <w:name w:val="Heading 1 Char"/>
    <w:basedOn w:val="DefaultParagraphFont"/>
    <w:link w:val="Heading1"/>
    <w:uiPriority w:val="9"/>
    <w:rsid w:val="00A128F4"/>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A128F4"/>
    <w:rPr>
      <w:rFonts w:asciiTheme="majorHAnsi" w:eastAsiaTheme="majorEastAsia" w:hAnsiTheme="majorHAnsi" w:cstheme="majorBidi"/>
      <w:color w:val="365F91" w:themeColor="accent1" w:themeShade="BF"/>
      <w:sz w:val="26"/>
      <w:szCs w:val="26"/>
    </w:rPr>
  </w:style>
  <w:style w:type="character" w:customStyle="1" w:styleId="Heading4Char">
    <w:name w:val="Heading 4 Char"/>
    <w:basedOn w:val="DefaultParagraphFont"/>
    <w:link w:val="Heading4"/>
    <w:uiPriority w:val="9"/>
    <w:rsid w:val="000F28A8"/>
    <w:rPr>
      <w:rFonts w:asciiTheme="majorHAnsi" w:eastAsiaTheme="majorEastAsia" w:hAnsiTheme="majorHAnsi" w:cstheme="majorBidi"/>
      <w:i/>
      <w:iCs/>
      <w:color w:val="365F91" w:themeColor="accent1" w:themeShade="BF"/>
      <w:szCs w:val="20"/>
    </w:rPr>
  </w:style>
  <w:style w:type="paragraph" w:styleId="TableofFigures">
    <w:name w:val="table of figures"/>
    <w:basedOn w:val="Normal"/>
    <w:next w:val="Normal"/>
    <w:uiPriority w:val="99"/>
    <w:unhideWhenUsed/>
    <w:rsid w:val="008D7360"/>
    <w:pPr>
      <w:ind w:left="440" w:hanging="440"/>
    </w:pPr>
    <w:rPr>
      <w:b/>
      <w:bC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33874">
      <w:bodyDiv w:val="1"/>
      <w:marLeft w:val="0"/>
      <w:marRight w:val="0"/>
      <w:marTop w:val="0"/>
      <w:marBottom w:val="0"/>
      <w:divBdr>
        <w:top w:val="none" w:sz="0" w:space="0" w:color="auto"/>
        <w:left w:val="none" w:sz="0" w:space="0" w:color="auto"/>
        <w:bottom w:val="none" w:sz="0" w:space="0" w:color="auto"/>
        <w:right w:val="none" w:sz="0" w:space="0" w:color="auto"/>
      </w:divBdr>
    </w:div>
    <w:div w:id="158813345">
      <w:bodyDiv w:val="1"/>
      <w:marLeft w:val="0"/>
      <w:marRight w:val="0"/>
      <w:marTop w:val="0"/>
      <w:marBottom w:val="0"/>
      <w:divBdr>
        <w:top w:val="none" w:sz="0" w:space="0" w:color="auto"/>
        <w:left w:val="none" w:sz="0" w:space="0" w:color="auto"/>
        <w:bottom w:val="none" w:sz="0" w:space="0" w:color="auto"/>
        <w:right w:val="none" w:sz="0" w:space="0" w:color="auto"/>
      </w:divBdr>
    </w:div>
    <w:div w:id="1077939677">
      <w:bodyDiv w:val="1"/>
      <w:marLeft w:val="0"/>
      <w:marRight w:val="0"/>
      <w:marTop w:val="0"/>
      <w:marBottom w:val="0"/>
      <w:divBdr>
        <w:top w:val="none" w:sz="0" w:space="0" w:color="auto"/>
        <w:left w:val="none" w:sz="0" w:space="0" w:color="auto"/>
        <w:bottom w:val="none" w:sz="0" w:space="0" w:color="auto"/>
        <w:right w:val="none" w:sz="0" w:space="0" w:color="auto"/>
      </w:divBdr>
    </w:div>
    <w:div w:id="1186409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chart" Target="charts/chart1.xml"/><Relationship Id="rId34" Type="http://schemas.openxmlformats.org/officeDocument/2006/relationships/hyperlink" Target="http://www.springerlink.com/content/?Author=David+J.+Smith"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hyperlink" Target="http://www.springerlink.com/content/?Author=M.+James+C.+Crabbe"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g"/><Relationship Id="rId29" Type="http://schemas.openxmlformats.org/officeDocument/2006/relationships/image" Target="media/image18.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2.jpeg"/><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mailto:dave.whitall@noaa.gov" TargetMode="External"/><Relationship Id="rId36" Type="http://schemas.openxmlformats.org/officeDocument/2006/relationships/hyperlink" Target="http://www.pifsc.noaa.gov/cred/survey_methods.php" TargetMode="External"/><Relationship Id="rId10" Type="http://schemas.openxmlformats.org/officeDocument/2006/relationships/image" Target="media/image1.jpg"/><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jpe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19.jpeg"/><Relationship Id="rId35" Type="http://schemas.openxmlformats.org/officeDocument/2006/relationships/hyperlink" Target="http://coralreef.noaa.gov/aboutcrcp/strategy/reprioritization/managementpriorities/resources/amsam_mngmnt_clr.pdf" TargetMode="External"/></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C:\Users\Bernardo.VargasAngel\Desktop\FAGA'ALU\Faga'alu_Aug2012\LPI\V0_BENT_LPI%20Fagaalu%20201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Sheet3!$N$3</c:f>
              <c:strCache>
                <c:ptCount val="1"/>
                <c:pt idx="0">
                  <c:v>Coralline algae</c:v>
                </c:pt>
              </c:strCache>
            </c:strRef>
          </c:tx>
          <c:invertIfNegative val="0"/>
          <c:cat>
            <c:strRef>
              <c:f>Sheet3!$O$2:$R$2</c:f>
              <c:strCache>
                <c:ptCount val="4"/>
                <c:pt idx="0">
                  <c:v>Backreef_N</c:v>
                </c:pt>
                <c:pt idx="1">
                  <c:v>Forereef_N</c:v>
                </c:pt>
                <c:pt idx="2">
                  <c:v>Backreef_S</c:v>
                </c:pt>
                <c:pt idx="3">
                  <c:v>Forereef_S</c:v>
                </c:pt>
              </c:strCache>
            </c:strRef>
          </c:cat>
          <c:val>
            <c:numRef>
              <c:f>Sheet3!$O$3:$R$3</c:f>
              <c:numCache>
                <c:formatCode>General</c:formatCode>
                <c:ptCount val="4"/>
                <c:pt idx="0">
                  <c:v>10.769902912621358</c:v>
                </c:pt>
                <c:pt idx="1">
                  <c:v>21.712771084337351</c:v>
                </c:pt>
                <c:pt idx="2">
                  <c:v>14.125795489650908</c:v>
                </c:pt>
                <c:pt idx="3">
                  <c:v>28.860131655654875</c:v>
                </c:pt>
              </c:numCache>
            </c:numRef>
          </c:val>
        </c:ser>
        <c:ser>
          <c:idx val="1"/>
          <c:order val="1"/>
          <c:tx>
            <c:strRef>
              <c:f>Sheet3!$N$4</c:f>
              <c:strCache>
                <c:ptCount val="1"/>
                <c:pt idx="0">
                  <c:v>Hard corals</c:v>
                </c:pt>
              </c:strCache>
            </c:strRef>
          </c:tx>
          <c:invertIfNegative val="0"/>
          <c:cat>
            <c:strRef>
              <c:f>Sheet3!$O$2:$R$2</c:f>
              <c:strCache>
                <c:ptCount val="4"/>
                <c:pt idx="0">
                  <c:v>Backreef_N</c:v>
                </c:pt>
                <c:pt idx="1">
                  <c:v>Forereef_N</c:v>
                </c:pt>
                <c:pt idx="2">
                  <c:v>Backreef_S</c:v>
                </c:pt>
                <c:pt idx="3">
                  <c:v>Forereef_S</c:v>
                </c:pt>
              </c:strCache>
            </c:strRef>
          </c:cat>
          <c:val>
            <c:numRef>
              <c:f>Sheet3!$O$4:$R$4</c:f>
              <c:numCache>
                <c:formatCode>General</c:formatCode>
                <c:ptCount val="4"/>
                <c:pt idx="0">
                  <c:v>15.027184466019417</c:v>
                </c:pt>
                <c:pt idx="1">
                  <c:v>12.580562248995983</c:v>
                </c:pt>
                <c:pt idx="2">
                  <c:v>34.595860364535064</c:v>
                </c:pt>
                <c:pt idx="3">
                  <c:v>27.309265286954272</c:v>
                </c:pt>
              </c:numCache>
            </c:numRef>
          </c:val>
        </c:ser>
        <c:ser>
          <c:idx val="2"/>
          <c:order val="2"/>
          <c:tx>
            <c:strRef>
              <c:f>Sheet3!$N$5</c:f>
              <c:strCache>
                <c:ptCount val="1"/>
                <c:pt idx="0">
                  <c:v>Cyanobacteria</c:v>
                </c:pt>
              </c:strCache>
            </c:strRef>
          </c:tx>
          <c:invertIfNegative val="0"/>
          <c:cat>
            <c:strRef>
              <c:f>Sheet3!$O$2:$R$2</c:f>
              <c:strCache>
                <c:ptCount val="4"/>
                <c:pt idx="0">
                  <c:v>Backreef_N</c:v>
                </c:pt>
                <c:pt idx="1">
                  <c:v>Forereef_N</c:v>
                </c:pt>
                <c:pt idx="2">
                  <c:v>Backreef_S</c:v>
                </c:pt>
                <c:pt idx="3">
                  <c:v>Forereef_S</c:v>
                </c:pt>
              </c:strCache>
            </c:strRef>
          </c:cat>
          <c:val>
            <c:numRef>
              <c:f>Sheet3!$O$5:$R$5</c:f>
              <c:numCache>
                <c:formatCode>General</c:formatCode>
                <c:ptCount val="4"/>
                <c:pt idx="0">
                  <c:v>0.42135922330097086</c:v>
                </c:pt>
                <c:pt idx="1">
                  <c:v>5.683534136546184</c:v>
                </c:pt>
                <c:pt idx="2">
                  <c:v>1.3846153846153846</c:v>
                </c:pt>
                <c:pt idx="3">
                  <c:v>1.1500000000000001</c:v>
                </c:pt>
              </c:numCache>
            </c:numRef>
          </c:val>
        </c:ser>
        <c:ser>
          <c:idx val="3"/>
          <c:order val="3"/>
          <c:tx>
            <c:strRef>
              <c:f>Sheet3!$N$6</c:f>
              <c:strCache>
                <c:ptCount val="1"/>
                <c:pt idx="0">
                  <c:v>Macroalgae</c:v>
                </c:pt>
              </c:strCache>
            </c:strRef>
          </c:tx>
          <c:invertIfNegative val="0"/>
          <c:cat>
            <c:strRef>
              <c:f>Sheet3!$O$2:$R$2</c:f>
              <c:strCache>
                <c:ptCount val="4"/>
                <c:pt idx="0">
                  <c:v>Backreef_N</c:v>
                </c:pt>
                <c:pt idx="1">
                  <c:v>Forereef_N</c:v>
                </c:pt>
                <c:pt idx="2">
                  <c:v>Backreef_S</c:v>
                </c:pt>
                <c:pt idx="3">
                  <c:v>Forereef_S</c:v>
                </c:pt>
              </c:strCache>
            </c:strRef>
          </c:cat>
          <c:val>
            <c:numRef>
              <c:f>Sheet3!$O$6:$R$6</c:f>
              <c:numCache>
                <c:formatCode>General</c:formatCode>
                <c:ptCount val="4"/>
                <c:pt idx="0">
                  <c:v>14.748543689320389</c:v>
                </c:pt>
                <c:pt idx="1">
                  <c:v>25.409156626506025</c:v>
                </c:pt>
                <c:pt idx="2">
                  <c:v>14.647265987025019</c:v>
                </c:pt>
                <c:pt idx="3">
                  <c:v>28.176068791294213</c:v>
                </c:pt>
              </c:numCache>
            </c:numRef>
          </c:val>
        </c:ser>
        <c:ser>
          <c:idx val="4"/>
          <c:order val="4"/>
          <c:tx>
            <c:strRef>
              <c:f>Sheet3!$N$7</c:f>
              <c:strCache>
                <c:ptCount val="1"/>
                <c:pt idx="0">
                  <c:v>Soft coral</c:v>
                </c:pt>
              </c:strCache>
            </c:strRef>
          </c:tx>
          <c:invertIfNegative val="0"/>
          <c:cat>
            <c:strRef>
              <c:f>Sheet3!$O$2:$R$2</c:f>
              <c:strCache>
                <c:ptCount val="4"/>
                <c:pt idx="0">
                  <c:v>Backreef_N</c:v>
                </c:pt>
                <c:pt idx="1">
                  <c:v>Forereef_N</c:v>
                </c:pt>
                <c:pt idx="2">
                  <c:v>Backreef_S</c:v>
                </c:pt>
                <c:pt idx="3">
                  <c:v>Forereef_S</c:v>
                </c:pt>
              </c:strCache>
            </c:strRef>
          </c:cat>
          <c:val>
            <c:numRef>
              <c:f>Sheet3!$O$7:$R$7</c:f>
              <c:numCache>
                <c:formatCode>General</c:formatCode>
                <c:ptCount val="4"/>
                <c:pt idx="0">
                  <c:v>0</c:v>
                </c:pt>
                <c:pt idx="1">
                  <c:v>8.1031325301204813</c:v>
                </c:pt>
                <c:pt idx="2">
                  <c:v>0.30769230769230771</c:v>
                </c:pt>
                <c:pt idx="3">
                  <c:v>1.3257052403161034</c:v>
                </c:pt>
              </c:numCache>
            </c:numRef>
          </c:val>
        </c:ser>
        <c:ser>
          <c:idx val="5"/>
          <c:order val="5"/>
          <c:tx>
            <c:strRef>
              <c:f>Sheet3!$N$8</c:f>
              <c:strCache>
                <c:ptCount val="1"/>
                <c:pt idx="0">
                  <c:v>Sand</c:v>
                </c:pt>
              </c:strCache>
            </c:strRef>
          </c:tx>
          <c:invertIfNegative val="0"/>
          <c:cat>
            <c:strRef>
              <c:f>Sheet3!$O$2:$R$2</c:f>
              <c:strCache>
                <c:ptCount val="4"/>
                <c:pt idx="0">
                  <c:v>Backreef_N</c:v>
                </c:pt>
                <c:pt idx="1">
                  <c:v>Forereef_N</c:v>
                </c:pt>
                <c:pt idx="2">
                  <c:v>Backreef_S</c:v>
                </c:pt>
                <c:pt idx="3">
                  <c:v>Forereef_S</c:v>
                </c:pt>
              </c:strCache>
            </c:strRef>
          </c:cat>
          <c:val>
            <c:numRef>
              <c:f>Sheet3!$O$8:$R$8</c:f>
              <c:numCache>
                <c:formatCode>General</c:formatCode>
                <c:ptCount val="4"/>
                <c:pt idx="0">
                  <c:v>2.8213592233009708</c:v>
                </c:pt>
                <c:pt idx="1">
                  <c:v>2.96</c:v>
                </c:pt>
                <c:pt idx="2">
                  <c:v>7.8486252703120165</c:v>
                </c:pt>
                <c:pt idx="3">
                  <c:v>0.7</c:v>
                </c:pt>
              </c:numCache>
            </c:numRef>
          </c:val>
        </c:ser>
        <c:ser>
          <c:idx val="6"/>
          <c:order val="6"/>
          <c:tx>
            <c:strRef>
              <c:f>Sheet3!$N$9</c:f>
              <c:strCache>
                <c:ptCount val="1"/>
                <c:pt idx="0">
                  <c:v>Turf algae</c:v>
                </c:pt>
              </c:strCache>
            </c:strRef>
          </c:tx>
          <c:invertIfNegative val="0"/>
          <c:cat>
            <c:strRef>
              <c:f>Sheet3!$O$2:$R$2</c:f>
              <c:strCache>
                <c:ptCount val="4"/>
                <c:pt idx="0">
                  <c:v>Backreef_N</c:v>
                </c:pt>
                <c:pt idx="1">
                  <c:v>Forereef_N</c:v>
                </c:pt>
                <c:pt idx="2">
                  <c:v>Backreef_S</c:v>
                </c:pt>
                <c:pt idx="3">
                  <c:v>Forereef_S</c:v>
                </c:pt>
              </c:strCache>
            </c:strRef>
          </c:cat>
          <c:val>
            <c:numRef>
              <c:f>Sheet3!$O$9:$R$9</c:f>
              <c:numCache>
                <c:formatCode>General</c:formatCode>
                <c:ptCount val="4"/>
                <c:pt idx="0">
                  <c:v>56.211650485436891</c:v>
                </c:pt>
                <c:pt idx="1">
                  <c:v>23.150843373493977</c:v>
                </c:pt>
                <c:pt idx="2">
                  <c:v>26.290145196169298</c:v>
                </c:pt>
                <c:pt idx="3">
                  <c:v>12.403829025780542</c:v>
                </c:pt>
              </c:numCache>
            </c:numRef>
          </c:val>
        </c:ser>
        <c:ser>
          <c:idx val="7"/>
          <c:order val="7"/>
          <c:tx>
            <c:strRef>
              <c:f>Sheet3!$N$10</c:f>
              <c:strCache>
                <c:ptCount val="1"/>
                <c:pt idx="0">
                  <c:v>Other Invt</c:v>
                </c:pt>
              </c:strCache>
            </c:strRef>
          </c:tx>
          <c:invertIfNegative val="0"/>
          <c:cat>
            <c:strRef>
              <c:f>Sheet3!$O$2:$R$2</c:f>
              <c:strCache>
                <c:ptCount val="4"/>
                <c:pt idx="0">
                  <c:v>Backreef_N</c:v>
                </c:pt>
                <c:pt idx="1">
                  <c:v>Forereef_N</c:v>
                </c:pt>
                <c:pt idx="2">
                  <c:v>Backreef_S</c:v>
                </c:pt>
                <c:pt idx="3">
                  <c:v>Forereef_S</c:v>
                </c:pt>
              </c:strCache>
            </c:strRef>
          </c:cat>
          <c:val>
            <c:numRef>
              <c:f>Sheet3!$O$10:$R$10</c:f>
              <c:numCache>
                <c:formatCode>General</c:formatCode>
                <c:ptCount val="4"/>
                <c:pt idx="0">
                  <c:v>0</c:v>
                </c:pt>
                <c:pt idx="1">
                  <c:v>0.4</c:v>
                </c:pt>
                <c:pt idx="2">
                  <c:v>0.8</c:v>
                </c:pt>
                <c:pt idx="3">
                  <c:v>7.5000000000000011E-2</c:v>
                </c:pt>
              </c:numCache>
            </c:numRef>
          </c:val>
        </c:ser>
        <c:dLbls>
          <c:showLegendKey val="0"/>
          <c:showVal val="0"/>
          <c:showCatName val="0"/>
          <c:showSerName val="0"/>
          <c:showPercent val="0"/>
          <c:showBubbleSize val="0"/>
        </c:dLbls>
        <c:gapWidth val="150"/>
        <c:axId val="453402384"/>
        <c:axId val="453403168"/>
      </c:barChart>
      <c:catAx>
        <c:axId val="453402384"/>
        <c:scaling>
          <c:orientation val="minMax"/>
        </c:scaling>
        <c:delete val="0"/>
        <c:axPos val="b"/>
        <c:numFmt formatCode="General" sourceLinked="0"/>
        <c:majorTickMark val="out"/>
        <c:minorTickMark val="none"/>
        <c:tickLblPos val="nextTo"/>
        <c:crossAx val="453403168"/>
        <c:crosses val="autoZero"/>
        <c:auto val="1"/>
        <c:lblAlgn val="ctr"/>
        <c:lblOffset val="100"/>
        <c:noMultiLvlLbl val="0"/>
      </c:catAx>
      <c:valAx>
        <c:axId val="453403168"/>
        <c:scaling>
          <c:orientation val="minMax"/>
        </c:scaling>
        <c:delete val="0"/>
        <c:axPos val="l"/>
        <c:majorGridlines>
          <c:spPr>
            <a:ln>
              <a:solidFill>
                <a:schemeClr val="bg1">
                  <a:lumMod val="50000"/>
                </a:schemeClr>
              </a:solidFill>
              <a:prstDash val="dash"/>
            </a:ln>
          </c:spPr>
        </c:majorGridlines>
        <c:numFmt formatCode="General" sourceLinked="1"/>
        <c:majorTickMark val="out"/>
        <c:minorTickMark val="none"/>
        <c:tickLblPos val="nextTo"/>
        <c:crossAx val="453402384"/>
        <c:crosses val="autoZero"/>
        <c:crossBetween val="between"/>
      </c:valAx>
      <c:spPr>
        <a:ln>
          <a:solidFill>
            <a:schemeClr val="bg1">
              <a:lumMod val="50000"/>
            </a:schemeClr>
          </a:solidFill>
        </a:ln>
      </c:spPr>
    </c:plotArea>
    <c:legend>
      <c:legendPos val="r"/>
      <c:layout>
        <c:manualLayout>
          <c:xMode val="edge"/>
          <c:yMode val="edge"/>
          <c:x val="0.80649535606436895"/>
          <c:y val="4.0221367250420824E-2"/>
          <c:w val="0.17065526322742552"/>
          <c:h val="0.56898038263523787"/>
        </c:manualLayout>
      </c:layout>
      <c:overlay val="0"/>
      <c:txPr>
        <a:bodyPr/>
        <a:lstStyle/>
        <a:p>
          <a:pPr>
            <a:defRPr sz="1000" b="0"/>
          </a:pPr>
          <a:endParaRPr lang="en-US"/>
        </a:p>
      </c:txPr>
    </c:legend>
    <c:plotVisOnly val="1"/>
    <c:dispBlanksAs val="gap"/>
    <c:showDLblsOverMax val="0"/>
  </c:chart>
  <c:spPr>
    <a:ln>
      <a:solidFill>
        <a:schemeClr val="tx1"/>
      </a:solidFill>
    </a:ln>
  </c:spPr>
  <c:externalData r:id="rId1">
    <c:autoUpdate val="0"/>
  </c:externalData>
  <c:userShapes r:id="rId2"/>
</c:chartSpace>
</file>

<file path=word/drawings/drawing1.xml><?xml version="1.0" encoding="utf-8"?>
<c:userShapes xmlns:c="http://schemas.openxmlformats.org/drawingml/2006/chart">
  <cdr:relSizeAnchor xmlns:cdr="http://schemas.openxmlformats.org/drawingml/2006/chartDrawing">
    <cdr:from>
      <cdr:x>0</cdr:x>
      <cdr:y>1</cdr:y>
    </cdr:from>
    <cdr:to>
      <cdr:x>1</cdr:x>
      <cdr:y>1</cdr:y>
    </cdr:to>
    <cdr:cxnSp macro="">
      <cdr:nvCxnSpPr>
        <cdr:cNvPr id="2" name="Straight Connector 1"/>
        <cdr:cNvCxnSpPr/>
      </cdr:nvCxnSpPr>
      <cdr:spPr>
        <a:xfrm xmlns:a="http://schemas.openxmlformats.org/drawingml/2006/main">
          <a:off x="0" y="3228975"/>
          <a:ext cx="5715000" cy="0"/>
        </a:xfrm>
        <a:prstGeom xmlns:a="http://schemas.openxmlformats.org/drawingml/2006/main" prst="line">
          <a:avLst/>
        </a:prstGeom>
        <a:ln xmlns:a="http://schemas.openxmlformats.org/drawingml/2006/main">
          <a:solidFill>
            <a:schemeClr val="tx1"/>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D89663-DDCE-4211-A1A5-E12DDF0F60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38</Pages>
  <Words>14628</Words>
  <Characters>83386</Characters>
  <Application>Microsoft Office Word</Application>
  <DocSecurity>0</DocSecurity>
  <Lines>694</Lines>
  <Paragraphs>195</Paragraphs>
  <ScaleCrop>false</ScaleCrop>
  <HeadingPairs>
    <vt:vector size="2" baseType="variant">
      <vt:variant>
        <vt:lpstr>Title</vt:lpstr>
      </vt:variant>
      <vt:variant>
        <vt:i4>1</vt:i4>
      </vt:variant>
    </vt:vector>
  </HeadingPairs>
  <TitlesOfParts>
    <vt:vector size="1" baseType="lpstr">
      <vt:lpstr/>
    </vt:vector>
  </TitlesOfParts>
  <Company>San Diego State University</Company>
  <LinksUpToDate>false</LinksUpToDate>
  <CharactersWithSpaces>97819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Geography</dc:creator>
  <cp:lastModifiedBy>Alex Messina</cp:lastModifiedBy>
  <cp:revision>17</cp:revision>
  <dcterms:created xsi:type="dcterms:W3CDTF">2015-07-02T01:42:00Z</dcterms:created>
  <dcterms:modified xsi:type="dcterms:W3CDTF">2015-07-02T03:06:00Z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atm1984@gmail.com@www.mendeley.com</vt:lpwstr>
  </property>
  <property fmtid="{D5CDD505-2E9C-101B-9397-08002B2CF9AE}" pid="4" name="Mendeley Citation Style_1">
    <vt:lpwstr>http://www.zotero.org/styles/journal-of-hydrology</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16th edition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http://www.zotero.org/styles/journal-of-hydrology</vt:lpwstr>
  </property>
  <property fmtid="{D5CDD505-2E9C-101B-9397-08002B2CF9AE}" pid="18" name="Mendeley Recent Style Name 6_1">
    <vt:lpwstr>Journal of Hydrology</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http://www.zotero.org/styles/remote-sensing-of-environment</vt:lpwstr>
  </property>
  <property fmtid="{D5CDD505-2E9C-101B-9397-08002B2CF9AE}" pid="24" name="Mendeley Recent Style Name 9_1">
    <vt:lpwstr>Remote Sensing of Environment</vt:lpwstr>
  </property>
</Properties>
</file>