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drawings/drawing1.xml" ContentType="application/vnd.openxmlformats-officedocument.drawingml.chartshap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7850A9" w14:textId="2C802C26" w:rsidR="00F577F7" w:rsidRPr="009E5CC7" w:rsidRDefault="00F577F7">
      <w:pPr>
        <w:rPr>
          <w:b/>
          <w:sz w:val="36"/>
          <w:szCs w:val="36"/>
        </w:rPr>
      </w:pPr>
      <w:r>
        <w:rPr>
          <w:b/>
          <w:sz w:val="36"/>
          <w:szCs w:val="36"/>
        </w:rPr>
        <w:t>Baseline Assessment of Faga’alu Watershed: A Ridge to Reef Assessment in Support of Sediment Reduction Activities</w:t>
      </w:r>
    </w:p>
    <w:p w14:paraId="7CBB2601" w14:textId="77777777" w:rsidR="006E5634" w:rsidRDefault="006E5634" w:rsidP="00A128F4">
      <w:pPr>
        <w:pStyle w:val="Heading1"/>
      </w:pPr>
      <w:r>
        <w:t>Purpose</w:t>
      </w:r>
      <w:r w:rsidR="005447B8">
        <w:t xml:space="preserve"> and Objective</w:t>
      </w:r>
    </w:p>
    <w:p w14:paraId="538CB2E0" w14:textId="12F84C9E" w:rsidR="00BA42B2" w:rsidRDefault="009B7E0A" w:rsidP="009E5CC7">
      <w:pPr>
        <w:ind w:firstLine="720"/>
      </w:pPr>
      <w:r w:rsidRPr="009E23D9">
        <w:t xml:space="preserve">The primary purpose of this document is to provide local and federal partners with baseline information and survey methodologies to enable partners the ability to </w:t>
      </w:r>
      <w:r w:rsidR="00EC077E">
        <w:t xml:space="preserve">continue </w:t>
      </w:r>
      <w:r w:rsidRPr="009E23D9">
        <w:t>monitor</w:t>
      </w:r>
      <w:r w:rsidR="00EC077E">
        <w:t>ing efforts and evaluate the</w:t>
      </w:r>
      <w:r w:rsidRPr="009E23D9">
        <w:t xml:space="preserve"> effectiveness of management actions</w:t>
      </w:r>
      <w:r w:rsidR="00684FA4">
        <w:t xml:space="preserve"> taken at the Samoa Maritime quarry in Faga’alu, American Samoa.</w:t>
      </w:r>
      <w:r w:rsidRPr="009E23D9">
        <w:rPr>
          <w:szCs w:val="22"/>
        </w:rPr>
        <w:t xml:space="preserve"> </w:t>
      </w:r>
      <w:r w:rsidR="00FD25D1" w:rsidRPr="009B7E0A">
        <w:t xml:space="preserve">This document </w:t>
      </w:r>
      <w:r w:rsidR="009E5B9B" w:rsidRPr="009B7E0A">
        <w:t xml:space="preserve">summarizes </w:t>
      </w:r>
      <w:r w:rsidR="00FD25D1" w:rsidRPr="009B7E0A">
        <w:t xml:space="preserve">work completed between 2012 and 2014 </w:t>
      </w:r>
      <w:r w:rsidR="00A31026" w:rsidRPr="009B7E0A">
        <w:t xml:space="preserve">which was coordinated and funded by the </w:t>
      </w:r>
      <w:r>
        <w:t>National Oceanic and Atmospheric Administration (</w:t>
      </w:r>
      <w:r w:rsidR="00A31026" w:rsidRPr="009B7E0A">
        <w:t>NOAA</w:t>
      </w:r>
      <w:r>
        <w:t>)</w:t>
      </w:r>
      <w:r w:rsidR="00A31026" w:rsidRPr="009B7E0A">
        <w:t xml:space="preserve"> Coral Reef Conservation Program </w:t>
      </w:r>
      <w:r w:rsidR="004B745F" w:rsidRPr="009B7E0A">
        <w:t xml:space="preserve">(CRCP) </w:t>
      </w:r>
      <w:r w:rsidR="00FD25D1" w:rsidRPr="009B7E0A">
        <w:t>to gather baseline data and information before management intervention</w:t>
      </w:r>
      <w:r w:rsidR="00684FA4">
        <w:t>s</w:t>
      </w:r>
      <w:r w:rsidR="00FD25D1" w:rsidRPr="009B7E0A">
        <w:t xml:space="preserve"> </w:t>
      </w:r>
      <w:r w:rsidR="00684FA4" w:rsidRPr="009B7E0A">
        <w:t>w</w:t>
      </w:r>
      <w:r w:rsidR="00684FA4">
        <w:t>ere</w:t>
      </w:r>
      <w:r w:rsidR="00684FA4" w:rsidRPr="009B7E0A">
        <w:t xml:space="preserve"> </w:t>
      </w:r>
      <w:r w:rsidR="00FD25D1" w:rsidRPr="009B7E0A">
        <w:t>implemented to reduce land-based sources of pollutio</w:t>
      </w:r>
      <w:r w:rsidR="0040087B" w:rsidRPr="009B7E0A">
        <w:t>n</w:t>
      </w:r>
      <w:r w:rsidR="00216842">
        <w:t xml:space="preserve"> inputs to </w:t>
      </w:r>
      <w:r w:rsidR="00684FA4">
        <w:t xml:space="preserve">the coral reefs in </w:t>
      </w:r>
      <w:r w:rsidR="00216842">
        <w:t>Faga’alu Bay</w:t>
      </w:r>
      <w:r w:rsidR="0040087B" w:rsidRPr="009B7E0A">
        <w:t xml:space="preserve">. The work described </w:t>
      </w:r>
      <w:r w:rsidRPr="009B7E0A">
        <w:t xml:space="preserve">in the following sections </w:t>
      </w:r>
      <w:r w:rsidR="0040087B" w:rsidRPr="009B7E0A">
        <w:t xml:space="preserve">was funded through investments made by the NOAA </w:t>
      </w:r>
      <w:r w:rsidR="004B745F" w:rsidRPr="009B7E0A">
        <w:t>CRCP</w:t>
      </w:r>
      <w:r w:rsidR="00571027">
        <w:t xml:space="preserve"> </w:t>
      </w:r>
      <w:r w:rsidR="0040087B" w:rsidRPr="009B7E0A">
        <w:t xml:space="preserve">either directly through </w:t>
      </w:r>
      <w:r w:rsidR="00A31026" w:rsidRPr="009B7E0A">
        <w:t xml:space="preserve">an </w:t>
      </w:r>
      <w:r w:rsidR="0040087B" w:rsidRPr="009B7E0A">
        <w:t xml:space="preserve">internal </w:t>
      </w:r>
      <w:r w:rsidRPr="009B7E0A">
        <w:t xml:space="preserve">NOAA </w:t>
      </w:r>
      <w:r w:rsidR="0040087B" w:rsidRPr="009B7E0A">
        <w:t xml:space="preserve">project </w:t>
      </w:r>
      <w:r w:rsidR="00A31026" w:rsidRPr="009B7E0A">
        <w:t>titled,</w:t>
      </w:r>
      <w:r w:rsidR="0040087B" w:rsidRPr="009B7E0A">
        <w:t xml:space="preserve"> </w:t>
      </w:r>
      <w:r w:rsidR="00A31026" w:rsidRPr="009B7E0A">
        <w:t>“</w:t>
      </w:r>
      <w:r w:rsidR="0040087B" w:rsidRPr="009E23D9">
        <w:t>Comprehensive baseline assessment and pilot test of</w:t>
      </w:r>
      <w:r w:rsidR="004B745F" w:rsidRPr="009E23D9">
        <w:t xml:space="preserve"> </w:t>
      </w:r>
      <w:r w:rsidR="0040087B" w:rsidRPr="009E23D9">
        <w:t>outcome performance measures in Faga’alu Bay, American Samoa</w:t>
      </w:r>
      <w:r w:rsidR="00A31026" w:rsidRPr="009E23D9">
        <w:t>”</w:t>
      </w:r>
      <w:r w:rsidR="0040087B" w:rsidRPr="009E23D9">
        <w:t xml:space="preserve">, </w:t>
      </w:r>
      <w:r w:rsidRPr="009E23D9">
        <w:t>through a Cooperative Agreement with American Samoa to the Coral Reef Advisory Group</w:t>
      </w:r>
      <w:r w:rsidR="00216842">
        <w:t xml:space="preserve"> (CRAG)</w:t>
      </w:r>
      <w:r w:rsidRPr="009E23D9">
        <w:t xml:space="preserve">, </w:t>
      </w:r>
      <w:r w:rsidR="0040087B" w:rsidRPr="009E23D9">
        <w:t>or through a domestic grant awarded to San Diego State University</w:t>
      </w:r>
      <w:r w:rsidR="009B4597" w:rsidRPr="009E23D9">
        <w:t xml:space="preserve"> (SDSU)</w:t>
      </w:r>
      <w:r w:rsidR="00A31026" w:rsidRPr="009E23D9">
        <w:t xml:space="preserve"> titled, “Monitoring and analysis of sediment accumulation and composition on coral reefs in Faga'alu Bay, American Samoa”</w:t>
      </w:r>
      <w:r w:rsidRPr="009E23D9">
        <w:t xml:space="preserve"> which extended previous efforts supported by the Department of Interior – Insular Affairs Office</w:t>
      </w:r>
      <w:r w:rsidR="00216842">
        <w:t xml:space="preserve"> through </w:t>
      </w:r>
      <w:r w:rsidR="00684FA4">
        <w:t xml:space="preserve">the </w:t>
      </w:r>
      <w:r w:rsidR="00216842">
        <w:t>CRAG</w:t>
      </w:r>
      <w:r w:rsidR="0040087B" w:rsidRPr="009E23D9">
        <w:t xml:space="preserve">. </w:t>
      </w:r>
    </w:p>
    <w:p w14:paraId="298FA44C" w14:textId="489AB931" w:rsidR="005447B8" w:rsidRPr="009E5CC7" w:rsidRDefault="0040087B" w:rsidP="009E5CC7">
      <w:pPr>
        <w:ind w:firstLine="720"/>
      </w:pPr>
      <w:r w:rsidRPr="009E23D9">
        <w:t xml:space="preserve">To carry out these baseline assessments, experts from across NOAA </w:t>
      </w:r>
      <w:r w:rsidR="009E5B9B" w:rsidRPr="009E23D9">
        <w:t xml:space="preserve">and SDSU </w:t>
      </w:r>
      <w:r w:rsidRPr="009E23D9">
        <w:t xml:space="preserve">were </w:t>
      </w:r>
      <w:r w:rsidR="00113D25" w:rsidRPr="009E23D9">
        <w:t>asked to apply their knowledge and technical skills to develop baseline information to share with the local management authorities in American Samoa</w:t>
      </w:r>
      <w:r w:rsidR="00684FA4">
        <w:t>.</w:t>
      </w:r>
      <w:r w:rsidR="00113D25" w:rsidRPr="009E23D9">
        <w:t xml:space="preserve"> </w:t>
      </w:r>
      <w:r w:rsidR="009E5B9B" w:rsidRPr="009E23D9">
        <w:t>T</w:t>
      </w:r>
      <w:r w:rsidR="00113D25" w:rsidRPr="009E23D9">
        <w:t>he</w:t>
      </w:r>
      <w:r w:rsidR="009B7E0A" w:rsidRPr="009E23D9">
        <w:t>se</w:t>
      </w:r>
      <w:r w:rsidR="00113D25" w:rsidRPr="009E23D9">
        <w:t xml:space="preserve"> </w:t>
      </w:r>
      <w:r w:rsidR="00BA42B2">
        <w:t xml:space="preserve">2012-2014 </w:t>
      </w:r>
      <w:r w:rsidR="00113D25" w:rsidRPr="009E23D9">
        <w:t xml:space="preserve">activities </w:t>
      </w:r>
      <w:r w:rsidR="00BA42B2">
        <w:t>describe</w:t>
      </w:r>
      <w:r w:rsidR="00BA42B2" w:rsidRPr="009E23D9">
        <w:t xml:space="preserve"> </w:t>
      </w:r>
      <w:r w:rsidR="00A31026" w:rsidRPr="009E23D9">
        <w:t>the</w:t>
      </w:r>
      <w:r w:rsidR="00113D25" w:rsidRPr="009E23D9">
        <w:t xml:space="preserve"> </w:t>
      </w:r>
      <w:r w:rsidR="00BA42B2" w:rsidRPr="00EF2156">
        <w:t>pre-intervention</w:t>
      </w:r>
      <w:r w:rsidR="00113D25" w:rsidRPr="009E23D9">
        <w:t xml:space="preserve"> baseline data collection</w:t>
      </w:r>
      <w:r w:rsidR="00BA42B2">
        <w:t>, analysis,</w:t>
      </w:r>
      <w:r w:rsidR="00113D25" w:rsidRPr="009E23D9">
        <w:t xml:space="preserve"> and interpretation needed to </w:t>
      </w:r>
      <w:r w:rsidR="00BA42B2">
        <w:t>evaluate</w:t>
      </w:r>
      <w:r w:rsidR="00BA42B2" w:rsidRPr="009E23D9">
        <w:t xml:space="preserve"> </w:t>
      </w:r>
      <w:r w:rsidR="00113D25" w:rsidRPr="009E23D9">
        <w:t>the effectiveness of the intervention over the long term.</w:t>
      </w:r>
      <w:r w:rsidR="00571027">
        <w:t xml:space="preserve"> </w:t>
      </w:r>
      <w:r w:rsidR="00113D25" w:rsidRPr="009E23D9">
        <w:t xml:space="preserve">In order to understand the effectiveness of the intervention, </w:t>
      </w:r>
      <w:r w:rsidR="009E23D9">
        <w:t xml:space="preserve">additional </w:t>
      </w:r>
      <w:r w:rsidR="00113D25" w:rsidRPr="009E23D9">
        <w:t xml:space="preserve">long-term monitoring will be required and the data from that monitoring </w:t>
      </w:r>
      <w:r w:rsidR="00684FA4">
        <w:t xml:space="preserve">should </w:t>
      </w:r>
      <w:r w:rsidR="00113D25" w:rsidRPr="009E23D9">
        <w:t xml:space="preserve">be compared to these baselines. The </w:t>
      </w:r>
      <w:r w:rsidR="009E23D9">
        <w:t>overall effort</w:t>
      </w:r>
      <w:r w:rsidR="00113D25" w:rsidRPr="009E23D9">
        <w:t xml:space="preserve"> required to evaluate the effectiveness of the intervention is large, and will require a division of labor between local and federal efforts. </w:t>
      </w:r>
      <w:r w:rsidR="009E23D9">
        <w:t>With the baseline data collection completed through the support of the NOAA CRCP, the remainder of o</w:t>
      </w:r>
      <w:r w:rsidR="00113D25" w:rsidRPr="009E23D9">
        <w:t>ngoing long-term monitoring</w:t>
      </w:r>
      <w:r w:rsidR="00BA42B2">
        <w:t xml:space="preserve"> using the methods already employed</w:t>
      </w:r>
      <w:r w:rsidR="00113D25" w:rsidRPr="009E23D9">
        <w:t xml:space="preserve"> will be needed in order to determine effectiveness </w:t>
      </w:r>
      <w:r w:rsidR="009E23D9">
        <w:t xml:space="preserve">of the actions taken at the quarry </w:t>
      </w:r>
      <w:r w:rsidR="00113D25" w:rsidRPr="009E23D9">
        <w:t>and should transition into the hands of the local management authorities</w:t>
      </w:r>
      <w:r w:rsidR="00577E60" w:rsidRPr="009E23D9">
        <w:t xml:space="preserve">. </w:t>
      </w:r>
    </w:p>
    <w:p w14:paraId="069EB08F" w14:textId="77777777" w:rsidR="0068798B" w:rsidRPr="006C5561" w:rsidRDefault="0068798B" w:rsidP="008D7360">
      <w:pPr>
        <w:pStyle w:val="Heading1"/>
      </w:pPr>
      <w:r w:rsidRPr="006C5561">
        <w:t>Introduction</w:t>
      </w:r>
    </w:p>
    <w:p w14:paraId="10E8133A" w14:textId="77777777" w:rsidR="00B6198C" w:rsidRDefault="00B6198C" w:rsidP="003F1145">
      <w:pPr>
        <w:ind w:firstLine="720"/>
      </w:pPr>
      <w:r>
        <w:t>In August 2012, Faga’alu, American Samoa was chosen by the US Coral Reef Task Force</w:t>
      </w:r>
      <w:r w:rsidR="006C5561">
        <w:t xml:space="preserve"> (USCRTF)</w:t>
      </w:r>
      <w:r>
        <w:t xml:space="preserve"> as </w:t>
      </w:r>
      <w:r w:rsidR="00FC2FD3">
        <w:t>a</w:t>
      </w:r>
      <w:r>
        <w:t xml:space="preserve"> priority watershed</w:t>
      </w:r>
      <w:r w:rsidR="00FC2FD3">
        <w:t xml:space="preserve"> site</w:t>
      </w:r>
      <w:r>
        <w:t xml:space="preserve"> for the Watershed Partnership Initiative</w:t>
      </w:r>
      <w:r w:rsidR="006C5561">
        <w:t xml:space="preserve"> (WPI). In 2009, the WPI</w:t>
      </w:r>
      <w:r>
        <w:t xml:space="preserve"> </w:t>
      </w:r>
      <w:r w:rsidR="006C5561">
        <w:t xml:space="preserve">was launched in Guanica, Puerto Rico and </w:t>
      </w:r>
      <w:r>
        <w:t>is an active effort</w:t>
      </w:r>
      <w:r w:rsidR="006C5561">
        <w:t xml:space="preserve"> of the USCRTF</w:t>
      </w:r>
      <w:r>
        <w:t xml:space="preserve"> to reduce land-based sources of pollution </w:t>
      </w:r>
      <w:r w:rsidR="006C5561">
        <w:t xml:space="preserve">(LBSP) </w:t>
      </w:r>
      <w:r>
        <w:t>by facilitating and enhancing coordination, partnerships, and</w:t>
      </w:r>
      <w:r w:rsidR="006C5561">
        <w:t xml:space="preserve"> contributions of agency resources and expertise to implement geographically specific integrated activities to reduce pollutant loads to coral reef ecosystems. The WPI also promotes consistent and strengthened application and enforcement of laws and authorities intended to address LBSP within the U.S. coral reef jurisdictions. </w:t>
      </w:r>
      <w:r w:rsidR="00FC2FD3">
        <w:t xml:space="preserve">Currently, the WPI is active in </w:t>
      </w:r>
      <w:r w:rsidR="00A822EB">
        <w:t>three</w:t>
      </w:r>
      <w:r w:rsidR="00FC2FD3">
        <w:t xml:space="preserve"> watersheds: Guanica, Puerto Rico, West Maui, Hawaii, and Faga’alu, American Samoa.</w:t>
      </w:r>
    </w:p>
    <w:p w14:paraId="3236512B" w14:textId="77777777" w:rsidR="006C5561" w:rsidRDefault="006C5561"/>
    <w:p w14:paraId="68D4A1D4" w14:textId="4CF29B70" w:rsidR="006C5561" w:rsidRDefault="00A12EDB" w:rsidP="003F1145">
      <w:pPr>
        <w:ind w:firstLine="720"/>
      </w:pPr>
      <w:r>
        <w:t xml:space="preserve">In </w:t>
      </w:r>
      <w:r w:rsidR="006C5561">
        <w:t xml:space="preserve">a separate process </w:t>
      </w:r>
      <w:r>
        <w:t>conducted in 2010</w:t>
      </w:r>
      <w:r w:rsidR="006C5561">
        <w:t xml:space="preserve"> by NOAA’s CRCP to identify management priorities in the US coral reef jurisdictions, </w:t>
      </w:r>
      <w:r>
        <w:t>the American Samoan resource managers, invited management advisors, and science advisors identified Faga’alu as one of two priority</w:t>
      </w:r>
      <w:r w:rsidR="00D33593">
        <w:t xml:space="preserve"> geographies in American Samoa based on biological value, degree of risk and threat, and management effectiveness (CRCP, 2010).</w:t>
      </w:r>
      <w:r w:rsidR="00571027">
        <w:t xml:space="preserve"> </w:t>
      </w:r>
      <w:r w:rsidR="00D33593">
        <w:t xml:space="preserve">Additionally, as </w:t>
      </w:r>
      <w:r w:rsidR="00D33593">
        <w:lastRenderedPageBreak/>
        <w:t xml:space="preserve">a result of the 2010 management priority setting process </w:t>
      </w:r>
      <w:r w:rsidR="003A5024">
        <w:t xml:space="preserve">(NOAA, 2010) </w:t>
      </w:r>
      <w:r w:rsidR="00D33593">
        <w:t>three strategic coral reef management goals were identified</w:t>
      </w:r>
      <w:r w:rsidR="0061489C">
        <w:t xml:space="preserve"> including</w:t>
      </w:r>
      <w:r w:rsidR="00A822EB">
        <w:t xml:space="preserve"> the following which is aimed at reducing LBSP</w:t>
      </w:r>
      <w:r w:rsidR="0061489C">
        <w:t>: “</w:t>
      </w:r>
      <w:r w:rsidR="008F6308">
        <w:rPr>
          <w:i/>
        </w:rPr>
        <w:t>Goal 2: Improve c</w:t>
      </w:r>
      <w:r w:rsidR="0061489C" w:rsidRPr="0061489C">
        <w:rPr>
          <w:i/>
        </w:rPr>
        <w:t xml:space="preserve">oastal </w:t>
      </w:r>
      <w:r w:rsidR="008F6308">
        <w:rPr>
          <w:i/>
        </w:rPr>
        <w:t>w</w:t>
      </w:r>
      <w:r w:rsidR="0061489C" w:rsidRPr="0061489C">
        <w:rPr>
          <w:i/>
        </w:rPr>
        <w:t xml:space="preserve">atershed </w:t>
      </w:r>
      <w:r w:rsidR="008F6308">
        <w:rPr>
          <w:i/>
        </w:rPr>
        <w:t>q</w:t>
      </w:r>
      <w:r w:rsidR="0061489C" w:rsidRPr="0061489C">
        <w:rPr>
          <w:i/>
        </w:rPr>
        <w:t>uality and enhance coral reef ecosystem function and health by reducing land-based sources of pollution</w:t>
      </w:r>
      <w:r w:rsidR="0061489C">
        <w:t>”.</w:t>
      </w:r>
      <w:r w:rsidR="00571027">
        <w:t xml:space="preserve"> </w:t>
      </w:r>
    </w:p>
    <w:p w14:paraId="40513F99" w14:textId="77777777" w:rsidR="0061489C" w:rsidRDefault="0061489C"/>
    <w:p w14:paraId="0801948C" w14:textId="77777777" w:rsidR="005C19DC" w:rsidRDefault="00096D43" w:rsidP="003F1145">
      <w:pPr>
        <w:ind w:firstLine="720"/>
      </w:pPr>
      <w:r>
        <w:t>In August of 2012, t</w:t>
      </w:r>
      <w:r w:rsidR="0061489C">
        <w:t>he Village of Faga’alu also completed its Watershed Management and Conservation Plan</w:t>
      </w:r>
      <w:r>
        <w:t xml:space="preserve">, </w:t>
      </w:r>
      <w:r w:rsidR="004F5A6A">
        <w:t>which was prepared in collaboration with American</w:t>
      </w:r>
      <w:r w:rsidR="009326BD" w:rsidRPr="009326BD">
        <w:t xml:space="preserve"> </w:t>
      </w:r>
      <w:r w:rsidR="009326BD">
        <w:t xml:space="preserve">Samoa’s Land-based Sources of Pollution Local Action Strategy Group. </w:t>
      </w:r>
      <w:r w:rsidR="009B4597">
        <w:t xml:space="preserve">This plan identified sedimentation as a key threat to the Faga’alu watershed. </w:t>
      </w:r>
      <w:r w:rsidR="009326BD">
        <w:t xml:space="preserve">By the end of 2012, with </w:t>
      </w:r>
      <w:r w:rsidR="00FC2FD3">
        <w:t>the above</w:t>
      </w:r>
      <w:r w:rsidR="009326BD">
        <w:t xml:space="preserve"> processes complete and the village plan as a guide, </w:t>
      </w:r>
      <w:r w:rsidR="00FC2FD3">
        <w:t xml:space="preserve">the CRCP began to provide resources and coordinate activities in </w:t>
      </w:r>
      <w:r w:rsidR="009326BD">
        <w:t xml:space="preserve">Faga’alu to </w:t>
      </w:r>
      <w:r w:rsidR="00A31026">
        <w:t xml:space="preserve">monitor baselines and to </w:t>
      </w:r>
      <w:r w:rsidR="009326BD">
        <w:t>address the threat of LBSP</w:t>
      </w:r>
      <w:r w:rsidR="005C19DC">
        <w:t>, specifically the sedimentation issues and resulting turbidity found in Faga’alu Stream and Faga’alu Bay</w:t>
      </w:r>
      <w:r w:rsidR="00E611A4">
        <w:t xml:space="preserve"> which do not pass the American Samoa Water Quality Standards</w:t>
      </w:r>
      <w:r w:rsidR="00A822EB">
        <w:t xml:space="preserve"> (ASWQS). Excessive turbidity is in part responsible for placing Faga’alu on the 303(d) list of impaired waters according to the American Samoa Environmental Protection Agency (ASEPA). Other parameters that do not meet the ASWQS include total Nitrogen, total Phosphorus, dissolved Oxygen, and </w:t>
      </w:r>
      <w:r w:rsidR="00A822EB" w:rsidRPr="00A822EB">
        <w:rPr>
          <w:i/>
        </w:rPr>
        <w:t>Enterrococcus</w:t>
      </w:r>
      <w:r w:rsidR="00A822EB">
        <w:t xml:space="preserve"> bacteria levels. </w:t>
      </w:r>
    </w:p>
    <w:p w14:paraId="3FAC68AB" w14:textId="77777777" w:rsidR="005C19DC" w:rsidRDefault="005C19DC"/>
    <w:p w14:paraId="54384F99" w14:textId="06B6321A" w:rsidR="0068798B" w:rsidRDefault="00571027" w:rsidP="00A128F4">
      <w:pPr>
        <w:pStyle w:val="Heading2"/>
      </w:pPr>
      <w:r>
        <w:t xml:space="preserve">Geographic </w:t>
      </w:r>
      <w:r w:rsidR="00B6198C" w:rsidRPr="0044533D">
        <w:t>Context</w:t>
      </w:r>
    </w:p>
    <w:p w14:paraId="3922CA43" w14:textId="77777777" w:rsidR="00571027" w:rsidRPr="00571027" w:rsidRDefault="00571027" w:rsidP="00571027"/>
    <w:p w14:paraId="0F43A051" w14:textId="77777777" w:rsidR="00C241E1" w:rsidRDefault="00C241E1" w:rsidP="00C241E1">
      <w:pPr>
        <w:keepNext/>
      </w:pPr>
      <w:r>
        <w:rPr>
          <w:noProof/>
          <w:szCs w:val="24"/>
        </w:rPr>
        <w:drawing>
          <wp:inline distT="0" distB="0" distL="0" distR="0" wp14:anchorId="6E65343D" wp14:editId="3B9205D1">
            <wp:extent cx="5943600" cy="3314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 Watershed picture.jpg"/>
                    <pic:cNvPicPr/>
                  </pic:nvPicPr>
                  <pic:blipFill rotWithShape="1">
                    <a:blip r:embed="rId8">
                      <a:extLst>
                        <a:ext uri="{28A0092B-C50C-407E-A947-70E740481C1C}">
                          <a14:useLocalDpi xmlns:a14="http://schemas.microsoft.com/office/drawing/2010/main" val="0"/>
                        </a:ext>
                      </a:extLst>
                    </a:blip>
                    <a:srcRect t="10470" b="15171"/>
                    <a:stretch/>
                  </pic:blipFill>
                  <pic:spPr bwMode="auto">
                    <a:xfrm>
                      <a:off x="0" y="0"/>
                      <a:ext cx="5943600" cy="3314700"/>
                    </a:xfrm>
                    <a:prstGeom prst="rect">
                      <a:avLst/>
                    </a:prstGeom>
                    <a:ln>
                      <a:noFill/>
                    </a:ln>
                    <a:extLst>
                      <a:ext uri="{53640926-AAD7-44D8-BBD7-CCE9431645EC}">
                        <a14:shadowObscured xmlns:a14="http://schemas.microsoft.com/office/drawing/2010/main"/>
                      </a:ext>
                    </a:extLst>
                  </pic:spPr>
                </pic:pic>
              </a:graphicData>
            </a:graphic>
          </wp:inline>
        </w:drawing>
      </w:r>
    </w:p>
    <w:p w14:paraId="306A0597" w14:textId="6BF5EDED" w:rsidR="00C241E1" w:rsidRDefault="00C241E1" w:rsidP="00C241E1">
      <w:pPr>
        <w:pStyle w:val="Caption"/>
        <w:rPr>
          <w:szCs w:val="24"/>
        </w:rPr>
      </w:pPr>
      <w:bookmarkStart w:id="0" w:name="_Ref423525739"/>
      <w:bookmarkStart w:id="1" w:name="_Toc423528340"/>
      <w:bookmarkStart w:id="2" w:name="_Toc423606539"/>
      <w:r>
        <w:t xml:space="preserve">Figure </w:t>
      </w:r>
      <w:fldSimple w:instr=" SEQ Figure \* ARABIC ">
        <w:r w:rsidR="005D64E3">
          <w:rPr>
            <w:noProof/>
          </w:rPr>
          <w:t>1</w:t>
        </w:r>
      </w:fldSimple>
      <w:bookmarkEnd w:id="0"/>
      <w:r>
        <w:t xml:space="preserve">. </w:t>
      </w:r>
      <w:r w:rsidRPr="00EF31CD">
        <w:t>Overview of Faga’alu Watershed from Matafao Peak showing watershed boundaries, stream outlet, village, LBJ Hospital, and the northern and southern coral reef flats of Faga’alu Bay.</w:t>
      </w:r>
      <w:bookmarkEnd w:id="1"/>
      <w:bookmarkEnd w:id="2"/>
      <w:r>
        <w:t xml:space="preserve"> Photo: Messina (2012)</w:t>
      </w:r>
    </w:p>
    <w:p w14:paraId="0F527481" w14:textId="77777777" w:rsidR="000378BE" w:rsidRPr="000378BE" w:rsidRDefault="000378BE" w:rsidP="00A128F4">
      <w:pPr>
        <w:pStyle w:val="Heading3"/>
      </w:pPr>
      <w:r w:rsidRPr="000378BE">
        <w:t>Geographic</w:t>
      </w:r>
    </w:p>
    <w:p w14:paraId="2CD1BA4F" w14:textId="25A59B45" w:rsidR="00AB04AF" w:rsidRPr="00571027" w:rsidRDefault="005C19DC" w:rsidP="00571027">
      <w:pPr>
        <w:ind w:firstLine="720"/>
        <w:rPr>
          <w:szCs w:val="24"/>
        </w:rPr>
      </w:pPr>
      <w:r>
        <w:rPr>
          <w:szCs w:val="24"/>
        </w:rPr>
        <w:t>Faga’alu is a relatively small</w:t>
      </w:r>
      <w:r w:rsidR="00E04514">
        <w:rPr>
          <w:szCs w:val="24"/>
        </w:rPr>
        <w:t xml:space="preserve"> (2.49 km</w:t>
      </w:r>
      <w:r w:rsidR="00E04514" w:rsidRPr="00B23D1E">
        <w:rPr>
          <w:szCs w:val="24"/>
          <w:vertAlign w:val="superscript"/>
        </w:rPr>
        <w:t>2</w:t>
      </w:r>
      <w:r w:rsidR="00E04514">
        <w:rPr>
          <w:szCs w:val="24"/>
        </w:rPr>
        <w:t>)</w:t>
      </w:r>
      <w:r w:rsidR="00D22742">
        <w:rPr>
          <w:szCs w:val="24"/>
        </w:rPr>
        <w:t>, steep</w:t>
      </w:r>
      <w:r>
        <w:rPr>
          <w:szCs w:val="24"/>
        </w:rPr>
        <w:t xml:space="preserve"> coastal watershed located </w:t>
      </w:r>
      <w:r w:rsidR="00E611A4">
        <w:rPr>
          <w:szCs w:val="24"/>
        </w:rPr>
        <w:t xml:space="preserve">southwest of Pago Pago </w:t>
      </w:r>
      <w:r w:rsidR="00096D43">
        <w:rPr>
          <w:szCs w:val="24"/>
        </w:rPr>
        <w:t xml:space="preserve">Harbor </w:t>
      </w:r>
      <w:r>
        <w:rPr>
          <w:szCs w:val="24"/>
        </w:rPr>
        <w:t>on Tutuila Island</w:t>
      </w:r>
      <w:r w:rsidR="00E611A4">
        <w:rPr>
          <w:szCs w:val="24"/>
        </w:rPr>
        <w:t xml:space="preserve"> in American Samoa</w:t>
      </w:r>
      <w:r w:rsidR="00B23D1E">
        <w:rPr>
          <w:szCs w:val="24"/>
        </w:rPr>
        <w:t xml:space="preserve"> (</w:t>
      </w:r>
      <w:r w:rsidR="00BE58C5">
        <w:rPr>
          <w:szCs w:val="24"/>
        </w:rPr>
        <w:fldChar w:fldCharType="begin"/>
      </w:r>
      <w:r w:rsidR="00BE58C5">
        <w:rPr>
          <w:szCs w:val="24"/>
        </w:rPr>
        <w:instrText xml:space="preserve"> REF _Ref423525739 \h </w:instrText>
      </w:r>
      <w:r w:rsidR="00BE58C5">
        <w:rPr>
          <w:szCs w:val="24"/>
        </w:rPr>
      </w:r>
      <w:r w:rsidR="00BE58C5">
        <w:rPr>
          <w:szCs w:val="24"/>
        </w:rPr>
        <w:fldChar w:fldCharType="separate"/>
      </w:r>
      <w:r w:rsidR="005D64E3">
        <w:t xml:space="preserve">Figure </w:t>
      </w:r>
      <w:r w:rsidR="005D64E3">
        <w:rPr>
          <w:noProof/>
        </w:rPr>
        <w:t>1</w:t>
      </w:r>
      <w:r w:rsidR="00BE58C5">
        <w:rPr>
          <w:szCs w:val="24"/>
        </w:rPr>
        <w:fldChar w:fldCharType="end"/>
      </w:r>
      <w:r w:rsidR="00B23D1E">
        <w:rPr>
          <w:szCs w:val="24"/>
        </w:rPr>
        <w:t>)</w:t>
      </w:r>
      <w:r w:rsidR="00E611A4">
        <w:rPr>
          <w:szCs w:val="24"/>
        </w:rPr>
        <w:t>.</w:t>
      </w:r>
      <w:r w:rsidR="000739C7">
        <w:rPr>
          <w:szCs w:val="24"/>
        </w:rPr>
        <w:t xml:space="preserve"> Elevation ranges from 0 m at the outlet to the ocean, to 653 m at Matafao Mountain, the highest point on Tutuila. </w:t>
      </w:r>
      <w:r w:rsidR="00E611A4">
        <w:rPr>
          <w:szCs w:val="24"/>
        </w:rPr>
        <w:t>Th</w:t>
      </w:r>
      <w:r w:rsidR="006C581B">
        <w:rPr>
          <w:szCs w:val="24"/>
        </w:rPr>
        <w:t>e</w:t>
      </w:r>
      <w:r w:rsidR="00E611A4">
        <w:rPr>
          <w:szCs w:val="24"/>
        </w:rPr>
        <w:t xml:space="preserve"> </w:t>
      </w:r>
      <w:r w:rsidR="00C241E1">
        <w:rPr>
          <w:szCs w:val="24"/>
        </w:rPr>
        <w:t>main Faga’alu S</w:t>
      </w:r>
      <w:r w:rsidR="00E04514">
        <w:rPr>
          <w:szCs w:val="24"/>
        </w:rPr>
        <w:t>tream drains 1.86 km</w:t>
      </w:r>
      <w:r w:rsidR="00E04514" w:rsidRPr="00AE0A47">
        <w:rPr>
          <w:szCs w:val="24"/>
          <w:vertAlign w:val="superscript"/>
        </w:rPr>
        <w:t>2</w:t>
      </w:r>
      <w:r w:rsidR="00E04514">
        <w:rPr>
          <w:szCs w:val="24"/>
        </w:rPr>
        <w:t xml:space="preserve"> </w:t>
      </w:r>
      <w:r w:rsidR="00C241E1">
        <w:rPr>
          <w:szCs w:val="24"/>
        </w:rPr>
        <w:t>and</w:t>
      </w:r>
      <w:r w:rsidR="00E04514">
        <w:rPr>
          <w:szCs w:val="24"/>
        </w:rPr>
        <w:t xml:space="preserve"> small, ephemeral streams drain the rest of the watershed</w:t>
      </w:r>
      <w:r w:rsidR="00C241E1">
        <w:rPr>
          <w:szCs w:val="24"/>
        </w:rPr>
        <w:t xml:space="preserve"> directly</w:t>
      </w:r>
      <w:r w:rsidR="00E04514">
        <w:rPr>
          <w:szCs w:val="24"/>
        </w:rPr>
        <w:t xml:space="preserve"> into the adjacent </w:t>
      </w:r>
      <w:r w:rsidR="00124A37">
        <w:rPr>
          <w:szCs w:val="24"/>
        </w:rPr>
        <w:t>Faga’alu Bay</w:t>
      </w:r>
      <w:r w:rsidR="00C241E1">
        <w:rPr>
          <w:szCs w:val="24"/>
        </w:rPr>
        <w:t>.</w:t>
      </w:r>
      <w:r w:rsidR="00AE0A47">
        <w:rPr>
          <w:szCs w:val="24"/>
        </w:rPr>
        <w:t xml:space="preserve"> The B</w:t>
      </w:r>
      <w:r w:rsidR="006C581B">
        <w:rPr>
          <w:szCs w:val="24"/>
        </w:rPr>
        <w:t xml:space="preserve">ay </w:t>
      </w:r>
      <w:r w:rsidR="00124A37">
        <w:rPr>
          <w:szCs w:val="24"/>
        </w:rPr>
        <w:t xml:space="preserve">is bounded </w:t>
      </w:r>
      <w:r w:rsidR="006C581B">
        <w:rPr>
          <w:szCs w:val="24"/>
        </w:rPr>
        <w:t>on</w:t>
      </w:r>
      <w:r w:rsidR="00124A37">
        <w:rPr>
          <w:szCs w:val="24"/>
        </w:rPr>
        <w:t xml:space="preserve"> the north by Tulutulu Point</w:t>
      </w:r>
      <w:r w:rsidR="00AB04AF">
        <w:rPr>
          <w:szCs w:val="24"/>
        </w:rPr>
        <w:t>,</w:t>
      </w:r>
      <w:r w:rsidR="00124A37">
        <w:rPr>
          <w:szCs w:val="24"/>
        </w:rPr>
        <w:t xml:space="preserve"> and </w:t>
      </w:r>
      <w:r w:rsidR="006C581B">
        <w:rPr>
          <w:szCs w:val="24"/>
        </w:rPr>
        <w:t>on</w:t>
      </w:r>
      <w:r w:rsidR="00124A37">
        <w:rPr>
          <w:szCs w:val="24"/>
        </w:rPr>
        <w:t xml:space="preserve"> the south by Niuloa Point</w:t>
      </w:r>
      <w:r w:rsidR="00AE0A47">
        <w:rPr>
          <w:szCs w:val="24"/>
        </w:rPr>
        <w:t xml:space="preserve">. </w:t>
      </w:r>
      <w:r w:rsidR="00AE0A47">
        <w:rPr>
          <w:szCs w:val="24"/>
        </w:rPr>
        <w:lastRenderedPageBreak/>
        <w:t xml:space="preserve">Extending from the shore to several hundred meters into the Bay, a coral reef flat forms a shallow </w:t>
      </w:r>
      <w:r w:rsidR="00C241E1">
        <w:rPr>
          <w:szCs w:val="24"/>
        </w:rPr>
        <w:t>lagoon</w:t>
      </w:r>
      <w:r w:rsidR="00AE0A47">
        <w:rPr>
          <w:szCs w:val="24"/>
        </w:rPr>
        <w:t>,</w:t>
      </w:r>
      <w:r w:rsidR="00AE0A47" w:rsidRPr="00AE0A47">
        <w:rPr>
          <w:szCs w:val="24"/>
        </w:rPr>
        <w:t xml:space="preserve"> </w:t>
      </w:r>
      <w:r w:rsidR="00AE0A47">
        <w:rPr>
          <w:szCs w:val="24"/>
        </w:rPr>
        <w:t>bisected by a deep channel which flows out to sea through the forereef crest</w:t>
      </w:r>
      <w:r w:rsidR="00124A37">
        <w:rPr>
          <w:szCs w:val="24"/>
        </w:rPr>
        <w:t xml:space="preserve">. </w:t>
      </w:r>
      <w:r w:rsidR="0029340F">
        <w:rPr>
          <w:szCs w:val="24"/>
        </w:rPr>
        <w:t>The watershed is mainly comprised of undisturbed forest on the steep hillsides, with human disturbed areas and settlements constrained to the lower, flat parts o</w:t>
      </w:r>
      <w:r w:rsidR="00571027">
        <w:rPr>
          <w:szCs w:val="24"/>
        </w:rPr>
        <w:t>f the watershed near the coast.</w:t>
      </w:r>
      <w:r w:rsidR="0029340F">
        <w:rPr>
          <w:szCs w:val="24"/>
        </w:rPr>
        <w:t xml:space="preserve"> </w:t>
      </w:r>
      <w:r w:rsidR="00E04514">
        <w:rPr>
          <w:szCs w:val="24"/>
        </w:rPr>
        <w:t>T</w:t>
      </w:r>
      <w:r w:rsidR="00124A37">
        <w:rPr>
          <w:szCs w:val="24"/>
        </w:rPr>
        <w:t>he watershed</w:t>
      </w:r>
      <w:r w:rsidR="00571027">
        <w:rPr>
          <w:szCs w:val="24"/>
        </w:rPr>
        <w:t xml:space="preserve"> </w:t>
      </w:r>
      <w:r w:rsidR="00E04514">
        <w:rPr>
          <w:szCs w:val="24"/>
        </w:rPr>
        <w:t>includes</w:t>
      </w:r>
      <w:r w:rsidR="00124A37">
        <w:rPr>
          <w:szCs w:val="24"/>
        </w:rPr>
        <w:t xml:space="preserve"> Faga’alu Village (population 910, US Census 2010), the only hospital in American Samoa, a popular public </w:t>
      </w:r>
      <w:r w:rsidR="00096D43">
        <w:rPr>
          <w:szCs w:val="24"/>
        </w:rPr>
        <w:t xml:space="preserve">beach </w:t>
      </w:r>
      <w:r w:rsidR="00124A37">
        <w:rPr>
          <w:szCs w:val="24"/>
        </w:rPr>
        <w:t xml:space="preserve">park, Matafao Elementary School, and several businesses – including Samoa Maritime Company, an open pit </w:t>
      </w:r>
      <w:r w:rsidR="00BD69D9">
        <w:rPr>
          <w:szCs w:val="24"/>
        </w:rPr>
        <w:t xml:space="preserve">rock </w:t>
      </w:r>
      <w:r w:rsidR="00124A37">
        <w:rPr>
          <w:szCs w:val="24"/>
        </w:rPr>
        <w:t>quarry located above the village</w:t>
      </w:r>
      <w:r w:rsidR="00AE0A47">
        <w:rPr>
          <w:szCs w:val="24"/>
        </w:rPr>
        <w:t xml:space="preserve">. The quarry is the main source of sediment from the watershed and has increased sediment loading to Faga’alu Bay by 3-4 times over natural levels </w:t>
      </w:r>
      <w:r w:rsidR="007D12D1">
        <w:rPr>
          <w:szCs w:val="24"/>
        </w:rPr>
        <w:fldChar w:fldCharType="begin" w:fldLock="1"/>
      </w:r>
      <w:r w:rsidR="007D12D1">
        <w:rPr>
          <w:szCs w:val="24"/>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"id" : "ITEM-1", "issued" : { "date-parts" : [ [ "0" ] ] }, "title" : "Contributions of human activities to suspended sediment yield during storm events from a steep, small, tropical watershed", "type" : "thesis" }, "uris" : [ "http://www.mendeley.com/documents/?uuid=acb9a51c-c97b-49f7-8991-36c398311a7a" ] } ], "mendeley" : { "formattedCitation" : "(Messina and Biggs, n.d.)", "plainTextFormattedCitation" : "(Messina and Biggs, n.d.)", "previouslyFormattedCitation" : "(Messina and Biggs, n.d.)" }, "properties" : { "noteIndex" : 0 }, "schema" : "https://github.com/citation-style-language/schema/raw/master/csl-citation.json" }</w:instrText>
      </w:r>
      <w:r w:rsidR="007D12D1">
        <w:rPr>
          <w:szCs w:val="24"/>
        </w:rPr>
        <w:fldChar w:fldCharType="separate"/>
      </w:r>
      <w:r w:rsidR="007D12D1" w:rsidRPr="007D12D1">
        <w:rPr>
          <w:noProof/>
          <w:szCs w:val="24"/>
        </w:rPr>
        <w:t>(Messina and Biggs, n.d.)</w:t>
      </w:r>
      <w:r w:rsidR="007D12D1">
        <w:rPr>
          <w:szCs w:val="24"/>
        </w:rPr>
        <w:fldChar w:fldCharType="end"/>
      </w:r>
      <w:r w:rsidR="007D12D1">
        <w:rPr>
          <w:szCs w:val="24"/>
        </w:rPr>
        <w:t>,</w:t>
      </w:r>
      <w:r w:rsidR="0030558C">
        <w:rPr>
          <w:szCs w:val="24"/>
        </w:rPr>
        <w:t xml:space="preserve"> making </w:t>
      </w:r>
      <w:r w:rsidR="00571027">
        <w:rPr>
          <w:szCs w:val="24"/>
        </w:rPr>
        <w:t>it</w:t>
      </w:r>
      <w:r w:rsidR="0030558C">
        <w:rPr>
          <w:szCs w:val="24"/>
        </w:rPr>
        <w:t xml:space="preserve"> a target for </w:t>
      </w:r>
      <w:r w:rsidR="00AB04AF">
        <w:rPr>
          <w:szCs w:val="24"/>
        </w:rPr>
        <w:t xml:space="preserve">sediment </w:t>
      </w:r>
      <w:r w:rsidR="0030558C">
        <w:rPr>
          <w:szCs w:val="24"/>
        </w:rPr>
        <w:t xml:space="preserve">mitigation actions to reduce </w:t>
      </w:r>
      <w:r w:rsidR="00AB04AF">
        <w:rPr>
          <w:szCs w:val="24"/>
        </w:rPr>
        <w:t>sediment stress on corals in</w:t>
      </w:r>
      <w:r w:rsidR="00BD69D9">
        <w:rPr>
          <w:szCs w:val="24"/>
        </w:rPr>
        <w:t xml:space="preserve"> </w:t>
      </w:r>
      <w:r w:rsidR="0030558C">
        <w:rPr>
          <w:szCs w:val="24"/>
        </w:rPr>
        <w:t xml:space="preserve">Faga’alu </w:t>
      </w:r>
      <w:r w:rsidR="00BD69D9">
        <w:rPr>
          <w:szCs w:val="24"/>
        </w:rPr>
        <w:t>Bay</w:t>
      </w:r>
      <w:r w:rsidR="00AB04AF">
        <w:rPr>
          <w:szCs w:val="24"/>
        </w:rPr>
        <w:t>.</w:t>
      </w:r>
    </w:p>
    <w:p w14:paraId="04E53FB2" w14:textId="77777777" w:rsidR="00F6038F" w:rsidRPr="00AB04AF" w:rsidRDefault="00F6038F" w:rsidP="00A128F4">
      <w:pPr>
        <w:pStyle w:val="Heading3"/>
      </w:pPr>
      <w:r w:rsidRPr="00AB04AF">
        <w:t>Rainfall</w:t>
      </w:r>
    </w:p>
    <w:p w14:paraId="69C93EB8" w14:textId="7053B1B8" w:rsidR="00E04514" w:rsidRDefault="00E04514" w:rsidP="00AB04AF">
      <w:pPr>
        <w:ind w:firstLine="720"/>
        <w:divId w:val="158813345"/>
      </w:pPr>
      <w:r>
        <w:t>Precipitation over Tutuila is caused by several mechanisms including cyclones and tropical depressions, isolated thunderstorms, and orographic uplifting of trade-wind squalls over the high (300-600 m), mountainous ridge that runs the length of the island. Unlike many other Pacific Islands, the mountainous ridge runs parallel to the predominant wind</w:t>
      </w:r>
      <w:r w:rsidR="00AB04AF">
        <w:t>s</w:t>
      </w:r>
      <w:r>
        <w:t>, and does not cause a significant windward/leeward rainfall gradient. In Faga'alu watershed, rainfall records show average annual precipitation</w:t>
      </w:r>
      <w:r w:rsidR="00AB04AF">
        <w:t xml:space="preserve"> varies with elevation from </w:t>
      </w:r>
      <w:r>
        <w:t>6,350 m</w:t>
      </w:r>
      <w:r w:rsidR="000739C7">
        <w:t>m at Matafao Mountain (653 m</w:t>
      </w:r>
      <w:r w:rsidR="00AB04AF">
        <w:t>) to</w:t>
      </w:r>
      <w:r>
        <w:t xml:space="preserve"> 3,800 mm on the coastal plain (Craig, 2009; Dames &amp; Moore, 1981; Perreault, 2010; Tonkin &amp; Taylor International Ltd., 1989; Wong, 1996). Tropical cyclones are erratic but occurred on average every 1-13 years from 1981-2014 (Craig, 2009) and bring intense rainfall, flooding, landslides, and high sediment yield events (Buchanan-Banks, 1979).</w:t>
      </w:r>
    </w:p>
    <w:p w14:paraId="5D0D7097" w14:textId="5D426860" w:rsidR="00B23D1E" w:rsidRPr="00571027" w:rsidRDefault="00F6038F" w:rsidP="00571027">
      <w:pPr>
        <w:ind w:firstLine="720"/>
        <w:divId w:val="158813345"/>
      </w:pPr>
      <w:r w:rsidRPr="00AB04AF">
        <w:t xml:space="preserve">There are two subtle rainfall seasons: a drier winter season, from June through September and a wetter summer season, from October through May </w:t>
      </w:r>
      <w:r>
        <w:fldChar w:fldCharType="begin" w:fldLock="1"/>
      </w:r>
      <w:r w:rsidR="007D12D1">
        <w:instrText>ADDIN CSL_CITATION { "citationItems" : [ { "id" : "ITEM-1",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"ITEM-1", "issued" : { "date-parts" : [ [ "2005" ] ] }, "publisher" : "U.S. Geological Survey", "title" : "Potential Evapotranspiration on Tutuila , American Samoa. Scientific Investigations Report 2005-5200", "type" : "article" }, "uris" : [ "http://www.mendeley.com/documents/?uuid=5dcf08b5-a800-4cd0-af24-a56e3ddbac59" ] } ], "mendeley" : { "formattedCitation" : "(Izuka et al., 2005)", "plainTextFormattedCitation" : "(Izuka et al., 2005)", "previouslyFormattedCitation" : "(Izuka et al., 2005)" }, "properties" : { "noteIndex" : 0 }, "schema" : "https://github.com/citation-style-language/schema/raw/master/csl-citation.json" }</w:instrText>
      </w:r>
      <w:r>
        <w:fldChar w:fldCharType="separate"/>
      </w:r>
      <w:r w:rsidR="002E0F58" w:rsidRPr="002E0F58">
        <w:rPr>
          <w:noProof/>
        </w:rPr>
        <w:t>(Izuka et al., 2005)</w:t>
      </w:r>
      <w:r>
        <w:fldChar w:fldCharType="end"/>
      </w:r>
      <w:r>
        <w:t>.</w:t>
      </w:r>
      <w:r w:rsidRPr="00AB04AF">
        <w:t xml:space="preserve"> </w:t>
      </w:r>
      <w:r w:rsidR="00AB04AF" w:rsidRPr="00AB04AF">
        <w:t>Analysis of mean monthly rainfall data for the period 1971-2000 showed 75% of precipitation occurred in the wet seasons</w:t>
      </w:r>
      <w:r w:rsidR="00AB04AF">
        <w:t xml:space="preserve"> </w:t>
      </w:r>
      <w:r w:rsidR="00AB04AF" w:rsidRPr="00AB04AF">
        <w:t>and 25% occurred in the dry season</w:t>
      </w:r>
      <w:r w:rsidR="00AB04AF">
        <w:t xml:space="preserve"> </w:t>
      </w:r>
      <w:r w:rsidR="00AB04AF">
        <w:fldChar w:fldCharType="begin" w:fldLock="1"/>
      </w:r>
      <w:r w:rsidR="00AB04AF">
        <w:instrText>ADDIN CSL_CITATION { "citationItems" : [ { "id" : "ITEM-1", "itemData" : { "author" : [ { "dropping-particle" : "", "family" : "Perreault", "given" : "J.", "non-dropping-particle" : "", "parse-names" : false, "suffix" : "" } ], "id" : "ITEM-1",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"(Perreault, 2010)", "manualFormatting" : "(Perreault, 2010", "plainTextFormattedCitation" : "(Perreault, 2010)", "previouslyFormattedCitation" : "(Perreault, 2010)" }, "properties" : { "noteIndex" : 0 }, "schema" : "https://github.com/citation-style-language/schema/raw/master/csl-citation.json" }</w:instrText>
      </w:r>
      <w:r w:rsidR="00AB04AF">
        <w:fldChar w:fldCharType="separate"/>
      </w:r>
      <w:r w:rsidR="00AB04AF" w:rsidRPr="00F6038F">
        <w:rPr>
          <w:noProof/>
        </w:rPr>
        <w:t>(Perreault, 2010</w:t>
      </w:r>
      <w:r w:rsidR="00AB04AF">
        <w:fldChar w:fldCharType="end"/>
      </w:r>
      <w:r w:rsidR="00AB04AF" w:rsidRPr="00AB04AF">
        <w:t>; Data from USGS rain gauges and Parameter-elevation Relationships on Independent Slopes Model (PRISM) Climate Group</w:t>
      </w:r>
      <w:r w:rsidR="00AB04AF">
        <w:t xml:space="preserve"> </w:t>
      </w:r>
      <w:r w:rsidR="00AB04AF">
        <w:fldChar w:fldCharType="begin" w:fldLock="1"/>
      </w:r>
      <w:r w:rsidR="00AB04AF">
        <w:instrText>ADDIN CSL_CITATION { "citationItems" : [ { "id" : "ITEM-1", "itemData" : { "DOI" : "10.1002/joc", "author" : [ { "dropping-particle" : "", "family" : "Daly", "given" : "Christopher", "non-dropping-particle" : "", "parse-names" : false, "suffix" : "" }, { "dropping-particle" : "", "family" : "Halbleib", "given" : "Michael", "non-dropping-particle" : "", "parse-names" : false, "suffix" : "" }, { "dropping-particle" : "", "family" : "Smith", "given" : "Joseph I.", "non-dropping-particle" : "", "parse-names" : false, "suffix" : "" }, { "dropping-particle" : "", "family" : "Gibson", "given" : "Wayne P.", "non-dropping-particle" : "", "parse-names" : false, "suffix" : "" }, { "dropping-particle" : "", "family" : "Doggett", "given" : "Matthew K.", "non-dropping-particle" : "", "parse-names" : false, "suffix" : "" }, { "dropping-particle" : "", "family" : "Taylor", "given" : "George H.", "non-dropping-particle" : "", "parse-names" : false, "suffix" : "" }, { "dropping-particle" : "", "family" : "Curtis", "given" : "Jan", "non-dropping-particle" : "", "parse-names" : false, "suffix" : "" }, { "dropping-particle" : "", "family" : "Passteris", "given" : "Phillip P.", "non-dropping-particle" : "", "parse-names" : false, "suffix" : "" } ], "container-title" : "International Journal of Climatology", "id" : "ITEM-1", "issue" : "15", "issued" : { "date-parts" : [ [ "2008" ] ] }, "page" : "2031", "title" : "Physiographically sensitive mapping of climatological temperature and precipitation across the conterminous United States", "type" : "article-journal", "volume" : "28" }, "uris" : [ "http://www.mendeley.com/documents/?uuid=2218cbee-2610-4773-a2dc-6e6dc1d7aa8f" ] } ], "mendeley" : { "formattedCitation" : "(Daly et al., 2008)", "plainTextFormattedCitation" : "(Daly et al., 2008)", "previouslyFormattedCitation" : "(Daly et al., 2008)" }, "properties" : { "noteIndex" : 0 }, "schema" : "https://github.com/citation-style-language/schema/raw/master/csl-citation.json" }</w:instrText>
      </w:r>
      <w:r w:rsidR="00AB04AF">
        <w:fldChar w:fldCharType="separate"/>
      </w:r>
      <w:r w:rsidR="00AB04AF" w:rsidRPr="00F6038F">
        <w:rPr>
          <w:noProof/>
        </w:rPr>
        <w:t>(Daly et al., 2008)</w:t>
      </w:r>
      <w:r w:rsidR="00AB04AF">
        <w:fldChar w:fldCharType="end"/>
      </w:r>
      <w:r w:rsidR="00AB04AF" w:rsidRPr="00AB04AF">
        <w:t>).</w:t>
      </w:r>
      <w:r w:rsidR="00AB04AF">
        <w:t xml:space="preserve"> </w:t>
      </w:r>
      <w:r w:rsidRPr="00AB04AF">
        <w:t xml:space="preserve">During the drier winter season, the island is influenced by relatively stronger, predominantly East to Southeast Tradewinds, lower temperatures, lower humidity and lower total rainfall. During the wetter summer season the Inter-Tropical Convergence Zone (ITCZ) moves over the region, causing light to moderate Northerly winds, higher temperatures, higher humidity, and higher total rainfall. While total rainfall is lower in the drier Tradewind season, large rainfall events are still observed. Analysis of 212 peak discharges at 11 </w:t>
      </w:r>
      <w:r w:rsidR="00AB04AF">
        <w:t>stream</w:t>
      </w:r>
      <w:r w:rsidRPr="00AB04AF">
        <w:t>s</w:t>
      </w:r>
      <w:r w:rsidR="00AB04AF">
        <w:t xml:space="preserve"> on Tutuila</w:t>
      </w:r>
      <w:r w:rsidRPr="00AB04AF">
        <w:t xml:space="preserve"> showed 65% of annual peak flows occurred during the wet season and 35% of peak flows occurred during the drier Tradewind season </w:t>
      </w:r>
      <w:r>
        <w:fldChar w:fldCharType="begin" w:fldLock="1"/>
      </w:r>
      <w:r w:rsidR="002E0F58">
        <w:instrText>ADDIN CSL_CITATION { "citationItems" : [ { "id" : "ITEM-1", "itemData" : { "ISBN" : "95-4185", "author" : [ { "dropping-particle" : "", "family" : "Wong", "given" : "M", "non-dropping-particle" : "", "parse-names" : false, "suffix" : "" } ], "id" : "ITEM-1", "issued" : { "date-parts" : [ [ "1996" ] ] }, "publisher" : "U.S. Geological Survey", "publisher-place" : "Honolulu, HI", "title" : "Analysis of Streamflow Characteristics for Streams on the Island of Tutuila, American Samoa. Water-Resources Investigations Report 95-4185", "type" : "article" }, "uris" : [ "http://www.mendeley.com/documents/?uuid=fc91ec82-afdd-4759-8a08-1cfb798692d6" ] } ], "mendeley" : { "formattedCitation" : "(Wong, 1996)", "plainTextFormattedCitation" : "(Wong, 1996)", "previouslyFormattedCitation" : "(Wong, 1996)" }, "properties" : { "noteIndex" : 0 }, "schema" : "https://github.com/citation-style-language/schema/raw/master/csl-citation.json" }</w:instrText>
      </w:r>
      <w:r>
        <w:fldChar w:fldCharType="separate"/>
      </w:r>
      <w:r w:rsidRPr="00F6038F">
        <w:rPr>
          <w:noProof/>
        </w:rPr>
        <w:t>(Wong, 1996)</w:t>
      </w:r>
      <w:r>
        <w:fldChar w:fldCharType="end"/>
      </w:r>
      <w:r>
        <w:t>.</w:t>
      </w:r>
    </w:p>
    <w:p w14:paraId="3AF38DA6" w14:textId="77777777" w:rsidR="000378BE" w:rsidRPr="000378BE" w:rsidRDefault="000378BE" w:rsidP="00A128F4">
      <w:pPr>
        <w:pStyle w:val="Heading3"/>
      </w:pPr>
      <w:r w:rsidRPr="000378BE">
        <w:t>Hydrodynamic</w:t>
      </w:r>
    </w:p>
    <w:p w14:paraId="5D049B76" w14:textId="77777777" w:rsidR="00571027" w:rsidRDefault="009C3D67" w:rsidP="00AB04AF">
      <w:pPr>
        <w:ind w:firstLine="720"/>
        <w:rPr>
          <w:szCs w:val="24"/>
        </w:rPr>
      </w:pPr>
      <w:r>
        <w:rPr>
          <w:szCs w:val="24"/>
        </w:rPr>
        <w:t>Faga’alu reef is</w:t>
      </w:r>
      <w:r w:rsidR="00D229F3">
        <w:rPr>
          <w:szCs w:val="24"/>
        </w:rPr>
        <w:t xml:space="preserve"> comprised of</w:t>
      </w:r>
      <w:r>
        <w:rPr>
          <w:szCs w:val="24"/>
        </w:rPr>
        <w:t xml:space="preserve"> </w:t>
      </w:r>
      <w:r w:rsidR="0029340F">
        <w:rPr>
          <w:szCs w:val="24"/>
        </w:rPr>
        <w:t>two</w:t>
      </w:r>
      <w:r w:rsidR="00571027">
        <w:rPr>
          <w:szCs w:val="24"/>
        </w:rPr>
        <w:t xml:space="preserve"> areas of</w:t>
      </w:r>
      <w:r w:rsidR="0029340F">
        <w:rPr>
          <w:szCs w:val="24"/>
        </w:rPr>
        <w:t xml:space="preserve"> shallow reef flats (0-1.5 m) with some deeper sand-bottomed pools (3-4 m), </w:t>
      </w:r>
      <w:r>
        <w:rPr>
          <w:szCs w:val="24"/>
        </w:rPr>
        <w:t>divided</w:t>
      </w:r>
      <w:r w:rsidR="0029340F" w:rsidRPr="0029340F">
        <w:rPr>
          <w:szCs w:val="24"/>
        </w:rPr>
        <w:t xml:space="preserve"> </w:t>
      </w:r>
      <w:r w:rsidR="0029340F">
        <w:rPr>
          <w:szCs w:val="24"/>
        </w:rPr>
        <w:t>by a deep channel (15 m) through the reef (ava in Samoan language)</w:t>
      </w:r>
      <w:r w:rsidR="00F53419">
        <w:rPr>
          <w:szCs w:val="24"/>
        </w:rPr>
        <w:t>. Tides vary daily from approximately 0-1 m,</w:t>
      </w:r>
      <w:r w:rsidR="0029340F">
        <w:rPr>
          <w:szCs w:val="24"/>
        </w:rPr>
        <w:t xml:space="preserve"> exposing parts of the reef at low tide. W</w:t>
      </w:r>
      <w:r w:rsidR="00F53419">
        <w:rPr>
          <w:szCs w:val="24"/>
        </w:rPr>
        <w:t xml:space="preserve">inds are predominantly onshore </w:t>
      </w:r>
      <w:r w:rsidR="00907FA7">
        <w:rPr>
          <w:szCs w:val="24"/>
        </w:rPr>
        <w:t xml:space="preserve">east-southeast </w:t>
      </w:r>
      <w:r w:rsidR="00F53419">
        <w:rPr>
          <w:szCs w:val="24"/>
        </w:rPr>
        <w:t xml:space="preserve">trades from </w:t>
      </w:r>
      <w:r w:rsidR="00907FA7">
        <w:rPr>
          <w:szCs w:val="24"/>
        </w:rPr>
        <w:t>March to September and northerly from October to February</w:t>
      </w:r>
      <w:r w:rsidR="0029340F">
        <w:rPr>
          <w:szCs w:val="24"/>
        </w:rPr>
        <w:t>. Faga’alu Bay is sheltered from all swell directions except south to east-southeast, and</w:t>
      </w:r>
      <w:r w:rsidR="00F53419">
        <w:rPr>
          <w:szCs w:val="24"/>
        </w:rPr>
        <w:t xml:space="preserve"> groundswells </w:t>
      </w:r>
      <w:r w:rsidR="00BD69D9">
        <w:rPr>
          <w:szCs w:val="24"/>
        </w:rPr>
        <w:t>over 1</w:t>
      </w:r>
      <w:r w:rsidR="00F53419">
        <w:rPr>
          <w:szCs w:val="24"/>
        </w:rPr>
        <w:t xml:space="preserve"> m </w:t>
      </w:r>
      <w:r w:rsidR="00907FA7">
        <w:rPr>
          <w:szCs w:val="24"/>
        </w:rPr>
        <w:t>occur</w:t>
      </w:r>
      <w:r w:rsidR="00F53419">
        <w:rPr>
          <w:szCs w:val="24"/>
        </w:rPr>
        <w:t xml:space="preserve"> throughout the year</w:t>
      </w:r>
      <w:r w:rsidR="00907FA7">
        <w:rPr>
          <w:szCs w:val="24"/>
        </w:rPr>
        <w:t xml:space="preserve">. </w:t>
      </w:r>
      <w:r w:rsidR="00E83077">
        <w:rPr>
          <w:szCs w:val="24"/>
        </w:rPr>
        <w:t>Water is forced over the shallow reef crest by wind and waves, then flows clockwise over the southern and northern reefs, and out to sea through the ava channel</w:t>
      </w:r>
      <w:r w:rsidR="00E83077" w:rsidRPr="00E83077">
        <w:rPr>
          <w:szCs w:val="24"/>
        </w:rPr>
        <w:t xml:space="preserve"> </w:t>
      </w:r>
      <w:r w:rsidR="00E83077">
        <w:rPr>
          <w:szCs w:val="24"/>
        </w:rPr>
        <w:t>to Pago Pago Harbor (</w:t>
      </w:r>
      <w:r w:rsidR="00A86E55">
        <w:rPr>
          <w:szCs w:val="24"/>
        </w:rPr>
        <w:fldChar w:fldCharType="begin"/>
      </w:r>
      <w:r w:rsidR="00A86E55">
        <w:rPr>
          <w:szCs w:val="24"/>
        </w:rPr>
        <w:instrText xml:space="preserve"> REF _Ref423525739 \h </w:instrText>
      </w:r>
      <w:r w:rsidR="00A86E55">
        <w:rPr>
          <w:szCs w:val="24"/>
        </w:rPr>
      </w:r>
      <w:r w:rsidR="00A86E55">
        <w:rPr>
          <w:szCs w:val="24"/>
        </w:rPr>
        <w:fldChar w:fldCharType="separate"/>
      </w:r>
      <w:r w:rsidR="005D64E3">
        <w:t xml:space="preserve">Figure </w:t>
      </w:r>
      <w:r w:rsidR="005D64E3">
        <w:rPr>
          <w:noProof/>
        </w:rPr>
        <w:t>1</w:t>
      </w:r>
      <w:r w:rsidR="00A86E55">
        <w:rPr>
          <w:szCs w:val="24"/>
        </w:rPr>
        <w:fldChar w:fldCharType="end"/>
      </w:r>
      <w:r w:rsidR="00E83077">
        <w:rPr>
          <w:szCs w:val="24"/>
        </w:rPr>
        <w:t>).</w:t>
      </w:r>
      <w:r>
        <w:rPr>
          <w:szCs w:val="24"/>
        </w:rPr>
        <w:t xml:space="preserve"> </w:t>
      </w:r>
    </w:p>
    <w:p w14:paraId="2C8DF0E6" w14:textId="7117CD10" w:rsidR="00D22742" w:rsidRDefault="007F6962" w:rsidP="00AB04AF">
      <w:pPr>
        <w:ind w:firstLine="720"/>
        <w:rPr>
          <w:szCs w:val="24"/>
        </w:rPr>
      </w:pPr>
      <w:r>
        <w:rPr>
          <w:szCs w:val="24"/>
        </w:rPr>
        <w:t>Sediment stress to corals is controlled by sediment concentration in the overlying water column, and the residence time of that water. In general, higher sediment concentrations a</w:t>
      </w:r>
      <w:r w:rsidR="00571027">
        <w:rPr>
          <w:szCs w:val="24"/>
        </w:rPr>
        <w:t xml:space="preserve">nd longer residence times </w:t>
      </w:r>
      <w:r>
        <w:rPr>
          <w:szCs w:val="24"/>
        </w:rPr>
        <w:t xml:space="preserve">increase sediment stress to corals. </w:t>
      </w:r>
      <w:r w:rsidR="00E83077">
        <w:rPr>
          <w:szCs w:val="24"/>
        </w:rPr>
        <w:t>Based on hydrodynamic measurements in Faga’alu Bay, c</w:t>
      </w:r>
      <w:r w:rsidR="00571027">
        <w:rPr>
          <w:szCs w:val="24"/>
        </w:rPr>
        <w:t xml:space="preserve">urrent speeds are </w:t>
      </w:r>
      <w:r w:rsidR="00140805">
        <w:rPr>
          <w:szCs w:val="24"/>
        </w:rPr>
        <w:t xml:space="preserve">highest and residence times lowest over the southern reef; speeds are lowest and residence </w:t>
      </w:r>
      <w:r w:rsidR="00140805">
        <w:rPr>
          <w:szCs w:val="24"/>
        </w:rPr>
        <w:lastRenderedPageBreak/>
        <w:t>times high</w:t>
      </w:r>
      <w:r w:rsidR="00E83077">
        <w:rPr>
          <w:szCs w:val="24"/>
        </w:rPr>
        <w:t>est</w:t>
      </w:r>
      <w:r w:rsidR="00140805">
        <w:rPr>
          <w:szCs w:val="24"/>
        </w:rPr>
        <w:t xml:space="preserve"> </w:t>
      </w:r>
      <w:r w:rsidR="00F77AEF">
        <w:rPr>
          <w:szCs w:val="24"/>
        </w:rPr>
        <w:t xml:space="preserve">near the stream mouth </w:t>
      </w:r>
      <w:r w:rsidR="00140805">
        <w:rPr>
          <w:szCs w:val="24"/>
        </w:rPr>
        <w:t>and on the northern reef</w:t>
      </w:r>
      <w:r w:rsidR="00BE58C5">
        <w:rPr>
          <w:szCs w:val="24"/>
        </w:rPr>
        <w:t xml:space="preserve"> (</w:t>
      </w:r>
      <w:r w:rsidR="00BE58C5">
        <w:rPr>
          <w:szCs w:val="24"/>
        </w:rPr>
        <w:fldChar w:fldCharType="begin"/>
      </w:r>
      <w:r w:rsidR="00BE58C5">
        <w:rPr>
          <w:szCs w:val="24"/>
        </w:rPr>
        <w:instrText xml:space="preserve"> REF _Ref423525939 \h </w:instrText>
      </w:r>
      <w:r w:rsidR="00BE58C5">
        <w:rPr>
          <w:szCs w:val="24"/>
        </w:rPr>
      </w:r>
      <w:r w:rsidR="00BE58C5">
        <w:rPr>
          <w:szCs w:val="24"/>
        </w:rPr>
        <w:fldChar w:fldCharType="separate"/>
      </w:r>
      <w:r w:rsidR="005D64E3" w:rsidRPr="009D1645">
        <w:t xml:space="preserve">Figure </w:t>
      </w:r>
      <w:r w:rsidR="005D64E3">
        <w:rPr>
          <w:noProof/>
        </w:rPr>
        <w:t>2</w:t>
      </w:r>
      <w:r w:rsidR="00BE58C5">
        <w:rPr>
          <w:szCs w:val="24"/>
        </w:rPr>
        <w:fldChar w:fldCharType="end"/>
      </w:r>
      <w:r w:rsidR="00BE58C5">
        <w:rPr>
          <w:szCs w:val="24"/>
        </w:rPr>
        <w:t>)</w:t>
      </w:r>
      <w:r w:rsidR="007D12D1">
        <w:rPr>
          <w:szCs w:val="24"/>
        </w:rPr>
        <w:fldChar w:fldCharType="begin" w:fldLock="1"/>
      </w:r>
      <w:r w:rsidR="007D12D1">
        <w:rPr>
          <w:szCs w:val="24"/>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"thesis" }, "uris" : [ "http://www.mendeley.com/documents/?uuid=7ede5a9e-f37a-48a0-aa96-7c7c0f8b7744" ] } ], "mendeley" : { "formattedCitation" : "(Messina et al., n.d.)", "plainTextFormattedCitation" : "(Messina et al., n.d.)", "previouslyFormattedCitation" : "(Messina et al., n.d.)" }, "properties" : { "noteIndex" : 0 }, "schema" : "https://github.com/citation-style-language/schema/raw/master/csl-citation.json" }</w:instrText>
      </w:r>
      <w:r w:rsidR="007D12D1">
        <w:rPr>
          <w:szCs w:val="24"/>
        </w:rPr>
        <w:fldChar w:fldCharType="separate"/>
      </w:r>
      <w:r w:rsidR="007D12D1" w:rsidRPr="007D12D1">
        <w:rPr>
          <w:noProof/>
          <w:szCs w:val="24"/>
        </w:rPr>
        <w:t>(Messina et al., n.d.)</w:t>
      </w:r>
      <w:r w:rsidR="007D12D1">
        <w:rPr>
          <w:szCs w:val="24"/>
        </w:rPr>
        <w:fldChar w:fldCharType="end"/>
      </w:r>
      <w:r w:rsidR="00140805">
        <w:rPr>
          <w:szCs w:val="24"/>
        </w:rPr>
        <w:t xml:space="preserve">. </w:t>
      </w:r>
      <w:r w:rsidR="00E83077">
        <w:rPr>
          <w:szCs w:val="24"/>
        </w:rPr>
        <w:t xml:space="preserve">During storms, </w:t>
      </w:r>
      <w:r w:rsidR="00140805">
        <w:rPr>
          <w:szCs w:val="24"/>
        </w:rPr>
        <w:t>sediment-rich</w:t>
      </w:r>
      <w:r w:rsidR="009C3D67">
        <w:rPr>
          <w:szCs w:val="24"/>
        </w:rPr>
        <w:t xml:space="preserve"> </w:t>
      </w:r>
      <w:r w:rsidR="00140805">
        <w:rPr>
          <w:szCs w:val="24"/>
        </w:rPr>
        <w:t>discharge from Faga’alu stream</w:t>
      </w:r>
      <w:r w:rsidR="00E83077">
        <w:rPr>
          <w:szCs w:val="24"/>
        </w:rPr>
        <w:t xml:space="preserve"> flows</w:t>
      </w:r>
      <w:r w:rsidR="00140805">
        <w:rPr>
          <w:szCs w:val="24"/>
        </w:rPr>
        <w:t xml:space="preserve"> into the northwest corner of the bay</w:t>
      </w:r>
      <w:r>
        <w:rPr>
          <w:szCs w:val="24"/>
        </w:rPr>
        <w:t>,</w:t>
      </w:r>
      <w:r w:rsidR="00140805">
        <w:rPr>
          <w:szCs w:val="24"/>
        </w:rPr>
        <w:t xml:space="preserve"> </w:t>
      </w:r>
      <w:r w:rsidR="00F53419">
        <w:rPr>
          <w:szCs w:val="24"/>
        </w:rPr>
        <w:t xml:space="preserve">and is deflected north by the </w:t>
      </w:r>
      <w:r w:rsidR="00140805">
        <w:rPr>
          <w:szCs w:val="24"/>
        </w:rPr>
        <w:t>water circulation</w:t>
      </w:r>
      <w:r w:rsidR="0029340F">
        <w:rPr>
          <w:szCs w:val="24"/>
        </w:rPr>
        <w:t xml:space="preserve"> pattern. This</w:t>
      </w:r>
      <w:r w:rsidR="00140805">
        <w:rPr>
          <w:szCs w:val="24"/>
        </w:rPr>
        <w:t xml:space="preserve"> </w:t>
      </w:r>
      <w:r w:rsidR="00E83077">
        <w:rPr>
          <w:szCs w:val="24"/>
        </w:rPr>
        <w:t>caus</w:t>
      </w:r>
      <w:r w:rsidR="0029340F">
        <w:rPr>
          <w:szCs w:val="24"/>
        </w:rPr>
        <w:t>es</w:t>
      </w:r>
      <w:r w:rsidR="00E83077">
        <w:rPr>
          <w:szCs w:val="24"/>
        </w:rPr>
        <w:t xml:space="preserve"> sediment</w:t>
      </w:r>
      <w:r w:rsidR="00DA32BF">
        <w:rPr>
          <w:szCs w:val="24"/>
        </w:rPr>
        <w:t xml:space="preserve"> accumulation and stress on corals </w:t>
      </w:r>
      <w:r w:rsidR="00E83077">
        <w:rPr>
          <w:szCs w:val="24"/>
        </w:rPr>
        <w:t xml:space="preserve">in </w:t>
      </w:r>
      <w:r w:rsidR="00140805">
        <w:rPr>
          <w:szCs w:val="24"/>
        </w:rPr>
        <w:t>the northern</w:t>
      </w:r>
      <w:r w:rsidR="00F53419">
        <w:rPr>
          <w:szCs w:val="24"/>
        </w:rPr>
        <w:t xml:space="preserve"> reef</w:t>
      </w:r>
      <w:r w:rsidR="00140805">
        <w:rPr>
          <w:szCs w:val="24"/>
        </w:rPr>
        <w:t xml:space="preserve"> and ava</w:t>
      </w:r>
      <w:r w:rsidR="0029340F">
        <w:rPr>
          <w:szCs w:val="24"/>
        </w:rPr>
        <w:t xml:space="preserve"> channel</w:t>
      </w:r>
      <w:r w:rsidR="0077744B">
        <w:rPr>
          <w:szCs w:val="24"/>
        </w:rPr>
        <w:t xml:space="preserve"> </w:t>
      </w:r>
      <w:r w:rsidR="0029340F">
        <w:rPr>
          <w:szCs w:val="24"/>
        </w:rPr>
        <w:t>areas but leaves</w:t>
      </w:r>
      <w:r w:rsidR="00140805">
        <w:rPr>
          <w:szCs w:val="24"/>
        </w:rPr>
        <w:t xml:space="preserve"> the far southern reef relatively unaffected</w:t>
      </w:r>
      <w:r w:rsidR="007D12D1">
        <w:rPr>
          <w:szCs w:val="24"/>
        </w:rPr>
        <w:t xml:space="preserve"> </w:t>
      </w:r>
      <w:r w:rsidR="007D12D1">
        <w:rPr>
          <w:szCs w:val="24"/>
        </w:rPr>
        <w:fldChar w:fldCharType="begin" w:fldLock="1"/>
      </w:r>
      <w:r w:rsidR="00B4248E">
        <w:rPr>
          <w:szCs w:val="24"/>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"id" : "ITEM-1", "issued" : { "date-parts" : [ [ "0" ] ] }, "title" : "Watershed and oceanic controls on spatial and temporal patterns of sediment accumulation in a fringing reef flat embayment", "type" : "thesis" }, "uris" : [ "http://www.mendeley.com/documents/?uuid=0ce67a00-6e67-4793-aa61-b90a1d782c14" ] } ], "mendeley" : { "formattedCitation" : "(Messina et al., n.d.)", "plainTextFormattedCitation" : "(Messina et al., n.d.)", "previouslyFormattedCitation" : "(Messina et al., n.d.)" }, "properties" : { "noteIndex" : 0 }, "schema" : "https://github.com/citation-style-language/schema/raw/master/csl-citation.json" }</w:instrText>
      </w:r>
      <w:r w:rsidR="007D12D1">
        <w:rPr>
          <w:szCs w:val="24"/>
        </w:rPr>
        <w:fldChar w:fldCharType="separate"/>
      </w:r>
      <w:r w:rsidR="007D12D1" w:rsidRPr="007D12D1">
        <w:rPr>
          <w:noProof/>
          <w:szCs w:val="24"/>
        </w:rPr>
        <w:t>(Messina et al., n.d.)</w:t>
      </w:r>
      <w:r w:rsidR="007D12D1">
        <w:rPr>
          <w:szCs w:val="24"/>
        </w:rPr>
        <w:fldChar w:fldCharType="end"/>
      </w:r>
      <w:r w:rsidR="00D22742">
        <w:rPr>
          <w:szCs w:val="24"/>
        </w:rPr>
        <w:t>.</w:t>
      </w:r>
      <w:r w:rsidR="00571027">
        <w:rPr>
          <w:szCs w:val="24"/>
        </w:rPr>
        <w:t xml:space="preserve"> </w:t>
      </w:r>
    </w:p>
    <w:p w14:paraId="5C5F67FE" w14:textId="77777777" w:rsidR="005C19DC" w:rsidRDefault="005C19DC">
      <w:pPr>
        <w:rPr>
          <w:szCs w:val="24"/>
        </w:rPr>
      </w:pPr>
    </w:p>
    <w:p w14:paraId="2F84E95C" w14:textId="77777777" w:rsidR="00BE58C5" w:rsidRDefault="00DC3D8A" w:rsidP="009D1645">
      <w:pPr>
        <w:keepNext/>
        <w:jc w:val="center"/>
      </w:pPr>
      <w:r>
        <w:rPr>
          <w:noProof/>
          <w:szCs w:val="24"/>
        </w:rPr>
        <w:drawing>
          <wp:inline distT="0" distB="0" distL="0" distR="0" wp14:anchorId="27F8C2AD" wp14:editId="3BA41950">
            <wp:extent cx="4000500" cy="3390900"/>
            <wp:effectExtent l="0" t="0" r="0" b="0"/>
            <wp:docPr id="4" name="Picture 4" descr="P:\My Documents\Project 917 Faga'alu\Tech Memo\drifters gridded mean velocity Waves 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y Documents\Project 917 Faga'alu\Tech Memo\drifters gridded mean velocity Waves ONLY.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00500" cy="3390900"/>
                    </a:xfrm>
                    <a:prstGeom prst="rect">
                      <a:avLst/>
                    </a:prstGeom>
                    <a:noFill/>
                    <a:ln>
                      <a:noFill/>
                    </a:ln>
                  </pic:spPr>
                </pic:pic>
              </a:graphicData>
            </a:graphic>
          </wp:inline>
        </w:drawing>
      </w:r>
    </w:p>
    <w:p w14:paraId="52214DEE" w14:textId="62F86162" w:rsidR="00BE58C5" w:rsidRPr="009D1645" w:rsidRDefault="00BE58C5" w:rsidP="009D1645">
      <w:pPr>
        <w:pStyle w:val="Caption"/>
      </w:pPr>
      <w:bookmarkStart w:id="3" w:name="_Ref423525939"/>
      <w:bookmarkStart w:id="4" w:name="_Toc423528341"/>
      <w:bookmarkStart w:id="5" w:name="_Toc423606540"/>
      <w:r w:rsidRPr="009D1645">
        <w:t xml:space="preserve">Figure </w:t>
      </w:r>
      <w:fldSimple w:instr=" SEQ Figure \* ARABIC ">
        <w:r w:rsidR="005D64E3">
          <w:rPr>
            <w:noProof/>
          </w:rPr>
          <w:t>2</w:t>
        </w:r>
      </w:fldSimple>
      <w:bookmarkEnd w:id="3"/>
      <w:r w:rsidRPr="009D1645">
        <w:t>. Gridded mean current speeds and directions for 100 m2 grid cells based on GPS-drifter data.</w:t>
      </w:r>
      <w:r w:rsidR="00571027" w:rsidRPr="009D1645">
        <w:t xml:space="preserve"> </w:t>
      </w:r>
      <w:r w:rsidRPr="009D1645">
        <w:t xml:space="preserve">Current speeds are highest, and directions less variable during large waves and high winds. Current speeds are slower, and directions more variable during small waves and light winds </w:t>
      </w:r>
      <w:bookmarkEnd w:id="4"/>
      <w:bookmarkEnd w:id="5"/>
      <w:r w:rsidR="009D1645" w:rsidRPr="009D1645">
        <w:fldChar w:fldCharType="begin" w:fldLock="1"/>
      </w:r>
      <w:r w:rsidR="005D64E3">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"thesis" }, "uris" : [ "http://www.mendeley.com/documents/?uuid=7ede5a9e-f37a-48a0-aa96-7c7c0f8b7744" ] } ], "mendeley" : { "formattedCitation" : "(Messina et al., n.d.)", "plainTextFormattedCitation" : "(Messina et al., n.d.)", "previouslyFormattedCitation" : "(Messina et al., n.d.)" }, "properties" : { "noteIndex" : 0 }, "schema" : "https://github.com/citation-style-language/schema/raw/master/csl-citation.json" }</w:instrText>
      </w:r>
      <w:r w:rsidR="009D1645" w:rsidRPr="009D1645">
        <w:fldChar w:fldCharType="separate"/>
      </w:r>
      <w:r w:rsidR="009D1645" w:rsidRPr="009D1645">
        <w:rPr>
          <w:noProof/>
        </w:rPr>
        <w:t>(Messina et al., n.d.)</w:t>
      </w:r>
      <w:r w:rsidR="009D1645" w:rsidRPr="009D1645">
        <w:fldChar w:fldCharType="end"/>
      </w:r>
      <w:r w:rsidR="009D1645" w:rsidRPr="009D1645">
        <w:t>.</w:t>
      </w:r>
    </w:p>
    <w:p w14:paraId="0F610F7C" w14:textId="77777777" w:rsidR="0030558C" w:rsidRPr="00D1305D" w:rsidRDefault="00D1305D" w:rsidP="00A128F4">
      <w:pPr>
        <w:pStyle w:val="Heading1"/>
      </w:pPr>
      <w:bookmarkStart w:id="6" w:name="_Ref423605079"/>
      <w:r>
        <w:t>Mitigation Actions/</w:t>
      </w:r>
      <w:r w:rsidRPr="00D1305D">
        <w:t>Intervention</w:t>
      </w:r>
      <w:r w:rsidR="00DD7EB1">
        <w:t>s</w:t>
      </w:r>
      <w:bookmarkEnd w:id="6"/>
    </w:p>
    <w:p w14:paraId="199BCCD5" w14:textId="1168BC8D" w:rsidR="00B265B7" w:rsidRDefault="009B4597" w:rsidP="003F1145">
      <w:pPr>
        <w:ind w:firstLine="360"/>
        <w:rPr>
          <w:szCs w:val="24"/>
        </w:rPr>
      </w:pPr>
      <w:r>
        <w:rPr>
          <w:szCs w:val="24"/>
        </w:rPr>
        <w:t>Since the designation of Faga’alu as a priority site for the WPI, m</w:t>
      </w:r>
      <w:r w:rsidR="008B743F">
        <w:rPr>
          <w:szCs w:val="24"/>
        </w:rPr>
        <w:t xml:space="preserve">ultiple entities, including the National Fish and Wildlife Foundation (NFWF), the Coral Reef Advisory Group (CRAG) in American Samoa, ASEPA, </w:t>
      </w:r>
      <w:r w:rsidR="00D30D56">
        <w:rPr>
          <w:szCs w:val="24"/>
        </w:rPr>
        <w:t xml:space="preserve">and </w:t>
      </w:r>
      <w:r w:rsidR="008B743F">
        <w:rPr>
          <w:szCs w:val="24"/>
        </w:rPr>
        <w:t>NOAA CRCP</w:t>
      </w:r>
      <w:r w:rsidR="00EB3EE2">
        <w:rPr>
          <w:szCs w:val="24"/>
        </w:rPr>
        <w:t xml:space="preserve"> have engaged </w:t>
      </w:r>
      <w:r w:rsidR="008B743F">
        <w:rPr>
          <w:szCs w:val="24"/>
        </w:rPr>
        <w:t>in discussion</w:t>
      </w:r>
      <w:r>
        <w:rPr>
          <w:szCs w:val="24"/>
        </w:rPr>
        <w:t>s</w:t>
      </w:r>
      <w:r w:rsidR="008B743F">
        <w:rPr>
          <w:szCs w:val="24"/>
        </w:rPr>
        <w:t xml:space="preserve"> with Samoa Maritime to implement a corrective action plan</w:t>
      </w:r>
      <w:r>
        <w:rPr>
          <w:szCs w:val="24"/>
        </w:rPr>
        <w:t xml:space="preserve"> at the quarry. This plan </w:t>
      </w:r>
      <w:r w:rsidR="008B743F">
        <w:rPr>
          <w:szCs w:val="24"/>
        </w:rPr>
        <w:t xml:space="preserve">included </w:t>
      </w:r>
      <w:r w:rsidR="00027AA1">
        <w:rPr>
          <w:szCs w:val="24"/>
        </w:rPr>
        <w:t xml:space="preserve">multiple steps to address both </w:t>
      </w:r>
      <w:r w:rsidR="00E55274">
        <w:rPr>
          <w:szCs w:val="24"/>
        </w:rPr>
        <w:t>storm and non-storm</w:t>
      </w:r>
      <w:r w:rsidR="00027AA1">
        <w:rPr>
          <w:szCs w:val="24"/>
        </w:rPr>
        <w:t xml:space="preserve"> conditions</w:t>
      </w:r>
      <w:r w:rsidR="00E55274">
        <w:rPr>
          <w:szCs w:val="24"/>
        </w:rPr>
        <w:t>:</w:t>
      </w:r>
      <w:r w:rsidR="00DB1EBC">
        <w:rPr>
          <w:szCs w:val="24"/>
        </w:rPr>
        <w:t xml:space="preserve"> </w:t>
      </w:r>
    </w:p>
    <w:p w14:paraId="090DD77B" w14:textId="5F9C6A3C" w:rsidR="00B265B7" w:rsidRDefault="00A128F4" w:rsidP="00B265B7">
      <w:pPr>
        <w:pStyle w:val="ListParagraph"/>
        <w:numPr>
          <w:ilvl w:val="0"/>
          <w:numId w:val="9"/>
        </w:numPr>
        <w:rPr>
          <w:szCs w:val="24"/>
        </w:rPr>
      </w:pPr>
      <w:r>
        <w:rPr>
          <w:szCs w:val="24"/>
        </w:rPr>
        <w:t xml:space="preserve">Prior to any interventions, perennial </w:t>
      </w:r>
      <w:r w:rsidR="00DB1EBC" w:rsidRPr="00B265B7">
        <w:rPr>
          <w:szCs w:val="24"/>
        </w:rPr>
        <w:t xml:space="preserve">groundwater </w:t>
      </w:r>
      <w:r>
        <w:rPr>
          <w:szCs w:val="24"/>
        </w:rPr>
        <w:t>run-on</w:t>
      </w:r>
      <w:r w:rsidR="009D46B0">
        <w:rPr>
          <w:szCs w:val="24"/>
        </w:rPr>
        <w:t xml:space="preserve"> was</w:t>
      </w:r>
      <w:r>
        <w:rPr>
          <w:szCs w:val="24"/>
        </w:rPr>
        <w:t xml:space="preserve"> discharged from a spring in the quarry blast face</w:t>
      </w:r>
      <w:r w:rsidR="009D46B0">
        <w:rPr>
          <w:szCs w:val="24"/>
        </w:rPr>
        <w:t xml:space="preserve"> and</w:t>
      </w:r>
      <w:r>
        <w:rPr>
          <w:szCs w:val="24"/>
        </w:rPr>
        <w:t xml:space="preserve"> flowed over</w:t>
      </w:r>
      <w:r w:rsidR="00DB1EBC" w:rsidRPr="00B265B7">
        <w:rPr>
          <w:szCs w:val="24"/>
        </w:rPr>
        <w:t xml:space="preserve"> the </w:t>
      </w:r>
      <w:r w:rsidR="00E55274">
        <w:rPr>
          <w:szCs w:val="24"/>
        </w:rPr>
        <w:t>haul</w:t>
      </w:r>
      <w:r w:rsidR="00905768">
        <w:rPr>
          <w:szCs w:val="24"/>
        </w:rPr>
        <w:t xml:space="preserve"> roads, Excavation Platform</w:t>
      </w:r>
      <w:r w:rsidR="00E55274">
        <w:rPr>
          <w:szCs w:val="24"/>
        </w:rPr>
        <w:t>, and Operational Areas</w:t>
      </w:r>
      <w:r w:rsidR="00DB1EBC" w:rsidRPr="00B265B7">
        <w:rPr>
          <w:szCs w:val="24"/>
        </w:rPr>
        <w:t xml:space="preserve"> of the quarry</w:t>
      </w:r>
      <w:r>
        <w:rPr>
          <w:szCs w:val="24"/>
        </w:rPr>
        <w:t>, eroding sediment into the stream and elevating S</w:t>
      </w:r>
      <w:r w:rsidR="00D774F6">
        <w:rPr>
          <w:szCs w:val="24"/>
        </w:rPr>
        <w:t>SC during non-storm conditions.</w:t>
      </w:r>
      <w:r>
        <w:rPr>
          <w:szCs w:val="24"/>
        </w:rPr>
        <w:t xml:space="preserve"> </w:t>
      </w:r>
      <w:r w:rsidR="009D46B0">
        <w:rPr>
          <w:szCs w:val="24"/>
        </w:rPr>
        <w:t>In</w:t>
      </w:r>
      <w:r w:rsidR="009D46B0" w:rsidRPr="00B265B7">
        <w:rPr>
          <w:szCs w:val="24"/>
        </w:rPr>
        <w:t xml:space="preserve"> August 2012</w:t>
      </w:r>
      <w:r w:rsidR="009D46B0">
        <w:rPr>
          <w:szCs w:val="24"/>
        </w:rPr>
        <w:t>,</w:t>
      </w:r>
      <w:r w:rsidR="009D46B0" w:rsidRPr="00B265B7">
        <w:rPr>
          <w:szCs w:val="24"/>
        </w:rPr>
        <w:t xml:space="preserve"> </w:t>
      </w:r>
      <w:r w:rsidR="00027AA1" w:rsidRPr="00B265B7">
        <w:rPr>
          <w:szCs w:val="24"/>
        </w:rPr>
        <w:t>groundwater drainage</w:t>
      </w:r>
      <w:r w:rsidR="008B743F" w:rsidRPr="00B265B7">
        <w:rPr>
          <w:szCs w:val="24"/>
        </w:rPr>
        <w:t xml:space="preserve"> diversion</w:t>
      </w:r>
      <w:r w:rsidR="00027AA1" w:rsidRPr="00B265B7">
        <w:rPr>
          <w:szCs w:val="24"/>
        </w:rPr>
        <w:t xml:space="preserve">s </w:t>
      </w:r>
      <w:r w:rsidR="009D46B0" w:rsidRPr="00B265B7">
        <w:rPr>
          <w:szCs w:val="24"/>
        </w:rPr>
        <w:t xml:space="preserve">to intercept clean groundwater flow were </w:t>
      </w:r>
      <w:r w:rsidR="009D46B0">
        <w:rPr>
          <w:szCs w:val="24"/>
        </w:rPr>
        <w:t>installed</w:t>
      </w:r>
      <w:r w:rsidR="009D46B0" w:rsidRPr="00B265B7">
        <w:rPr>
          <w:szCs w:val="24"/>
        </w:rPr>
        <w:t xml:space="preserve"> </w:t>
      </w:r>
      <w:r w:rsidR="00027AA1" w:rsidRPr="00B265B7">
        <w:rPr>
          <w:szCs w:val="24"/>
        </w:rPr>
        <w:t>at two locations</w:t>
      </w:r>
      <w:r w:rsidR="009D46B0">
        <w:rPr>
          <w:szCs w:val="24"/>
        </w:rPr>
        <w:t>: 1)</w:t>
      </w:r>
      <w:r w:rsidR="00027AA1" w:rsidRPr="00B265B7">
        <w:rPr>
          <w:szCs w:val="24"/>
        </w:rPr>
        <w:t xml:space="preserve"> immediately below </w:t>
      </w:r>
      <w:r w:rsidR="009D46B0">
        <w:rPr>
          <w:szCs w:val="24"/>
        </w:rPr>
        <w:t xml:space="preserve">the </w:t>
      </w:r>
      <w:r w:rsidR="00027AA1" w:rsidRPr="00B265B7">
        <w:rPr>
          <w:szCs w:val="24"/>
        </w:rPr>
        <w:t>exposed rock face</w:t>
      </w:r>
      <w:r w:rsidR="00E55274">
        <w:rPr>
          <w:szCs w:val="24"/>
        </w:rPr>
        <w:t xml:space="preserve"> at the Excavation Area, and 2) between the Excavation </w:t>
      </w:r>
      <w:r w:rsidR="00905768">
        <w:rPr>
          <w:szCs w:val="24"/>
        </w:rPr>
        <w:t>Platform</w:t>
      </w:r>
      <w:r w:rsidR="00E55274">
        <w:rPr>
          <w:szCs w:val="24"/>
        </w:rPr>
        <w:t xml:space="preserve"> and Upper Operational Area (</w:t>
      </w:r>
      <w:r w:rsidR="00B80610">
        <w:rPr>
          <w:szCs w:val="24"/>
        </w:rPr>
        <w:t xml:space="preserve">dotted blue lines, </w:t>
      </w:r>
      <w:r w:rsidR="00E55274">
        <w:rPr>
          <w:szCs w:val="24"/>
        </w:rPr>
        <w:fldChar w:fldCharType="begin"/>
      </w:r>
      <w:r w:rsidR="00E55274">
        <w:rPr>
          <w:szCs w:val="24"/>
        </w:rPr>
        <w:instrText xml:space="preserve"> REF _Ref423586425 \h </w:instrText>
      </w:r>
      <w:r w:rsidR="00E55274">
        <w:rPr>
          <w:szCs w:val="24"/>
        </w:rPr>
      </w:r>
      <w:r w:rsidR="00E55274">
        <w:rPr>
          <w:szCs w:val="24"/>
        </w:rPr>
        <w:fldChar w:fldCharType="separate"/>
      </w:r>
      <w:r w:rsidR="005D64E3" w:rsidRPr="002E0F58">
        <w:t xml:space="preserve">Figure </w:t>
      </w:r>
      <w:r w:rsidR="005D64E3">
        <w:rPr>
          <w:noProof/>
        </w:rPr>
        <w:t>3</w:t>
      </w:r>
      <w:r w:rsidR="00E55274">
        <w:rPr>
          <w:szCs w:val="24"/>
        </w:rPr>
        <w:fldChar w:fldCharType="end"/>
      </w:r>
      <w:r w:rsidR="00E55274">
        <w:rPr>
          <w:szCs w:val="24"/>
        </w:rPr>
        <w:t>)</w:t>
      </w:r>
      <w:r w:rsidR="00DB1EBC" w:rsidRPr="00B265B7">
        <w:rPr>
          <w:szCs w:val="24"/>
        </w:rPr>
        <w:t>.</w:t>
      </w:r>
      <w:r w:rsidR="00571027">
        <w:rPr>
          <w:szCs w:val="24"/>
        </w:rPr>
        <w:t xml:space="preserve"> </w:t>
      </w:r>
    </w:p>
    <w:p w14:paraId="14A67274" w14:textId="77777777" w:rsidR="009D1645" w:rsidRDefault="009D1645" w:rsidP="009D1645">
      <w:pPr>
        <w:pStyle w:val="ListParagraph"/>
        <w:rPr>
          <w:szCs w:val="24"/>
        </w:rPr>
      </w:pPr>
    </w:p>
    <w:p w14:paraId="14FDCB92" w14:textId="1D9D252B" w:rsidR="009D1645" w:rsidRPr="00905768" w:rsidRDefault="009D46B0" w:rsidP="00905768">
      <w:pPr>
        <w:pStyle w:val="ListParagraph"/>
        <w:numPr>
          <w:ilvl w:val="0"/>
          <w:numId w:val="9"/>
        </w:numPr>
        <w:rPr>
          <w:szCs w:val="24"/>
        </w:rPr>
      </w:pPr>
      <w:r>
        <w:rPr>
          <w:szCs w:val="24"/>
        </w:rPr>
        <w:t>Between August 2012 and February</w:t>
      </w:r>
      <w:r w:rsidR="00DB1EBC" w:rsidRPr="00B265B7">
        <w:rPr>
          <w:szCs w:val="24"/>
        </w:rPr>
        <w:t xml:space="preserve"> 2013</w:t>
      </w:r>
      <w:r>
        <w:rPr>
          <w:szCs w:val="24"/>
        </w:rPr>
        <w:t>,</w:t>
      </w:r>
      <w:r w:rsidR="00DB1EBC" w:rsidRPr="00B265B7">
        <w:rPr>
          <w:szCs w:val="24"/>
        </w:rPr>
        <w:t xml:space="preserve"> </w:t>
      </w:r>
      <w:r w:rsidR="00E55274">
        <w:rPr>
          <w:szCs w:val="24"/>
        </w:rPr>
        <w:t>all surfaces including</w:t>
      </w:r>
      <w:r w:rsidR="00DB1EBC" w:rsidRPr="00B265B7">
        <w:rPr>
          <w:szCs w:val="24"/>
        </w:rPr>
        <w:t xml:space="preserve"> </w:t>
      </w:r>
      <w:r w:rsidR="00E55274">
        <w:rPr>
          <w:szCs w:val="24"/>
        </w:rPr>
        <w:t xml:space="preserve">haul roads, Excavation </w:t>
      </w:r>
      <w:r w:rsidR="00905768">
        <w:rPr>
          <w:szCs w:val="24"/>
        </w:rPr>
        <w:t>Platform</w:t>
      </w:r>
      <w:r w:rsidR="00E55274">
        <w:rPr>
          <w:szCs w:val="24"/>
        </w:rPr>
        <w:t>, and Operational Areas</w:t>
      </w:r>
      <w:r w:rsidR="00DB1EBC" w:rsidRPr="00B265B7">
        <w:rPr>
          <w:szCs w:val="24"/>
        </w:rPr>
        <w:t xml:space="preserve"> </w:t>
      </w:r>
      <w:r>
        <w:rPr>
          <w:szCs w:val="24"/>
        </w:rPr>
        <w:t>were covered with large</w:t>
      </w:r>
      <w:r w:rsidR="00DB1EBC" w:rsidRPr="00B265B7">
        <w:rPr>
          <w:szCs w:val="24"/>
        </w:rPr>
        <w:t xml:space="preserve"> gravel to minimize </w:t>
      </w:r>
      <w:r>
        <w:rPr>
          <w:szCs w:val="24"/>
        </w:rPr>
        <w:t>erosion</w:t>
      </w:r>
      <w:r w:rsidR="00DB1EBC" w:rsidRPr="00B265B7">
        <w:rPr>
          <w:szCs w:val="24"/>
        </w:rPr>
        <w:t xml:space="preserve"> of surface sediments and reduce tracking from equipment</w:t>
      </w:r>
      <w:r w:rsidR="00B265B7" w:rsidRPr="00B265B7">
        <w:rPr>
          <w:szCs w:val="24"/>
        </w:rPr>
        <w:t xml:space="preserve"> tires during wet conditions</w:t>
      </w:r>
      <w:r w:rsidR="00CA7CE1">
        <w:rPr>
          <w:szCs w:val="24"/>
        </w:rPr>
        <w:t xml:space="preserve"> (</w:t>
      </w:r>
      <w:r w:rsidR="00CA7CE1">
        <w:rPr>
          <w:szCs w:val="24"/>
        </w:rPr>
        <w:fldChar w:fldCharType="begin"/>
      </w:r>
      <w:r w:rsidR="00CA7CE1">
        <w:rPr>
          <w:szCs w:val="24"/>
        </w:rPr>
        <w:instrText xml:space="preserve"> REF _Ref423588851 \h </w:instrText>
      </w:r>
      <w:r w:rsidR="00CA7CE1">
        <w:rPr>
          <w:szCs w:val="24"/>
        </w:rPr>
      </w:r>
      <w:r w:rsidR="00CA7CE1">
        <w:rPr>
          <w:szCs w:val="24"/>
        </w:rPr>
        <w:fldChar w:fldCharType="separate"/>
      </w:r>
      <w:r w:rsidR="005D64E3">
        <w:t xml:space="preserve">Figure </w:t>
      </w:r>
      <w:r w:rsidR="005D64E3">
        <w:rPr>
          <w:noProof/>
        </w:rPr>
        <w:t>4</w:t>
      </w:r>
      <w:r w:rsidR="00CA7CE1">
        <w:rPr>
          <w:szCs w:val="24"/>
        </w:rPr>
        <w:fldChar w:fldCharType="end"/>
      </w:r>
      <w:r w:rsidR="00CA7CE1">
        <w:rPr>
          <w:szCs w:val="24"/>
        </w:rPr>
        <w:t>)</w:t>
      </w:r>
      <w:r w:rsidR="00B265B7" w:rsidRPr="00B265B7">
        <w:rPr>
          <w:szCs w:val="24"/>
        </w:rPr>
        <w:t>.</w:t>
      </w:r>
      <w:r w:rsidR="00E55274">
        <w:rPr>
          <w:szCs w:val="24"/>
        </w:rPr>
        <w:t xml:space="preserve"> Several large piles of </w:t>
      </w:r>
      <w:r w:rsidR="00E55274">
        <w:rPr>
          <w:szCs w:val="24"/>
        </w:rPr>
        <w:lastRenderedPageBreak/>
        <w:t>soil overburden that were barren, and subject to sever</w:t>
      </w:r>
      <w:r w:rsidR="00905768">
        <w:rPr>
          <w:szCs w:val="24"/>
        </w:rPr>
        <w:t>e</w:t>
      </w:r>
      <w:r w:rsidR="00E55274">
        <w:rPr>
          <w:szCs w:val="24"/>
        </w:rPr>
        <w:t xml:space="preserve"> erosion in 2012, were naturally overgrown by vegetation from 2012-2014.</w:t>
      </w:r>
      <w:r w:rsidR="00B265B7" w:rsidRPr="00B265B7">
        <w:rPr>
          <w:szCs w:val="24"/>
        </w:rPr>
        <w:t xml:space="preserve"> </w:t>
      </w:r>
    </w:p>
    <w:p w14:paraId="50818CA7" w14:textId="77777777" w:rsidR="009D1645" w:rsidRDefault="009D1645" w:rsidP="009D1645">
      <w:pPr>
        <w:pStyle w:val="ListParagraph"/>
        <w:rPr>
          <w:szCs w:val="24"/>
        </w:rPr>
      </w:pPr>
    </w:p>
    <w:p w14:paraId="5206F40E" w14:textId="35BB1A6F" w:rsidR="00D1305D" w:rsidRPr="00C3303C" w:rsidRDefault="00C3303C" w:rsidP="0021484C">
      <w:pPr>
        <w:pStyle w:val="ListParagraph"/>
        <w:numPr>
          <w:ilvl w:val="0"/>
          <w:numId w:val="9"/>
        </w:numPr>
        <w:rPr>
          <w:szCs w:val="24"/>
        </w:rPr>
      </w:pPr>
      <w:r w:rsidRPr="00B73AA9">
        <w:rPr>
          <w:szCs w:val="24"/>
        </w:rPr>
        <w:t>In September-December 2014</w:t>
      </w:r>
      <w:r w:rsidR="009D46B0">
        <w:rPr>
          <w:szCs w:val="24"/>
        </w:rPr>
        <w:t xml:space="preserve">, to clear space for retention ponds, the large piles of soil overburden were removed from the </w:t>
      </w:r>
      <w:r w:rsidR="00E55274">
        <w:rPr>
          <w:szCs w:val="24"/>
        </w:rPr>
        <w:t xml:space="preserve">Excavation </w:t>
      </w:r>
      <w:r w:rsidR="00905768">
        <w:rPr>
          <w:szCs w:val="24"/>
        </w:rPr>
        <w:t>Platform</w:t>
      </w:r>
      <w:r w:rsidR="00E55274">
        <w:rPr>
          <w:szCs w:val="24"/>
        </w:rPr>
        <w:t xml:space="preserve"> and Upper Operational Area</w:t>
      </w:r>
      <w:r w:rsidR="009D46B0">
        <w:rPr>
          <w:szCs w:val="24"/>
        </w:rPr>
        <w:t xml:space="preserve"> and transferred to a dump site near the airport</w:t>
      </w:r>
      <w:r w:rsidR="00CA7CE1">
        <w:rPr>
          <w:szCs w:val="24"/>
        </w:rPr>
        <w:t xml:space="preserve"> (</w:t>
      </w:r>
      <w:r w:rsidR="00CA7CE1">
        <w:rPr>
          <w:szCs w:val="24"/>
        </w:rPr>
        <w:fldChar w:fldCharType="begin"/>
      </w:r>
      <w:r w:rsidR="00CA7CE1">
        <w:rPr>
          <w:szCs w:val="24"/>
        </w:rPr>
        <w:instrText xml:space="preserve"> REF _Ref423588896 \h </w:instrText>
      </w:r>
      <w:r w:rsidR="00CA7CE1">
        <w:rPr>
          <w:szCs w:val="24"/>
        </w:rPr>
      </w:r>
      <w:r w:rsidR="00CA7CE1">
        <w:rPr>
          <w:szCs w:val="24"/>
        </w:rPr>
        <w:fldChar w:fldCharType="separate"/>
      </w:r>
      <w:r w:rsidR="005D64E3">
        <w:t xml:space="preserve">Figure </w:t>
      </w:r>
      <w:r w:rsidR="005D64E3">
        <w:rPr>
          <w:noProof/>
        </w:rPr>
        <w:t>5</w:t>
      </w:r>
      <w:r w:rsidR="00CA7CE1">
        <w:rPr>
          <w:szCs w:val="24"/>
        </w:rPr>
        <w:fldChar w:fldCharType="end"/>
      </w:r>
      <w:r w:rsidR="00CA7CE1">
        <w:rPr>
          <w:szCs w:val="24"/>
        </w:rPr>
        <w:t>)</w:t>
      </w:r>
      <w:r w:rsidR="009D46B0">
        <w:rPr>
          <w:szCs w:val="24"/>
        </w:rPr>
        <w:t>. Rock-lined drains</w:t>
      </w:r>
      <w:r w:rsidR="00E55274">
        <w:rPr>
          <w:szCs w:val="24"/>
        </w:rPr>
        <w:t xml:space="preserve"> (including the “potential buffer” in </w:t>
      </w:r>
      <w:r w:rsidR="00E55274">
        <w:rPr>
          <w:szCs w:val="24"/>
        </w:rPr>
        <w:fldChar w:fldCharType="begin"/>
      </w:r>
      <w:r w:rsidR="00E55274">
        <w:rPr>
          <w:szCs w:val="24"/>
        </w:rPr>
        <w:instrText xml:space="preserve"> REF _Ref423586425 \h </w:instrText>
      </w:r>
      <w:r w:rsidR="00E55274">
        <w:rPr>
          <w:szCs w:val="24"/>
        </w:rPr>
      </w:r>
      <w:r w:rsidR="00E55274">
        <w:rPr>
          <w:szCs w:val="24"/>
        </w:rPr>
        <w:fldChar w:fldCharType="separate"/>
      </w:r>
      <w:r w:rsidR="005D64E3" w:rsidRPr="002E0F58">
        <w:t xml:space="preserve">Figure </w:t>
      </w:r>
      <w:r w:rsidR="005D64E3">
        <w:rPr>
          <w:noProof/>
        </w:rPr>
        <w:t>3</w:t>
      </w:r>
      <w:r w:rsidR="00E55274">
        <w:rPr>
          <w:szCs w:val="24"/>
        </w:rPr>
        <w:fldChar w:fldCharType="end"/>
      </w:r>
      <w:r w:rsidR="00E55274">
        <w:rPr>
          <w:szCs w:val="24"/>
        </w:rPr>
        <w:t>)</w:t>
      </w:r>
      <w:r w:rsidR="009D46B0">
        <w:rPr>
          <w:szCs w:val="24"/>
        </w:rPr>
        <w:t xml:space="preserve"> were installed throughout the quarry to capture storm runoff and route it directly to t</w:t>
      </w:r>
      <w:r w:rsidRPr="00C3303C">
        <w:rPr>
          <w:szCs w:val="24"/>
        </w:rPr>
        <w:t>wo</w:t>
      </w:r>
      <w:r w:rsidRPr="00B73AA9">
        <w:rPr>
          <w:szCs w:val="24"/>
        </w:rPr>
        <w:t xml:space="preserve"> </w:t>
      </w:r>
      <w:r w:rsidR="009D46B0">
        <w:rPr>
          <w:szCs w:val="24"/>
        </w:rPr>
        <w:t xml:space="preserve">large </w:t>
      </w:r>
      <w:r w:rsidRPr="00B73AA9">
        <w:rPr>
          <w:szCs w:val="24"/>
        </w:rPr>
        <w:t>retention ponds</w:t>
      </w:r>
      <w:r w:rsidR="00905768">
        <w:rPr>
          <w:szCs w:val="24"/>
        </w:rPr>
        <w:t>:</w:t>
      </w:r>
      <w:r w:rsidR="008B27AB">
        <w:rPr>
          <w:szCs w:val="24"/>
        </w:rPr>
        <w:t xml:space="preserve"> one in the U</w:t>
      </w:r>
      <w:r w:rsidR="009D46B0">
        <w:rPr>
          <w:szCs w:val="24"/>
        </w:rPr>
        <w:t xml:space="preserve">pper and one </w:t>
      </w:r>
      <w:r w:rsidR="008B27AB">
        <w:rPr>
          <w:szCs w:val="24"/>
        </w:rPr>
        <w:t>in the Lower Operational Area</w:t>
      </w:r>
      <w:r w:rsidR="00905768">
        <w:rPr>
          <w:szCs w:val="24"/>
        </w:rPr>
        <w:t xml:space="preserve">  (</w:t>
      </w:r>
      <w:r w:rsidR="00905768">
        <w:rPr>
          <w:szCs w:val="24"/>
        </w:rPr>
        <w:fldChar w:fldCharType="begin"/>
      </w:r>
      <w:r w:rsidR="00905768">
        <w:rPr>
          <w:szCs w:val="24"/>
        </w:rPr>
        <w:instrText xml:space="preserve"> REF _Ref423610136 \h </w:instrText>
      </w:r>
      <w:r w:rsidR="00905768">
        <w:rPr>
          <w:szCs w:val="24"/>
        </w:rPr>
      </w:r>
      <w:r w:rsidR="00905768">
        <w:rPr>
          <w:szCs w:val="24"/>
        </w:rPr>
        <w:fldChar w:fldCharType="separate"/>
      </w:r>
      <w:r w:rsidR="005D64E3">
        <w:t xml:space="preserve">Figure </w:t>
      </w:r>
      <w:r w:rsidR="005D64E3">
        <w:rPr>
          <w:noProof/>
        </w:rPr>
        <w:t>6</w:t>
      </w:r>
      <w:r w:rsidR="00905768">
        <w:rPr>
          <w:szCs w:val="24"/>
        </w:rPr>
        <w:fldChar w:fldCharType="end"/>
      </w:r>
      <w:r w:rsidR="00905768">
        <w:rPr>
          <w:szCs w:val="24"/>
        </w:rPr>
        <w:t>)</w:t>
      </w:r>
      <w:r w:rsidR="00E55274">
        <w:rPr>
          <w:szCs w:val="24"/>
        </w:rPr>
        <w:t xml:space="preserve">. A small retention pond near the quarry </w:t>
      </w:r>
      <w:r w:rsidR="008B27AB">
        <w:rPr>
          <w:szCs w:val="24"/>
        </w:rPr>
        <w:t>Entrance Area</w:t>
      </w:r>
      <w:r w:rsidR="00E55274">
        <w:rPr>
          <w:szCs w:val="24"/>
        </w:rPr>
        <w:t xml:space="preserve"> </w:t>
      </w:r>
      <w:r w:rsidR="008B27AB">
        <w:rPr>
          <w:szCs w:val="24"/>
        </w:rPr>
        <w:t xml:space="preserve">(“lowest pond”, </w:t>
      </w:r>
      <w:r w:rsidR="008B27AB">
        <w:rPr>
          <w:szCs w:val="24"/>
        </w:rPr>
        <w:fldChar w:fldCharType="begin"/>
      </w:r>
      <w:r w:rsidR="008B27AB">
        <w:rPr>
          <w:szCs w:val="24"/>
        </w:rPr>
        <w:instrText xml:space="preserve"> REF _Ref423586425 \h </w:instrText>
      </w:r>
      <w:r w:rsidR="008B27AB">
        <w:rPr>
          <w:szCs w:val="24"/>
        </w:rPr>
      </w:r>
      <w:r w:rsidR="008B27AB">
        <w:rPr>
          <w:szCs w:val="24"/>
        </w:rPr>
        <w:fldChar w:fldCharType="separate"/>
      </w:r>
      <w:r w:rsidR="005D64E3" w:rsidRPr="002E0F58">
        <w:t xml:space="preserve">Figure </w:t>
      </w:r>
      <w:r w:rsidR="005D64E3">
        <w:rPr>
          <w:noProof/>
        </w:rPr>
        <w:t>3</w:t>
      </w:r>
      <w:r w:rsidR="008B27AB">
        <w:rPr>
          <w:szCs w:val="24"/>
        </w:rPr>
        <w:fldChar w:fldCharType="end"/>
      </w:r>
      <w:r w:rsidR="008B27AB">
        <w:rPr>
          <w:szCs w:val="24"/>
        </w:rPr>
        <w:t xml:space="preserve">) </w:t>
      </w:r>
      <w:r w:rsidR="00E55274">
        <w:rPr>
          <w:szCs w:val="24"/>
        </w:rPr>
        <w:t>captures runoff from the site that</w:t>
      </w:r>
      <w:r w:rsidR="008B27AB">
        <w:rPr>
          <w:szCs w:val="24"/>
        </w:rPr>
        <w:t xml:space="preserve"> cannot be routed into the large, Lower Pond</w:t>
      </w:r>
      <w:r w:rsidR="00E55274">
        <w:rPr>
          <w:szCs w:val="24"/>
        </w:rPr>
        <w:t>. These retention ponds c</w:t>
      </w:r>
      <w:r w:rsidR="0005039B">
        <w:rPr>
          <w:szCs w:val="24"/>
        </w:rPr>
        <w:t>apture sediment-rich runoff from the whole site, before it c</w:t>
      </w:r>
      <w:r w:rsidR="00E55274">
        <w:rPr>
          <w:szCs w:val="24"/>
        </w:rPr>
        <w:t>an</w:t>
      </w:r>
      <w:r w:rsidR="0005039B">
        <w:rPr>
          <w:szCs w:val="24"/>
        </w:rPr>
        <w:t xml:space="preserve"> be discharged into the stream</w:t>
      </w:r>
      <w:r w:rsidRPr="00B73AA9">
        <w:rPr>
          <w:szCs w:val="24"/>
        </w:rPr>
        <w:t xml:space="preserve"> during heavy rainfall conditions</w:t>
      </w:r>
      <w:r w:rsidR="0005039B">
        <w:rPr>
          <w:szCs w:val="24"/>
        </w:rPr>
        <w:t>. The retention ponds allow the sediment-free water to percolate through the ground and into the stream, leaving the sediment behind in the retention pond.</w:t>
      </w:r>
      <w:r w:rsidR="00E55274">
        <w:rPr>
          <w:szCs w:val="24"/>
        </w:rPr>
        <w:t xml:space="preserve"> During heavy rainfall, standpipes in the retention ponds allow small amounts of sediment-rich water to drain directly to the stream, and during exceptionally high, infrequent rainfall events, rubble-lined spillways route excess stormflow into the stream to prevent damage to the retention pond.</w:t>
      </w:r>
    </w:p>
    <w:p w14:paraId="6FCDA768" w14:textId="77777777" w:rsidR="00C3303C" w:rsidRDefault="00C3303C">
      <w:pPr>
        <w:rPr>
          <w:szCs w:val="24"/>
        </w:rPr>
      </w:pPr>
    </w:p>
    <w:p w14:paraId="3F9C3751" w14:textId="5DFE4844" w:rsidR="00D1305D" w:rsidRDefault="0021484C" w:rsidP="00905768">
      <w:pPr>
        <w:ind w:firstLine="360"/>
        <w:rPr>
          <w:szCs w:val="24"/>
        </w:rPr>
      </w:pPr>
      <w:r>
        <w:rPr>
          <w:szCs w:val="24"/>
        </w:rPr>
        <w:t xml:space="preserve">The </w:t>
      </w:r>
      <w:commentRangeStart w:id="7"/>
      <w:r w:rsidR="00D1305D">
        <w:rPr>
          <w:szCs w:val="24"/>
        </w:rPr>
        <w:t>engineering design</w:t>
      </w:r>
      <w:r>
        <w:rPr>
          <w:szCs w:val="24"/>
        </w:rPr>
        <w:t>s</w:t>
      </w:r>
      <w:r w:rsidR="00D1305D">
        <w:rPr>
          <w:szCs w:val="24"/>
        </w:rPr>
        <w:t xml:space="preserve"> </w:t>
      </w:r>
      <w:commentRangeEnd w:id="7"/>
      <w:r w:rsidR="00EB5823">
        <w:rPr>
          <w:rStyle w:val="CommentReference"/>
        </w:rPr>
        <w:commentReference w:id="7"/>
      </w:r>
      <w:r w:rsidR="00D1305D">
        <w:rPr>
          <w:szCs w:val="24"/>
        </w:rPr>
        <w:t>for the intervention</w:t>
      </w:r>
      <w:r w:rsidR="00C3303C">
        <w:rPr>
          <w:szCs w:val="24"/>
        </w:rPr>
        <w:t>s</w:t>
      </w:r>
      <w:r w:rsidR="00D1305D">
        <w:rPr>
          <w:szCs w:val="24"/>
        </w:rPr>
        <w:t xml:space="preserve"> at Samoa Maritime quarry </w:t>
      </w:r>
      <w:r>
        <w:rPr>
          <w:szCs w:val="24"/>
        </w:rPr>
        <w:t xml:space="preserve">were </w:t>
      </w:r>
      <w:r w:rsidR="00D1305D">
        <w:rPr>
          <w:szCs w:val="24"/>
        </w:rPr>
        <w:t>developed by Horsley Witten Group</w:t>
      </w:r>
      <w:r w:rsidR="00B80610">
        <w:rPr>
          <w:szCs w:val="24"/>
        </w:rPr>
        <w:t>, Inc.</w:t>
      </w:r>
      <w:r w:rsidR="00D1305D">
        <w:rPr>
          <w:szCs w:val="24"/>
        </w:rPr>
        <w:t xml:space="preserve">, and </w:t>
      </w:r>
      <w:r>
        <w:rPr>
          <w:szCs w:val="24"/>
        </w:rPr>
        <w:t>were</w:t>
      </w:r>
      <w:r w:rsidR="00D1305D">
        <w:rPr>
          <w:szCs w:val="24"/>
        </w:rPr>
        <w:t xml:space="preserve"> built into </w:t>
      </w:r>
      <w:r>
        <w:rPr>
          <w:szCs w:val="24"/>
        </w:rPr>
        <w:t xml:space="preserve">the </w:t>
      </w:r>
      <w:r w:rsidR="00D1305D">
        <w:rPr>
          <w:szCs w:val="24"/>
        </w:rPr>
        <w:t>corrective action plan for the quarry to implement using their own equipment and time</w:t>
      </w:r>
      <w:r w:rsidR="00905768">
        <w:rPr>
          <w:szCs w:val="24"/>
        </w:rPr>
        <w:t>. A</w:t>
      </w:r>
      <w:r w:rsidR="00D1305D">
        <w:rPr>
          <w:szCs w:val="24"/>
        </w:rPr>
        <w:t xml:space="preserve"> combination of funding</w:t>
      </w:r>
      <w:r w:rsidR="00905768">
        <w:rPr>
          <w:szCs w:val="24"/>
        </w:rPr>
        <w:t xml:space="preserve"> was provided by </w:t>
      </w:r>
      <w:r w:rsidR="00D1305D">
        <w:rPr>
          <w:szCs w:val="24"/>
        </w:rPr>
        <w:t xml:space="preserve">NFWF, NOAA, </w:t>
      </w:r>
      <w:r w:rsidR="00A47A8A">
        <w:rPr>
          <w:szCs w:val="24"/>
        </w:rPr>
        <w:t xml:space="preserve">and </w:t>
      </w:r>
      <w:r w:rsidR="00D1305D">
        <w:rPr>
          <w:szCs w:val="24"/>
        </w:rPr>
        <w:t>CRAG</w:t>
      </w:r>
      <w:r>
        <w:rPr>
          <w:szCs w:val="24"/>
        </w:rPr>
        <w:t xml:space="preserve"> to cover supplies and hauling of the excavated material from the retention ponds. Any costs exceeding the amount of funds provided were</w:t>
      </w:r>
      <w:r w:rsidR="00D1305D">
        <w:rPr>
          <w:szCs w:val="24"/>
        </w:rPr>
        <w:t xml:space="preserve"> assumed by </w:t>
      </w:r>
      <w:r w:rsidR="00905768">
        <w:rPr>
          <w:szCs w:val="24"/>
        </w:rPr>
        <w:t>Samoa Maritime, Ltd</w:t>
      </w:r>
      <w:r w:rsidR="00D1305D">
        <w:rPr>
          <w:szCs w:val="24"/>
        </w:rPr>
        <w:t xml:space="preserve">. </w:t>
      </w:r>
      <w:r w:rsidR="000555D7">
        <w:rPr>
          <w:szCs w:val="24"/>
        </w:rPr>
        <w:t>Coordination for the on-site work was handled by ASEPA, CRAG</w:t>
      </w:r>
      <w:r w:rsidR="0010171B">
        <w:rPr>
          <w:szCs w:val="24"/>
        </w:rPr>
        <w:t>,</w:t>
      </w:r>
      <w:r w:rsidR="000555D7">
        <w:rPr>
          <w:szCs w:val="24"/>
        </w:rPr>
        <w:t xml:space="preserve"> and NOAA </w:t>
      </w:r>
      <w:r w:rsidR="009B4597">
        <w:rPr>
          <w:szCs w:val="24"/>
        </w:rPr>
        <w:t xml:space="preserve">CRCP </w:t>
      </w:r>
      <w:r w:rsidR="000555D7">
        <w:rPr>
          <w:szCs w:val="24"/>
        </w:rPr>
        <w:t>staff based in American Samoa</w:t>
      </w:r>
      <w:r w:rsidR="0010171B">
        <w:rPr>
          <w:szCs w:val="24"/>
        </w:rPr>
        <w:t xml:space="preserve"> in cooperation with Samoa Maritime staff</w:t>
      </w:r>
      <w:r w:rsidR="000555D7">
        <w:rPr>
          <w:szCs w:val="24"/>
        </w:rPr>
        <w:t>.</w:t>
      </w:r>
      <w:r w:rsidR="0010171B">
        <w:rPr>
          <w:szCs w:val="24"/>
        </w:rPr>
        <w:t xml:space="preserve"> </w:t>
      </w:r>
      <w:r w:rsidR="00905768">
        <w:rPr>
          <w:szCs w:val="24"/>
        </w:rPr>
        <w:t>Regular</w:t>
      </w:r>
      <w:r w:rsidR="0010171B">
        <w:rPr>
          <w:szCs w:val="24"/>
        </w:rPr>
        <w:t xml:space="preserve"> site visits were conducted during the implementation of the corrective action plan to ensure that the work </w:t>
      </w:r>
      <w:r w:rsidR="00905768">
        <w:rPr>
          <w:szCs w:val="24"/>
        </w:rPr>
        <w:t>was in accordance with</w:t>
      </w:r>
      <w:r w:rsidR="0010171B">
        <w:rPr>
          <w:szCs w:val="24"/>
        </w:rPr>
        <w:t xml:space="preserve"> </w:t>
      </w:r>
      <w:r w:rsidR="00905768">
        <w:rPr>
          <w:szCs w:val="24"/>
        </w:rPr>
        <w:t>the plans prepared by Horsley W</w:t>
      </w:r>
      <w:r w:rsidR="0010171B">
        <w:rPr>
          <w:szCs w:val="24"/>
        </w:rPr>
        <w:t>itten</w:t>
      </w:r>
      <w:r w:rsidR="00905768">
        <w:rPr>
          <w:szCs w:val="24"/>
        </w:rPr>
        <w:t xml:space="preserve"> Group</w:t>
      </w:r>
      <w:r w:rsidR="0010171B">
        <w:rPr>
          <w:szCs w:val="24"/>
        </w:rPr>
        <w:t xml:space="preserve"> with final sign off responsibility resting with technical staff at ASEPA. </w:t>
      </w:r>
    </w:p>
    <w:p w14:paraId="3B529D62" w14:textId="77777777" w:rsidR="002E0F58" w:rsidRDefault="002E0F58">
      <w:pPr>
        <w:rPr>
          <w:szCs w:val="24"/>
        </w:rPr>
      </w:pPr>
    </w:p>
    <w:p w14:paraId="5A649875" w14:textId="77777777" w:rsidR="002E0F58" w:rsidRDefault="002E0F58" w:rsidP="002E0F58">
      <w:pPr>
        <w:keepNext/>
      </w:pPr>
      <w:r>
        <w:rPr>
          <w:noProof/>
          <w:szCs w:val="24"/>
        </w:rPr>
        <w:lastRenderedPageBreak/>
        <w:drawing>
          <wp:inline distT="0" distB="0" distL="0" distR="0" wp14:anchorId="740CEA2B" wp14:editId="2978195A">
            <wp:extent cx="5610225" cy="3695700"/>
            <wp:effectExtent l="0" t="0" r="9525" b="0"/>
            <wp:docPr id="7" name="Picture 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rsley-Witten 2013 quarry ponds schematic.PNG"/>
                    <pic:cNvPicPr/>
                  </pic:nvPicPr>
                  <pic:blipFill rotWithShape="1">
                    <a:blip r:embed="rId13">
                      <a:extLst>
                        <a:ext uri="{28A0092B-C50C-407E-A947-70E740481C1C}">
                          <a14:useLocalDpi xmlns:a14="http://schemas.microsoft.com/office/drawing/2010/main" val="0"/>
                        </a:ext>
                      </a:extLst>
                    </a:blip>
                    <a:srcRect t="8920"/>
                    <a:stretch/>
                  </pic:blipFill>
                  <pic:spPr bwMode="auto">
                    <a:xfrm>
                      <a:off x="0" y="0"/>
                      <a:ext cx="5611008" cy="3696216"/>
                    </a:xfrm>
                    <a:prstGeom prst="rect">
                      <a:avLst/>
                    </a:prstGeom>
                    <a:ln>
                      <a:noFill/>
                    </a:ln>
                    <a:extLst>
                      <a:ext uri="{53640926-AAD7-44D8-BBD7-CCE9431645EC}">
                        <a14:shadowObscured xmlns:a14="http://schemas.microsoft.com/office/drawing/2010/main"/>
                      </a:ext>
                    </a:extLst>
                  </pic:spPr>
                </pic:pic>
              </a:graphicData>
            </a:graphic>
          </wp:inline>
        </w:drawing>
      </w:r>
    </w:p>
    <w:p w14:paraId="6703060D" w14:textId="0187465F" w:rsidR="008B743F" w:rsidRDefault="002E0F58" w:rsidP="002E0F58">
      <w:pPr>
        <w:pStyle w:val="Caption"/>
      </w:pPr>
      <w:bookmarkStart w:id="8" w:name="_Ref423586425"/>
      <w:bookmarkStart w:id="9" w:name="_Toc423606541"/>
      <w:r w:rsidRPr="002E0F58">
        <w:t xml:space="preserve">Figure </w:t>
      </w:r>
      <w:fldSimple w:instr=" SEQ Figure \* ARABIC ">
        <w:r w:rsidR="005D64E3">
          <w:rPr>
            <w:noProof/>
          </w:rPr>
          <w:t>3</w:t>
        </w:r>
      </w:fldSimple>
      <w:bookmarkEnd w:id="8"/>
      <w:r w:rsidRPr="002E0F58">
        <w:t xml:space="preserve">. Schematic of retention pond locations at the Samoa Maritime quarry </w:t>
      </w:r>
      <w:r w:rsidRPr="002E0F58">
        <w:fldChar w:fldCharType="begin" w:fldLock="1"/>
      </w:r>
      <w:r w:rsidR="007D12D1">
        <w:instrText>ADDIN CSL_CITATION { "citationItems" : [ { "id" : "ITEM-1", "itemData" : { "author" : [ { "dropping-particle" : "", "family" : "Horsley Witten Group Inc.", "given" : "", "non-dropping-particle" : "", "parse-names" : false, "suffix" : "" } ], "id" : "ITEM-1", "issued" : { "date-parts" : [ [ "2013" ] ] }, "publisher" : "Center for Watershed Protection, Inc.", "publisher-place" : "Sandwich, MA", "title" : "Faga\u2019alu Watershed Plan Implementation Supplement", "type" : "article" }, "uris" : [ "http://www.mendeley.com/documents/?uuid=7a20f668-b40e-4677-9366-a61a012c6e71" ] } ], "mendeley" : { "formattedCitation" : "(Horsley Witten Group Inc., 2013)", "plainTextFormattedCitation" : "(Horsley Witten Group Inc., 2013)", "previouslyFormattedCitation" : "(Horsley Witten Group Inc., 2013)" }, "properties" : { "noteIndex" : 0 }, "schema" : "https://github.com/citation-style-language/schema/raw/master/csl-citation.json" }</w:instrText>
      </w:r>
      <w:r w:rsidRPr="002E0F58">
        <w:fldChar w:fldCharType="separate"/>
      </w:r>
      <w:r w:rsidRPr="002E0F58">
        <w:rPr>
          <w:noProof/>
        </w:rPr>
        <w:t>(Horsley Witten Group Inc., 2013)</w:t>
      </w:r>
      <w:r w:rsidRPr="002E0F58">
        <w:fldChar w:fldCharType="end"/>
      </w:r>
      <w:r w:rsidR="00B80610">
        <w:t xml:space="preserve">. </w:t>
      </w:r>
      <w:r w:rsidR="00905768">
        <w:t>The</w:t>
      </w:r>
      <w:r w:rsidR="00B80610">
        <w:t xml:space="preserve"> “conveyance channel/seepage underdrains” (dotted blue lines) were constructed</w:t>
      </w:r>
      <w:r w:rsidR="00905768">
        <w:t xml:space="preserve"> in 2012</w:t>
      </w:r>
      <w:r w:rsidR="00B80610">
        <w:t>,</w:t>
      </w:r>
      <w:r w:rsidR="00905768">
        <w:t xml:space="preserve"> but</w:t>
      </w:r>
      <w:r w:rsidR="00B80610">
        <w:t xml:space="preserve"> the actual locat</w:t>
      </w:r>
      <w:r w:rsidR="00CA7CE1">
        <w:t xml:space="preserve">ions may vary </w:t>
      </w:r>
      <w:r w:rsidR="00905768">
        <w:t xml:space="preserve">slightly </w:t>
      </w:r>
      <w:r w:rsidR="00CA7CE1">
        <w:t>from this diagram</w:t>
      </w:r>
      <w:r w:rsidR="00905768">
        <w:t>. The underdrain through the Lower Operational Area was actually routed east of the Lower Pond towards the Entrance Area</w:t>
      </w:r>
      <w:r w:rsidR="00CA7CE1">
        <w:t>.</w:t>
      </w:r>
      <w:bookmarkEnd w:id="9"/>
      <w:r w:rsidR="00905768">
        <w:t xml:space="preserve"> The “potential buffer” was installed with the retention ponds in 2014. The “lowest pond” was present in 2012, but reconstructed in 2014 to increase its effectiveness.</w:t>
      </w:r>
    </w:p>
    <w:p w14:paraId="124D4B11" w14:textId="77777777" w:rsidR="00CA7CE1" w:rsidRDefault="00CA7CE1" w:rsidP="00CA7CE1">
      <w:pPr>
        <w:keepNext/>
      </w:pPr>
      <w:r>
        <w:rPr>
          <w:noProof/>
        </w:rPr>
        <w:drawing>
          <wp:inline distT="0" distB="0" distL="0" distR="0" wp14:anchorId="0D41666A" wp14:editId="226B2164">
            <wp:extent cx="5838825" cy="3271998"/>
            <wp:effectExtent l="0" t="0" r="0" b="5080"/>
            <wp:docPr id="8" name="Picture 8">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owth and Gravel before after.png"/>
                    <pic:cNvPicPr/>
                  </pic:nvPicPr>
                  <pic:blipFill rotWithShape="1">
                    <a:blip r:embed="rId15">
                      <a:extLst>
                        <a:ext uri="{28A0092B-C50C-407E-A947-70E740481C1C}">
                          <a14:useLocalDpi xmlns:a14="http://schemas.microsoft.com/office/drawing/2010/main" val="0"/>
                        </a:ext>
                      </a:extLst>
                    </a:blip>
                    <a:srcRect l="16488" r="16595"/>
                    <a:stretch/>
                  </pic:blipFill>
                  <pic:spPr bwMode="auto">
                    <a:xfrm>
                      <a:off x="0" y="0"/>
                      <a:ext cx="5857335" cy="3282371"/>
                    </a:xfrm>
                    <a:prstGeom prst="rect">
                      <a:avLst/>
                    </a:prstGeom>
                    <a:ln>
                      <a:noFill/>
                    </a:ln>
                    <a:extLst>
                      <a:ext uri="{53640926-AAD7-44D8-BBD7-CCE9431645EC}">
                        <a14:shadowObscured xmlns:a14="http://schemas.microsoft.com/office/drawing/2010/main"/>
                      </a:ext>
                    </a:extLst>
                  </pic:spPr>
                </pic:pic>
              </a:graphicData>
            </a:graphic>
          </wp:inline>
        </w:drawing>
      </w:r>
    </w:p>
    <w:p w14:paraId="2B536F7C" w14:textId="40F49217" w:rsidR="00CA7CE1" w:rsidRDefault="00CA7CE1" w:rsidP="00CA7CE1">
      <w:pPr>
        <w:pStyle w:val="Caption"/>
      </w:pPr>
      <w:bookmarkStart w:id="10" w:name="_Ref423588851"/>
      <w:bookmarkStart w:id="11" w:name="_Toc423606542"/>
      <w:r>
        <w:t xml:space="preserve">Figure </w:t>
      </w:r>
      <w:fldSimple w:instr=" SEQ Figure \* ARABIC ">
        <w:r w:rsidR="005D64E3">
          <w:rPr>
            <w:noProof/>
          </w:rPr>
          <w:t>4</w:t>
        </w:r>
      </w:fldSimple>
      <w:bookmarkEnd w:id="10"/>
      <w:r>
        <w:t xml:space="preserve">. </w:t>
      </w:r>
      <w:r w:rsidR="003F1145">
        <w:t xml:space="preserve">LEFT: </w:t>
      </w:r>
      <w:r>
        <w:t>Pictures of the Excavation Platform before and after vegetation</w:t>
      </w:r>
      <w:r w:rsidR="003F1145">
        <w:t xml:space="preserve"> overgrowth of overburden piles. The groundwater seep is evident in the muddy puddle in the top, left picture. The groundwater diversion routed this flow to the </w:t>
      </w:r>
      <w:r w:rsidR="003F1145">
        <w:lastRenderedPageBreak/>
        <w:t>right in the picture, into the stream</w:t>
      </w:r>
      <w:r w:rsidR="00905768">
        <w:t xml:space="preserve"> before it could erode the Platform surfaces</w:t>
      </w:r>
      <w:r w:rsidR="003F1145">
        <w:t xml:space="preserve">. RIGHT: Pictures of the Upper Operational Area before and after </w:t>
      </w:r>
      <w:r>
        <w:t>covering road surfaces in gravel.</w:t>
      </w:r>
      <w:r w:rsidR="002973C2">
        <w:t xml:space="preserve"> </w:t>
      </w:r>
      <w:bookmarkEnd w:id="11"/>
    </w:p>
    <w:p w14:paraId="47CB39D3" w14:textId="77777777" w:rsidR="00CA7CE1" w:rsidRDefault="00CA7CE1" w:rsidP="00CA7CE1">
      <w:pPr>
        <w:keepNext/>
      </w:pPr>
      <w:r>
        <w:rPr>
          <w:noProof/>
        </w:rPr>
        <w:drawing>
          <wp:inline distT="0" distB="0" distL="0" distR="0" wp14:anchorId="15E11546" wp14:editId="661AB3FF">
            <wp:extent cx="5943600" cy="2228850"/>
            <wp:effectExtent l="0" t="0" r="0" b="0"/>
            <wp:docPr id="9" name="Picture 9">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tention Ponds before after.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14:paraId="395C5489" w14:textId="56D60390" w:rsidR="00CA7CE1" w:rsidRPr="00CA7CE1" w:rsidRDefault="00CA7CE1" w:rsidP="00CA7CE1">
      <w:pPr>
        <w:pStyle w:val="Caption"/>
      </w:pPr>
      <w:bookmarkStart w:id="12" w:name="_Ref423588896"/>
      <w:bookmarkStart w:id="13" w:name="_Toc423606543"/>
      <w:r>
        <w:t xml:space="preserve">Figure </w:t>
      </w:r>
      <w:fldSimple w:instr=" SEQ Figure \* ARABIC ">
        <w:r w:rsidR="005D64E3">
          <w:rPr>
            <w:noProof/>
          </w:rPr>
          <w:t>5</w:t>
        </w:r>
      </w:fldSimple>
      <w:bookmarkEnd w:id="12"/>
      <w:r>
        <w:t>. Pictures of the Upper Operational Area/Excavation Platform before and after the installation of the Upper Retention Pond. A similar retention pond is also installed at the Lower Operational Area (not shown).</w:t>
      </w:r>
      <w:bookmarkEnd w:id="13"/>
    </w:p>
    <w:p w14:paraId="2194D7FB" w14:textId="77777777" w:rsidR="003C1590" w:rsidRDefault="003C1590" w:rsidP="003C1590">
      <w:pPr>
        <w:keepNext/>
      </w:pPr>
      <w:r>
        <w:rPr>
          <w:noProof/>
        </w:rPr>
        <w:drawing>
          <wp:inline distT="0" distB="0" distL="0" distR="0" wp14:anchorId="7358C558" wp14:editId="685D2D36">
            <wp:extent cx="5975389" cy="16764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pper and Lower retention ponds.png"/>
                    <pic:cNvPicPr/>
                  </pic:nvPicPr>
                  <pic:blipFill rotWithShape="1">
                    <a:blip r:embed="rId17">
                      <a:extLst>
                        <a:ext uri="{28A0092B-C50C-407E-A947-70E740481C1C}">
                          <a14:useLocalDpi xmlns:a14="http://schemas.microsoft.com/office/drawing/2010/main" val="0"/>
                        </a:ext>
                      </a:extLst>
                    </a:blip>
                    <a:srcRect l="2243" r="4647" b="30342"/>
                    <a:stretch/>
                  </pic:blipFill>
                  <pic:spPr bwMode="auto">
                    <a:xfrm>
                      <a:off x="0" y="0"/>
                      <a:ext cx="5980340" cy="1677789"/>
                    </a:xfrm>
                    <a:prstGeom prst="rect">
                      <a:avLst/>
                    </a:prstGeom>
                    <a:ln>
                      <a:noFill/>
                    </a:ln>
                    <a:extLst>
                      <a:ext uri="{53640926-AAD7-44D8-BBD7-CCE9431645EC}">
                        <a14:shadowObscured xmlns:a14="http://schemas.microsoft.com/office/drawing/2010/main"/>
                      </a:ext>
                    </a:extLst>
                  </pic:spPr>
                </pic:pic>
              </a:graphicData>
            </a:graphic>
          </wp:inline>
        </w:drawing>
      </w:r>
    </w:p>
    <w:p w14:paraId="62E59030" w14:textId="26B7F791" w:rsidR="00B80610" w:rsidRPr="00B80610" w:rsidRDefault="003C1590" w:rsidP="003C1590">
      <w:pPr>
        <w:pStyle w:val="Caption"/>
      </w:pPr>
      <w:bookmarkStart w:id="14" w:name="_Toc423606544"/>
      <w:bookmarkStart w:id="15" w:name="_Ref423610136"/>
      <w:r>
        <w:t xml:space="preserve">Figure </w:t>
      </w:r>
      <w:fldSimple w:instr=" SEQ Figure \* ARABIC ">
        <w:r w:rsidR="005D64E3">
          <w:rPr>
            <w:noProof/>
          </w:rPr>
          <w:t>6</w:t>
        </w:r>
      </w:fldSimple>
      <w:bookmarkEnd w:id="15"/>
      <w:r>
        <w:t>. Pictures of the Lower and Upper retention ponds at the Samoa Maritime Quarry, installed in September-December 2014. The Upper retention pond</w:t>
      </w:r>
      <w:r w:rsidR="008A19C4">
        <w:t xml:space="preserve"> (right)</w:t>
      </w:r>
      <w:r>
        <w:t xml:space="preserve"> is a two-pond configuration, connected by a rubble-lined spillway. Stand-pipes are visible in the corner of each retention pond. These route water from the pond directly into the stream during heavy rainfall to prevent overtopping the retention pond banks.</w:t>
      </w:r>
      <w:bookmarkEnd w:id="14"/>
    </w:p>
    <w:p w14:paraId="7A0C0293" w14:textId="77777777" w:rsidR="005C19DC" w:rsidRDefault="004B745F" w:rsidP="00A128F4">
      <w:pPr>
        <w:pStyle w:val="Heading1"/>
      </w:pPr>
      <w:r>
        <w:t>Rationale</w:t>
      </w:r>
      <w:r w:rsidR="00D1305D">
        <w:t xml:space="preserve"> for Collection of Baseline Data</w:t>
      </w:r>
    </w:p>
    <w:p w14:paraId="39CBCA26" w14:textId="77777777" w:rsidR="000378BE" w:rsidRPr="000378BE" w:rsidRDefault="000378BE" w:rsidP="000F28A8">
      <w:pPr>
        <w:pStyle w:val="Heading2"/>
      </w:pPr>
      <w:r w:rsidRPr="000378BE">
        <w:t>Sediment</w:t>
      </w:r>
    </w:p>
    <w:p w14:paraId="7D3A19B3" w14:textId="004BE5F3" w:rsidR="00D50E17" w:rsidRDefault="00274DD1" w:rsidP="003F1145">
      <w:pPr>
        <w:ind w:firstLine="720"/>
      </w:pPr>
      <w:r>
        <w:t xml:space="preserve">Sediment monitoring in Faga’alu Stream was begun in 2012 </w:t>
      </w:r>
      <w:r w:rsidR="00D50E17">
        <w:t xml:space="preserve">by SDSU, </w:t>
      </w:r>
      <w:r>
        <w:t>with funding from Departmen</w:t>
      </w:r>
      <w:r w:rsidR="001912EB">
        <w:t>t of Interior – Insular Affairs</w:t>
      </w:r>
      <w:r>
        <w:t xml:space="preserve"> through the CRAG cooperative agreement. S</w:t>
      </w:r>
      <w:r w:rsidR="00D50E17">
        <w:t>ediment</w:t>
      </w:r>
      <w:r>
        <w:t xml:space="preserve"> monitoring</w:t>
      </w:r>
      <w:r w:rsidR="00D50E17">
        <w:t xml:space="preserve"> in the stream</w:t>
      </w:r>
      <w:r>
        <w:t xml:space="preserve"> was continued through 2015</w:t>
      </w:r>
      <w:r w:rsidR="00D50E17">
        <w:t xml:space="preserve"> under an additional grant from CRAG</w:t>
      </w:r>
      <w:r w:rsidR="00D50E17" w:rsidRPr="00D50E17">
        <w:t xml:space="preserve"> </w:t>
      </w:r>
      <w:r w:rsidR="00D50E17">
        <w:t>titled, “</w:t>
      </w:r>
      <w:r w:rsidR="00D50E17" w:rsidRPr="00B4584A">
        <w:rPr>
          <w:rFonts w:cs="Courier New"/>
          <w:szCs w:val="24"/>
        </w:rPr>
        <w:t>Expanding monitoring and modeling of land-based sources of pollution to priority coral reefs in American Samoa”</w:t>
      </w:r>
      <w:r w:rsidR="00D50E17">
        <w:t>. Building upon these two grants, NOAA CRCP funded SDSU for another 2 years of work in 2013, for a project titled “</w:t>
      </w:r>
      <w:r w:rsidR="00D50E17" w:rsidRPr="00A656E9">
        <w:t>Monitoring and analysis of sediment accumulation and composition on coral reefs in Faga'alu Bay, American Samoa</w:t>
      </w:r>
      <w:r w:rsidR="00D50E17">
        <w:t>.” Under this project, monitoring was expanded to include sediment deposition and composition on the reef</w:t>
      </w:r>
      <w:r>
        <w:t xml:space="preserve">. </w:t>
      </w:r>
    </w:p>
    <w:p w14:paraId="5A16DA50" w14:textId="410B64C6" w:rsidR="00A656E9" w:rsidRDefault="003F1145" w:rsidP="001912EB">
      <w:pPr>
        <w:ind w:firstLine="720"/>
      </w:pPr>
      <w:r>
        <w:t>T</w:t>
      </w:r>
      <w:r w:rsidR="00A656E9">
        <w:t>he data collected through these projects provide</w:t>
      </w:r>
      <w:r w:rsidR="00274DD1">
        <w:t>d</w:t>
      </w:r>
      <w:r w:rsidR="00A656E9">
        <w:t xml:space="preserve"> a comprehensive baseline </w:t>
      </w:r>
      <w:r w:rsidR="00634BC7">
        <w:t>of</w:t>
      </w:r>
      <w:r w:rsidR="001912EB">
        <w:t xml:space="preserve"> sediment loading from undisturbed and human-disturbed areas</w:t>
      </w:r>
      <w:r w:rsidR="00D50E17">
        <w:t xml:space="preserve"> in the watershed, and sediment deposition on the reef. </w:t>
      </w:r>
      <w:r w:rsidR="00152678">
        <w:t>Sediment loads can be extremely variable</w:t>
      </w:r>
      <w:r w:rsidR="00D50E17">
        <w:t xml:space="preserve"> between storm and non-storm conditions,</w:t>
      </w:r>
      <w:r w:rsidR="00152678">
        <w:t xml:space="preserve"> so </w:t>
      </w:r>
      <w:r w:rsidR="00D50E17">
        <w:t>the monitoring period from 2012-2014</w:t>
      </w:r>
      <w:r w:rsidR="00152678">
        <w:t xml:space="preserve"> provided enough time </w:t>
      </w:r>
      <w:r w:rsidR="00D50E17">
        <w:t>to sample storms</w:t>
      </w:r>
      <w:r w:rsidR="00152678">
        <w:t xml:space="preserve"> cover</w:t>
      </w:r>
      <w:r w:rsidR="00D50E17">
        <w:t>ing a wide range</w:t>
      </w:r>
      <w:r w:rsidR="00152678">
        <w:t xml:space="preserve"> </w:t>
      </w:r>
      <w:r w:rsidR="00D50E17">
        <w:t xml:space="preserve">of </w:t>
      </w:r>
      <w:r w:rsidR="00152678">
        <w:t>storm size</w:t>
      </w:r>
      <w:r w:rsidR="00D50E17">
        <w:t>s</w:t>
      </w:r>
      <w:r w:rsidR="00EB5823">
        <w:t xml:space="preserve"> prior to mitigation efforts at the quarry</w:t>
      </w:r>
      <w:r w:rsidR="00BF38E4">
        <w:t>.</w:t>
      </w:r>
      <w:r w:rsidR="00E74C1A">
        <w:t xml:space="preserve"> </w:t>
      </w:r>
      <w:r w:rsidR="00BF38E4">
        <w:t xml:space="preserve">The analysis presented here </w:t>
      </w:r>
      <w:r w:rsidR="00634BC7">
        <w:t xml:space="preserve">quantifies suspended </w:t>
      </w:r>
      <w:r w:rsidR="00634BC7">
        <w:lastRenderedPageBreak/>
        <w:t>sediment load</w:t>
      </w:r>
      <w:r w:rsidR="00D50E17">
        <w:t>s</w:t>
      </w:r>
      <w:r w:rsidR="00E74C1A">
        <w:t xml:space="preserve"> </w:t>
      </w:r>
      <w:r w:rsidR="00634BC7">
        <w:t>during</w:t>
      </w:r>
      <w:r w:rsidR="00E74C1A">
        <w:t xml:space="preserve"> storms of similar sizes</w:t>
      </w:r>
      <w:r w:rsidR="00D50E17">
        <w:t>, prior to in the installation of</w:t>
      </w:r>
      <w:r w:rsidR="00E74C1A">
        <w:t xml:space="preserve"> </w:t>
      </w:r>
      <w:r w:rsidR="00D50E17">
        <w:t xml:space="preserve">retention ponds, which can be compared to future sediment monitoring after the mitigation and determine </w:t>
      </w:r>
      <w:r w:rsidR="009354D8">
        <w:t xml:space="preserve">the management </w:t>
      </w:r>
      <w:r w:rsidR="00D50E17">
        <w:t>effectiveness</w:t>
      </w:r>
      <w:r w:rsidR="00E74C1A">
        <w:t xml:space="preserve">. </w:t>
      </w:r>
    </w:p>
    <w:p w14:paraId="39C205FB" w14:textId="77777777" w:rsidR="00A656E9" w:rsidRDefault="00A656E9" w:rsidP="005C19DC"/>
    <w:p w14:paraId="636C3CA2" w14:textId="77777777" w:rsidR="000378BE" w:rsidRPr="000378BE" w:rsidRDefault="000378BE" w:rsidP="000F28A8">
      <w:pPr>
        <w:pStyle w:val="Heading2"/>
      </w:pPr>
      <w:r w:rsidRPr="000378BE">
        <w:t xml:space="preserve">Coral </w:t>
      </w:r>
    </w:p>
    <w:p w14:paraId="4A5EF382" w14:textId="00EFFD30" w:rsidR="005C19DC" w:rsidRDefault="00B77D76" w:rsidP="003F1145">
      <w:pPr>
        <w:ind w:firstLine="720"/>
      </w:pPr>
      <w:r>
        <w:t>In order to obtain pre-intervention baselines for the coral community</w:t>
      </w:r>
      <w:r w:rsidR="005C6540">
        <w:t xml:space="preserve"> structure and coral demographics</w:t>
      </w:r>
      <w:r>
        <w:t xml:space="preserve"> in Faga’alu Bay, </w:t>
      </w:r>
      <w:r w:rsidR="005C19DC">
        <w:t xml:space="preserve">NOAA’s capabilities in </w:t>
      </w:r>
      <w:r w:rsidR="00D63268">
        <w:t xml:space="preserve">coral reef </w:t>
      </w:r>
      <w:r w:rsidR="005C19DC">
        <w:t xml:space="preserve">ecosystem monitoring were put into </w:t>
      </w:r>
      <w:r w:rsidR="008B743F">
        <w:t>action</w:t>
      </w:r>
      <w:r w:rsidR="005C19DC">
        <w:t xml:space="preserve"> to gather data for coral reef community structure of Faga’</w:t>
      </w:r>
      <w:r w:rsidR="00D63268">
        <w:t>alu Bay</w:t>
      </w:r>
      <w:r w:rsidR="00BF38E4">
        <w:t>.</w:t>
      </w:r>
      <w:r w:rsidR="00571027">
        <w:t xml:space="preserve"> </w:t>
      </w:r>
      <w:r w:rsidR="00BF38E4">
        <w:t>Surveys were conducted</w:t>
      </w:r>
      <w:r w:rsidR="00D63268">
        <w:t xml:space="preserve"> during the</w:t>
      </w:r>
      <w:r w:rsidR="00A656E9">
        <w:t xml:space="preserve"> NOAA </w:t>
      </w:r>
      <w:r w:rsidR="00D63268">
        <w:t>r</w:t>
      </w:r>
      <w:r w:rsidR="005C19DC">
        <w:t xml:space="preserve">eef </w:t>
      </w:r>
      <w:r w:rsidR="00D63268">
        <w:t>a</w:t>
      </w:r>
      <w:r w:rsidR="005C19DC">
        <w:t>s</w:t>
      </w:r>
      <w:r w:rsidR="00D63268">
        <w:t xml:space="preserve">sessment and monitoring cruise </w:t>
      </w:r>
      <w:r>
        <w:t xml:space="preserve">in American Samoa in 2012, </w:t>
      </w:r>
      <w:r w:rsidR="005C19DC">
        <w:t xml:space="preserve">and additional </w:t>
      </w:r>
      <w:r w:rsidR="00D63268">
        <w:t xml:space="preserve">benthic </w:t>
      </w:r>
      <w:r w:rsidR="005C19DC">
        <w:t>surveys focused on coral demographics were completed in 2013</w:t>
      </w:r>
      <w:r w:rsidR="00D63268">
        <w:t xml:space="preserve"> by the Coral Reef Ecosystem Division (CRED)</w:t>
      </w:r>
      <w:r w:rsidR="004B745F">
        <w:t xml:space="preserve"> as a sub-activity of NOAA CRCP project </w:t>
      </w:r>
      <w:r w:rsidR="004B745F" w:rsidRPr="004B745F">
        <w:t>“Comprehensive baseline assessment and pilot test of outcome performance measures in Faga’alu Bay, American Samoa”</w:t>
      </w:r>
      <w:r w:rsidR="00D63268">
        <w:t>.</w:t>
      </w:r>
      <w:r w:rsidR="00571027">
        <w:t xml:space="preserve"> </w:t>
      </w:r>
      <w:r w:rsidR="000378BE">
        <w:t xml:space="preserve">The </w:t>
      </w:r>
      <w:r w:rsidR="00A82684">
        <w:t xml:space="preserve">status of the coral community and the </w:t>
      </w:r>
      <w:r w:rsidR="000378BE">
        <w:t xml:space="preserve">effects of the sedimentation on the coral reefs in Faga’alu Bay were characterized using the data collected in 2012 and 2013. </w:t>
      </w:r>
      <w:r w:rsidR="00A82684">
        <w:t xml:space="preserve">This data </w:t>
      </w:r>
      <w:r w:rsidR="00BF38E4">
        <w:t>provides</w:t>
      </w:r>
      <w:r w:rsidR="00A82684">
        <w:t xml:space="preserve"> </w:t>
      </w:r>
      <w:r w:rsidR="00A82684" w:rsidRPr="00A82684">
        <w:t xml:space="preserve">baseline information that is critical to evaluate the effectiveness of reef-to-ridge management practices aimed at reducing land-based sources of pollution threats </w:t>
      </w:r>
      <w:r w:rsidR="00EB3EE2">
        <w:t xml:space="preserve">and improving </w:t>
      </w:r>
      <w:r w:rsidR="00EB3EE2" w:rsidRPr="00127611">
        <w:t>coral community structure and demographics</w:t>
      </w:r>
      <w:r w:rsidR="00EB3EE2" w:rsidRPr="00A82684">
        <w:t xml:space="preserve"> </w:t>
      </w:r>
      <w:r w:rsidR="00A82684" w:rsidRPr="00A82684">
        <w:t>in Faga’alu Bay, American Samoa.</w:t>
      </w:r>
    </w:p>
    <w:p w14:paraId="37B0A834" w14:textId="77777777" w:rsidR="00A656E9" w:rsidRDefault="00A656E9" w:rsidP="005C19DC"/>
    <w:p w14:paraId="5050CD33" w14:textId="46DD07C7" w:rsidR="00516BF5" w:rsidRDefault="000378BE" w:rsidP="00516BF5">
      <w:pPr>
        <w:pStyle w:val="Heading2"/>
        <w:rPr>
          <w:rStyle w:val="Heading2Char"/>
        </w:rPr>
      </w:pPr>
      <w:r w:rsidRPr="00516BF5">
        <w:rPr>
          <w:rStyle w:val="Heading2Char"/>
        </w:rPr>
        <w:t>Contaminants</w:t>
      </w:r>
    </w:p>
    <w:p w14:paraId="0F31B4E6" w14:textId="2B56F024" w:rsidR="00A656E9" w:rsidRDefault="00A656E9" w:rsidP="003F1145">
      <w:pPr>
        <w:ind w:firstLine="720"/>
      </w:pPr>
      <w:r w:rsidRPr="00516BF5">
        <w:t>Thro</w:t>
      </w:r>
      <w:r w:rsidR="003F7C0E" w:rsidRPr="00516BF5">
        <w:t xml:space="preserve">ugh conversations </w:t>
      </w:r>
      <w:r w:rsidR="00F11DDE" w:rsidRPr="00516BF5">
        <w:t xml:space="preserve">in 2013 </w:t>
      </w:r>
      <w:r w:rsidR="003F7C0E" w:rsidRPr="00516BF5">
        <w:t>with ASEPA, SDSU,</w:t>
      </w:r>
      <w:r w:rsidRPr="00516BF5">
        <w:t xml:space="preserve"> CRAG</w:t>
      </w:r>
      <w:r w:rsidR="003F7C0E" w:rsidRPr="00516BF5">
        <w:t>, and the National Marine Sanctuary of American Samoa</w:t>
      </w:r>
      <w:r w:rsidR="00F11DDE" w:rsidRPr="00516BF5">
        <w:t xml:space="preserve">, </w:t>
      </w:r>
      <w:r w:rsidR="003F7C0E" w:rsidRPr="00516BF5">
        <w:t>concerns were raised about the quantity and quality of groundwater flowing through the bedrock in Faga’alu.</w:t>
      </w:r>
      <w:r w:rsidR="00571027">
        <w:t xml:space="preserve"> </w:t>
      </w:r>
      <w:r w:rsidR="00243857" w:rsidRPr="00516BF5">
        <w:t>A 2013 study</w:t>
      </w:r>
      <w:r w:rsidR="003F7C0E" w:rsidRPr="00516BF5">
        <w:t xml:space="preserve"> prepared for ASEPA </w:t>
      </w:r>
      <w:r w:rsidR="00243857" w:rsidRPr="00516BF5">
        <w:t xml:space="preserve">looking at decadal trends in coral reefs near watershed villages </w:t>
      </w:r>
      <w:r w:rsidR="003F7C0E" w:rsidRPr="00516BF5">
        <w:t xml:space="preserve">(Houk, 2013) showed that significant </w:t>
      </w:r>
      <w:r w:rsidR="00243857" w:rsidRPr="00516BF5">
        <w:t xml:space="preserve">freshwater input, possibly due to </w:t>
      </w:r>
      <w:r w:rsidR="003F7C0E" w:rsidRPr="00516BF5">
        <w:t xml:space="preserve">groundwater </w:t>
      </w:r>
      <w:r w:rsidR="00243857" w:rsidRPr="00516BF5">
        <w:t>movements, may</w:t>
      </w:r>
      <w:r w:rsidR="003F7C0E" w:rsidRPr="00516BF5">
        <w:t xml:space="preserve"> occur on the southern coast of Tutuila</w:t>
      </w:r>
      <w:r w:rsidR="00243857" w:rsidRPr="00516BF5">
        <w:t xml:space="preserve"> thereby </w:t>
      </w:r>
      <w:r w:rsidR="00F11DDE" w:rsidRPr="00516BF5">
        <w:t>adding another possible source of LBSP.</w:t>
      </w:r>
      <w:r w:rsidR="00571027">
        <w:t xml:space="preserve"> </w:t>
      </w:r>
      <w:r w:rsidR="00243857" w:rsidRPr="00516BF5">
        <w:t>In 2013, the CRCP also learned that the site of the Matafao Elementary School</w:t>
      </w:r>
      <w:r w:rsidR="00EB3EE2" w:rsidRPr="00516BF5">
        <w:t xml:space="preserve">, located on the northern shore of Faga’alu Bay, </w:t>
      </w:r>
      <w:r w:rsidR="00243857" w:rsidRPr="00516BF5">
        <w:t xml:space="preserve">was previously a U.S. military dump site during World War II and presented the possibility to introduce some contaminants into Faga’alu Bay via groundwater movements. </w:t>
      </w:r>
      <w:r w:rsidR="00F11DDE" w:rsidRPr="00516BF5">
        <w:t>Thus to identify any additional stressors besides sediments from the quarry, in 2014 the CRCP funded the collection of baseline levels of contaminants</w:t>
      </w:r>
      <w:r w:rsidR="00465816" w:rsidRPr="00516BF5">
        <w:t xml:space="preserve"> from surface sediments</w:t>
      </w:r>
      <w:r w:rsidR="00F11DDE" w:rsidRPr="00516BF5">
        <w:t xml:space="preserve"> in the watershed and the bay using standardized methods from NOAA’s National Status and Trends Program, in addition to sediment load and coral community information.</w:t>
      </w:r>
      <w:r w:rsidR="004B745F" w:rsidRPr="00516BF5">
        <w:t xml:space="preserve"> This </w:t>
      </w:r>
      <w:r w:rsidR="00EB3EE2" w:rsidRPr="00516BF5">
        <w:t xml:space="preserve">contaminant study </w:t>
      </w:r>
      <w:r w:rsidR="004B745F" w:rsidRPr="00516BF5">
        <w:t>was also a sub-activity of CRCP project “Comprehensive baseline assessment and pilot test of outcome performance measures in Faga’alu Bay, American Samoa”.</w:t>
      </w:r>
    </w:p>
    <w:p w14:paraId="00F5A583" w14:textId="77777777" w:rsidR="00271846" w:rsidRPr="0068798B" w:rsidRDefault="00271846"/>
    <w:p w14:paraId="20943AF6" w14:textId="50307448" w:rsidR="00EC5F2B" w:rsidRDefault="00271846" w:rsidP="003F1145">
      <w:pPr>
        <w:ind w:firstLine="720"/>
        <w:rPr>
          <w:b/>
          <w:sz w:val="32"/>
          <w:szCs w:val="32"/>
        </w:rPr>
      </w:pPr>
      <w:r>
        <w:rPr>
          <w:szCs w:val="24"/>
        </w:rPr>
        <w:t>In the sections that follow, the importance of gathering baselines for each of the areas highlight</w:t>
      </w:r>
      <w:r w:rsidR="004B745F">
        <w:rPr>
          <w:szCs w:val="24"/>
        </w:rPr>
        <w:t>ed</w:t>
      </w:r>
      <w:r>
        <w:rPr>
          <w:szCs w:val="24"/>
        </w:rPr>
        <w:t xml:space="preserve"> above – sediment </w:t>
      </w:r>
      <w:r w:rsidR="001912EB">
        <w:rPr>
          <w:szCs w:val="24"/>
        </w:rPr>
        <w:t>loading and depostion</w:t>
      </w:r>
      <w:r>
        <w:rPr>
          <w:szCs w:val="24"/>
        </w:rPr>
        <w:t>, coral community structure</w:t>
      </w:r>
      <w:r w:rsidR="005C6540">
        <w:rPr>
          <w:szCs w:val="24"/>
        </w:rPr>
        <w:t xml:space="preserve"> and demographics</w:t>
      </w:r>
      <w:r>
        <w:rPr>
          <w:szCs w:val="24"/>
        </w:rPr>
        <w:t>, and contaminants – will be discussed. Additionally, for each area the following will be presented:</w:t>
      </w:r>
      <w:r w:rsidR="00571027">
        <w:rPr>
          <w:szCs w:val="24"/>
        </w:rPr>
        <w:t xml:space="preserve"> </w:t>
      </w:r>
      <w:r>
        <w:rPr>
          <w:szCs w:val="24"/>
        </w:rPr>
        <w:t>monitoring methods</w:t>
      </w:r>
      <w:r w:rsidR="005C6540">
        <w:rPr>
          <w:szCs w:val="24"/>
        </w:rPr>
        <w:t xml:space="preserve"> for data collection</w:t>
      </w:r>
      <w:r w:rsidR="001912EB">
        <w:rPr>
          <w:szCs w:val="24"/>
        </w:rPr>
        <w:t>, data analyse</w:t>
      </w:r>
      <w:r>
        <w:rPr>
          <w:szCs w:val="24"/>
        </w:rPr>
        <w:t xml:space="preserve">s </w:t>
      </w:r>
      <w:r w:rsidR="00372669">
        <w:rPr>
          <w:szCs w:val="24"/>
        </w:rPr>
        <w:t>used, pre-intervention</w:t>
      </w:r>
      <w:r w:rsidR="005C6540">
        <w:rPr>
          <w:szCs w:val="24"/>
        </w:rPr>
        <w:t xml:space="preserve"> baseline value</w:t>
      </w:r>
      <w:r w:rsidR="000A4CB2">
        <w:rPr>
          <w:szCs w:val="24"/>
        </w:rPr>
        <w:t>s</w:t>
      </w:r>
      <w:r w:rsidR="00372669">
        <w:rPr>
          <w:szCs w:val="24"/>
        </w:rPr>
        <w:t>, and an outlook of anticipated changes as a result of the intervention</w:t>
      </w:r>
      <w:r w:rsidR="005C6540">
        <w:rPr>
          <w:szCs w:val="24"/>
        </w:rPr>
        <w:t xml:space="preserve">. </w:t>
      </w:r>
      <w:r w:rsidR="00EC5F2B">
        <w:rPr>
          <w:b/>
          <w:sz w:val="32"/>
          <w:szCs w:val="32"/>
        </w:rPr>
        <w:br w:type="page"/>
      </w:r>
    </w:p>
    <w:p w14:paraId="032B1047" w14:textId="175A7C11" w:rsidR="004059F6" w:rsidRPr="004059F6" w:rsidRDefault="00BE48E6" w:rsidP="005D64E3">
      <w:pPr>
        <w:pStyle w:val="Heading1"/>
      </w:pPr>
      <w:r w:rsidRPr="00B4584A">
        <w:lastRenderedPageBreak/>
        <w:t xml:space="preserve">Section 1. </w:t>
      </w:r>
      <w:r w:rsidR="00DC45AC" w:rsidRPr="00B4584A">
        <w:t>SEDIMENT MONITORING AT FAGA’ALU</w:t>
      </w:r>
    </w:p>
    <w:p w14:paraId="7E45BC76" w14:textId="235A4788" w:rsidR="00DC45AC" w:rsidRPr="0068798B" w:rsidRDefault="00DC45AC">
      <w:r w:rsidRPr="0068798B">
        <w:t xml:space="preserve">Trent Biggs, </w:t>
      </w:r>
      <w:r w:rsidR="004059F6">
        <w:t xml:space="preserve">Phd, </w:t>
      </w:r>
      <w:r w:rsidRPr="0068798B">
        <w:t>Alex Messina</w:t>
      </w:r>
      <w:r w:rsidR="004059F6">
        <w:t>, Phd Candidate</w:t>
      </w:r>
    </w:p>
    <w:p w14:paraId="681A8EF1" w14:textId="54A6A025" w:rsidR="003B1FEA" w:rsidRDefault="00DC45AC">
      <w:pPr>
        <w:rPr>
          <w:i/>
        </w:rPr>
      </w:pPr>
      <w:r w:rsidRPr="00B4584A">
        <w:rPr>
          <w:i/>
        </w:rPr>
        <w:t>San Diego State University</w:t>
      </w:r>
      <w:r w:rsidR="001912EB">
        <w:rPr>
          <w:i/>
        </w:rPr>
        <w:t>, Department of Geography</w:t>
      </w:r>
    </w:p>
    <w:p w14:paraId="05565CBD" w14:textId="77777777" w:rsidR="005D64E3" w:rsidRPr="005D64E3" w:rsidRDefault="005D64E3">
      <w:pPr>
        <w:rPr>
          <w:i/>
        </w:rPr>
      </w:pPr>
    </w:p>
    <w:p w14:paraId="5DEA9E66" w14:textId="77777777" w:rsidR="009875A1" w:rsidRPr="0068798B" w:rsidRDefault="009875A1" w:rsidP="000F28A8">
      <w:pPr>
        <w:pStyle w:val="Heading2"/>
      </w:pPr>
      <w:r w:rsidRPr="0068798B">
        <w:t>Significance</w:t>
      </w:r>
    </w:p>
    <w:p w14:paraId="141A685E" w14:textId="77777777" w:rsidR="005D64E3" w:rsidRDefault="00CD4AFA" w:rsidP="005D64E3">
      <w:pPr>
        <w:ind w:firstLine="720"/>
      </w:pPr>
      <w:r w:rsidRPr="0068798B">
        <w:t>Sediment</w:t>
      </w:r>
      <w:r w:rsidR="007C0167" w:rsidRPr="0068798B">
        <w:t xml:space="preserve"> is a</w:t>
      </w:r>
      <w:r w:rsidR="00C90740" w:rsidRPr="0068798B">
        <w:t xml:space="preserve"> key stressor </w:t>
      </w:r>
      <w:r w:rsidR="005E3A99">
        <w:t>to</w:t>
      </w:r>
      <w:r w:rsidR="00A4002A" w:rsidRPr="0068798B">
        <w:t xml:space="preserve"> </w:t>
      </w:r>
      <w:r w:rsidR="00C90740" w:rsidRPr="0068798B">
        <w:t>coral reefs</w:t>
      </w:r>
      <w:r w:rsidR="00A4002A">
        <w:t xml:space="preserve"> by limiting light for photosynthesis, smothering, and promoting disease </w:t>
      </w:r>
      <w:r w:rsidR="00A80F17">
        <w:fldChar w:fldCharType="begin" w:fldLock="1"/>
      </w:r>
      <w:r w:rsidR="000A22E5">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"id" : "ITEM-2",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"ITEM-2", "issue" : "2", "issued" : { "date-parts" : [ [ "2005", "2" ] ] }, "page" : "125-46", "title" : "Effects of terrestrial runoff on the ecology of corals and coral reefs: review and synthesis.", "type" : "article-journal", "volume" : "50" }, "uris" : [ "http://www.mendeley.com/documents/?uuid=9aa30c62-67f8-4534-acd0-5ee814d34428" ] } ], "mendeley" : { "formattedCitation" : "(Erftemeijer et al., 2012; Fabricius, 2005)", "plainTextFormattedCitation" : "(Erftemeijer et al., 2012; Fabricius, 2005)", "previouslyFormattedCitation" : "(Erftemeijer et al., 2012; Fabricius, 2005)" }, "properties" : { "noteIndex" : 0 }, "schema" : "https://github.com/citation-style-language/schema/raw/master/csl-citation.json" }</w:instrText>
      </w:r>
      <w:r w:rsidR="00A80F17">
        <w:fldChar w:fldCharType="separate"/>
      </w:r>
      <w:r w:rsidR="00A80F17" w:rsidRPr="00A80F17">
        <w:rPr>
          <w:noProof/>
        </w:rPr>
        <w:t>(Erftemeijer et al., 2012; Fabricius, 2005)</w:t>
      </w:r>
      <w:r w:rsidR="00A80F17">
        <w:fldChar w:fldCharType="end"/>
      </w:r>
      <w:r w:rsidR="00C90740" w:rsidRPr="0068798B">
        <w:t>.</w:t>
      </w:r>
      <w:r w:rsidR="00571027">
        <w:t xml:space="preserve"> </w:t>
      </w:r>
      <w:r w:rsidR="00C90740" w:rsidRPr="0068798B">
        <w:t xml:space="preserve">At Faga’alu, </w:t>
      </w:r>
      <w:r w:rsidR="00B23C93">
        <w:t>sediment loading</w:t>
      </w:r>
      <w:r w:rsidR="00DD3B02">
        <w:t xml:space="preserve"> from </w:t>
      </w:r>
      <w:r w:rsidR="001912EB">
        <w:t>key sediment sources to Faga’alu B</w:t>
      </w:r>
      <w:r w:rsidR="00B23C93">
        <w:t xml:space="preserve">ay was monitored from 2012-2014 using </w:t>
      </w:r>
      <w:r w:rsidR="00C90740" w:rsidRPr="0068798B">
        <w:t>measurements of streamflow</w:t>
      </w:r>
      <w:r w:rsidR="00DD3B02">
        <w:t xml:space="preserve"> </w:t>
      </w:r>
      <w:r w:rsidR="003A1411">
        <w:t xml:space="preserve">(Q) </w:t>
      </w:r>
      <w:r w:rsidR="00DD3B02">
        <w:t>and</w:t>
      </w:r>
      <w:r w:rsidR="00C90740" w:rsidRPr="0068798B">
        <w:t xml:space="preserve"> </w:t>
      </w:r>
      <w:r w:rsidR="00A4002A">
        <w:t xml:space="preserve">suspended </w:t>
      </w:r>
      <w:r w:rsidR="00C90740" w:rsidRPr="0068798B">
        <w:t>sediment concentration</w:t>
      </w:r>
      <w:r w:rsidR="003A1411">
        <w:t xml:space="preserve"> (SSC)</w:t>
      </w:r>
      <w:r w:rsidR="001912EB">
        <w:t xml:space="preserve"> collected downstream of the undisturbed forest (FG1), the quarry (FG2), and the village (FG3) </w:t>
      </w:r>
      <w:r w:rsidR="00E75432">
        <w:t>(</w:t>
      </w:r>
      <w:r w:rsidR="00E75432">
        <w:fldChar w:fldCharType="begin"/>
      </w:r>
      <w:r w:rsidR="00E75432">
        <w:instrText xml:space="preserve"> REF _Ref423526829 \h </w:instrText>
      </w:r>
      <w:r w:rsidR="00E75432">
        <w:fldChar w:fldCharType="separate"/>
      </w:r>
      <w:r w:rsidR="005D64E3">
        <w:t xml:space="preserve">Figure </w:t>
      </w:r>
      <w:r w:rsidR="005D64E3">
        <w:rPr>
          <w:noProof/>
        </w:rPr>
        <w:t>7</w:t>
      </w:r>
      <w:r w:rsidR="00E75432">
        <w:fldChar w:fldCharType="end"/>
      </w:r>
      <w:r w:rsidR="00E75432">
        <w:t>)</w:t>
      </w:r>
      <w:r w:rsidR="00DD3B02">
        <w:t>.</w:t>
      </w:r>
      <w:r w:rsidR="00C90740" w:rsidRPr="0068798B">
        <w:t xml:space="preserve"> </w:t>
      </w:r>
      <w:r w:rsidR="00DD3B02">
        <w:t xml:space="preserve">During 2014, </w:t>
      </w:r>
      <w:r w:rsidR="00C90740" w:rsidRPr="0068798B">
        <w:t>sediment</w:t>
      </w:r>
      <w:r w:rsidR="00DD3B02">
        <w:t xml:space="preserve"> accumul</w:t>
      </w:r>
      <w:r w:rsidR="00C90740" w:rsidRPr="0068798B">
        <w:t xml:space="preserve">ation rates </w:t>
      </w:r>
      <w:r w:rsidR="00DD3B02">
        <w:t>on the reef were also monitored</w:t>
      </w:r>
      <w:r w:rsidR="00C90740" w:rsidRPr="0068798B">
        <w:t>.</w:t>
      </w:r>
      <w:r w:rsidR="00017DA0" w:rsidRPr="0068798B">
        <w:t xml:space="preserve"> </w:t>
      </w:r>
      <w:r w:rsidR="003A1411">
        <w:t>Additional</w:t>
      </w:r>
      <w:r w:rsidR="00017DA0" w:rsidRPr="0068798B">
        <w:t xml:space="preserve"> details of the sampling</w:t>
      </w:r>
      <w:r w:rsidR="003A1411">
        <w:t xml:space="preserve"> methods</w:t>
      </w:r>
      <w:r w:rsidR="00017DA0" w:rsidRPr="0068798B">
        <w:t xml:space="preserve"> and results are in</w:t>
      </w:r>
      <w:r w:rsidR="00B4248E">
        <w:t xml:space="preserve"> </w:t>
      </w:r>
      <w:r w:rsidR="00B4248E">
        <w:fldChar w:fldCharType="begin" w:fldLock="1"/>
      </w:r>
      <w:r w:rsidR="00B4248E">
        <w:instrText>ADDIN CSL_CITATION { "citationItems" : [ { "id" : "ITEM-1", "itemData" : { "author" : [ { "dropping-particle" : "", "family" : "Messina", "given" : "Alex T.", "non-dropping-particle" : "", "parse-names" : false, "suffix" : "" }, { "dropping-particle" : "", "family" : "Biggs", "given" : "Trent W.", "non-dropping-particle" : "", "parse-names" : false, "suffix" : "" } ], "id" : "ITEM-1", "issued" : { "date-parts" : [ [ "0" ] ] }, "title" : "Contributions of human activities to suspended sediment yield during storm events from a steep, small, tropical watershed", "type" : "thesis" }, "uris" : [ "http://www.mendeley.com/documents/?uuid=acb9a51c-c97b-49f7-8991-36c398311a7a" ] } ], "mendeley" : { "formattedCitation" : "(Messina and Biggs, n.d.)", "plainTextFormattedCitation" : "(Messina and Biggs, n.d.)", "previouslyFormattedCitation" : "(Messina and Biggs, n.d.)" }, "properties" : { "noteIndex" : 0 }, "schema" : "https://github.com/citation-style-language/schema/raw/master/csl-citation.json" }</w:instrText>
      </w:r>
      <w:r w:rsidR="00B4248E">
        <w:fldChar w:fldCharType="separate"/>
      </w:r>
      <w:r w:rsidR="00B4248E" w:rsidRPr="00B4248E">
        <w:rPr>
          <w:noProof/>
        </w:rPr>
        <w:t>(Messina and Biggs, n.d.)</w:t>
      </w:r>
      <w:r w:rsidR="00B4248E">
        <w:fldChar w:fldCharType="end"/>
      </w:r>
      <w:r w:rsidR="00B4248E">
        <w:t xml:space="preserve"> and </w:t>
      </w:r>
      <w:r w:rsidR="00B4248E">
        <w:fldChar w:fldCharType="begin" w:fldLock="1"/>
      </w:r>
      <w:r w:rsidR="00B4248E">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"id" : "ITEM-1", "issued" : { "date-parts" : [ [ "0" ] ] }, "title" : "Watershed and oceanic controls on spatial and temporal patterns of sediment accumulation in a fringing reef flat embayment", "type" : "thesis" }, "uris" : [ "http://www.mendeley.com/documents/?uuid=0ce67a00-6e67-4793-aa61-b90a1d782c14" ] } ], "mendeley" : { "formattedCitation" : "(Messina et al., n.d.)", "plainTextFormattedCitation" : "(Messina et al., n.d.)", "previouslyFormattedCitation" : "(Messina et al., n.d.)" }, "properties" : { "noteIndex" : 0 }, "schema" : "https://github.com/citation-style-language/schema/raw/master/csl-citation.json" }</w:instrText>
      </w:r>
      <w:r w:rsidR="00B4248E">
        <w:fldChar w:fldCharType="separate"/>
      </w:r>
      <w:r w:rsidR="00B4248E" w:rsidRPr="00B4248E">
        <w:rPr>
          <w:noProof/>
        </w:rPr>
        <w:t>(Messina et al., n.d.)</w:t>
      </w:r>
      <w:r w:rsidR="00B4248E">
        <w:fldChar w:fldCharType="end"/>
      </w:r>
      <w:commentRangeStart w:id="16"/>
      <w:r w:rsidR="00017DA0" w:rsidRPr="0068798B">
        <w:t>.</w:t>
      </w:r>
      <w:commentRangeEnd w:id="16"/>
      <w:r w:rsidR="00774DDB">
        <w:t xml:space="preserve"> </w:t>
      </w:r>
      <w:r w:rsidR="00B4248E">
        <w:t>Additional hydrodynamic data was collected to determine the predominant water circulation patterns over the reef</w:t>
      </w:r>
      <w:r w:rsidR="005D64E3">
        <w:t>;</w:t>
      </w:r>
      <w:r w:rsidR="00B4248E">
        <w:t xml:space="preserve"> details are presented in </w:t>
      </w:r>
      <w:r w:rsidR="00B4248E">
        <w:fldChar w:fldCharType="begin" w:fldLock="1"/>
      </w:r>
      <w:r w:rsidR="00B4248E">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"thesis" }, "uris" : [ "http://www.mendeley.com/documents/?uuid=7ede5a9e-f37a-48a0-aa96-7c7c0f8b7744" ] } ], "mendeley" : { "formattedCitation" : "(Messina et al., n.d.)", "plainTextFormattedCitation" : "(Messina et al., n.d.)", "previouslyFormattedCitation" : "(Messina et al., n.d.)" }, "properties" : { "noteIndex" : 0 }, "schema" : "https://github.com/citation-style-language/schema/raw/master/csl-citation.json" }</w:instrText>
      </w:r>
      <w:r w:rsidR="00B4248E">
        <w:fldChar w:fldCharType="separate"/>
      </w:r>
      <w:r w:rsidR="00B4248E" w:rsidRPr="00B4248E">
        <w:rPr>
          <w:noProof/>
        </w:rPr>
        <w:t>(Messina et al., n.d.)</w:t>
      </w:r>
      <w:r w:rsidR="00B4248E">
        <w:fldChar w:fldCharType="end"/>
      </w:r>
      <w:r w:rsidR="00B4248E">
        <w:t xml:space="preserve">. </w:t>
      </w:r>
      <w:r w:rsidR="00A4002A">
        <w:rPr>
          <w:rStyle w:val="CommentReference"/>
        </w:rPr>
        <w:commentReference w:id="16"/>
      </w:r>
      <w:r w:rsidR="00017DA0" w:rsidRPr="0068798B">
        <w:t>Here, the basic methods are summarized in sufficient detail for interpretation of the data.</w:t>
      </w:r>
      <w:r w:rsidR="00571027">
        <w:t xml:space="preserve"> </w:t>
      </w:r>
      <w:r w:rsidR="00017DA0" w:rsidRPr="0068798B">
        <w:t>Detail sufficient for replicating</w:t>
      </w:r>
      <w:r w:rsidR="00554F7E" w:rsidRPr="0068798B">
        <w:t xml:space="preserve"> the monitoring </w:t>
      </w:r>
      <w:r w:rsidR="00B4248E">
        <w:t xml:space="preserve">can </w:t>
      </w:r>
      <w:r w:rsidR="005D64E3">
        <w:t xml:space="preserve">also </w:t>
      </w:r>
      <w:r w:rsidR="00B4248E">
        <w:t>be found in a</w:t>
      </w:r>
      <w:r w:rsidR="00554F7E" w:rsidRPr="0068798B">
        <w:t xml:space="preserve"> Quality Assurance Plan Protocol </w:t>
      </w:r>
      <w:commentRangeStart w:id="17"/>
      <w:commentRangeStart w:id="18"/>
      <w:r w:rsidR="00554F7E" w:rsidRPr="0068798B">
        <w:t>(QAPP)</w:t>
      </w:r>
      <w:r w:rsidR="00B4248E">
        <w:fldChar w:fldCharType="begin" w:fldLock="1"/>
      </w:r>
      <w:r w:rsidR="00774DDB">
        <w:instrText>ADDIN CSL_CITATION { "citationItems" : [ { "id" : "ITEM-1", "itemData" : { "author" : [ { "dropping-particle" : "", "family" : "Messina", "given" : "Alex T.", "non-dropping-particle" : "", "parse-names" : false, "suffix" : "" }, { "dropping-particle" : "", "family" : "Biggs", "given" : "Trent W.", "non-dropping-particle" : "", "parse-names" : false, "suffix" : "" } ], "id" : "ITEM-1", "issued" : { "date-parts" : [ [ "2013" ] ] }, "publisher" : "San Diego State University", "title" : "Quality Assurance Plan Protocol for sediment monitoring in Faga'alu, American Samoa", "type" : "article" }, "uris" : [ "http://www.mendeley.com/documents/?uuid=c87c63e7-2065-436a-a18f-99785fb2a8fc" ] } ], "mendeley" : { "formattedCitation" : "(Messina and Biggs, 2013)", "plainTextFormattedCitation" : "(Messina and Biggs, 2013)", "previouslyFormattedCitation" : "(Messina and Biggs, 2013)" }, "properties" : { "noteIndex" : 0 }, "schema" : "https://github.com/citation-style-language/schema/raw/master/csl-citation.json" }</w:instrText>
      </w:r>
      <w:r w:rsidR="00B4248E">
        <w:fldChar w:fldCharType="separate"/>
      </w:r>
      <w:r w:rsidR="00B4248E" w:rsidRPr="00B4248E">
        <w:rPr>
          <w:noProof/>
        </w:rPr>
        <w:t>(Messina and Biggs, 2013)</w:t>
      </w:r>
      <w:r w:rsidR="00B4248E">
        <w:fldChar w:fldCharType="end"/>
      </w:r>
      <w:r w:rsidR="00554F7E" w:rsidRPr="0068798B">
        <w:t>.</w:t>
      </w:r>
      <w:commentRangeEnd w:id="17"/>
      <w:r w:rsidR="00546299">
        <w:rPr>
          <w:rStyle w:val="CommentReference"/>
        </w:rPr>
        <w:commentReference w:id="17"/>
      </w:r>
      <w:commentRangeEnd w:id="18"/>
    </w:p>
    <w:p w14:paraId="3F826664" w14:textId="77777777" w:rsidR="005D64E3" w:rsidRDefault="005D64E3" w:rsidP="005D64E3">
      <w:pPr>
        <w:ind w:firstLine="720"/>
      </w:pPr>
    </w:p>
    <w:p w14:paraId="4C1CE59A" w14:textId="77777777" w:rsidR="005D64E3" w:rsidRDefault="00774DDB" w:rsidP="005D64E3">
      <w:pPr>
        <w:keepNext/>
        <w:ind w:left="360"/>
      </w:pPr>
      <w:r>
        <w:rPr>
          <w:rStyle w:val="CommentReference"/>
        </w:rPr>
        <w:commentReference w:id="18"/>
      </w:r>
      <w:r w:rsidR="005D64E3">
        <w:rPr>
          <w:rFonts w:ascii="Times New Roman" w:hAnsi="Times New Roman"/>
          <w:noProof/>
        </w:rPr>
        <w:drawing>
          <wp:inline distT="0" distB="0" distL="0" distR="0" wp14:anchorId="3CFC0FA7" wp14:editId="2CF148CB">
            <wp:extent cx="5943600" cy="3996399"/>
            <wp:effectExtent l="0" t="0" r="0" b="4445"/>
            <wp:docPr id="5" name="Picture 5" descr="C:\Users\Susie.Holst\Downloads\FagaaluInstruments land only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sie.Holst\Downloads\FagaaluInstruments land only map.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996399"/>
                    </a:xfrm>
                    <a:prstGeom prst="rect">
                      <a:avLst/>
                    </a:prstGeom>
                    <a:noFill/>
                    <a:ln>
                      <a:noFill/>
                    </a:ln>
                  </pic:spPr>
                </pic:pic>
              </a:graphicData>
            </a:graphic>
          </wp:inline>
        </w:drawing>
      </w:r>
    </w:p>
    <w:p w14:paraId="776C4991" w14:textId="089EF195" w:rsidR="006D421D" w:rsidRPr="005D64E3" w:rsidRDefault="005D64E3" w:rsidP="005D64E3">
      <w:pPr>
        <w:pStyle w:val="Caption"/>
        <w:rPr>
          <w:rFonts w:ascii="Times New Roman" w:hAnsi="Times New Roman"/>
        </w:rPr>
      </w:pPr>
      <w:bookmarkStart w:id="19" w:name="_Ref423526829"/>
      <w:bookmarkStart w:id="20" w:name="_Toc423528343"/>
      <w:bookmarkStart w:id="21" w:name="_Ref423594773"/>
      <w:bookmarkStart w:id="22" w:name="_Toc423606545"/>
      <w:r>
        <w:t xml:space="preserve">Figure </w:t>
      </w:r>
      <w:fldSimple w:instr=" SEQ Figure \* ARABIC ">
        <w:r>
          <w:rPr>
            <w:noProof/>
          </w:rPr>
          <w:t>7</w:t>
        </w:r>
      </w:fldSimple>
      <w:bookmarkEnd w:id="19"/>
      <w:r>
        <w:t xml:space="preserve">. </w:t>
      </w:r>
      <w:r w:rsidRPr="00DE5B51">
        <w:t>Location map of monitoring sites at Faga’alu.</w:t>
      </w:r>
      <w:r>
        <w:t xml:space="preserve"> </w:t>
      </w:r>
      <w:r w:rsidRPr="00DE5B51">
        <w:t>“Wx station” is a weather station with a rain gauge, wind speed, and air pressure.</w:t>
      </w:r>
      <w:bookmarkEnd w:id="20"/>
      <w:bookmarkEnd w:id="21"/>
      <w:bookmarkEnd w:id="22"/>
    </w:p>
    <w:p w14:paraId="104F3C96" w14:textId="77777777" w:rsidR="006D421D" w:rsidRPr="0068798B" w:rsidRDefault="006D421D" w:rsidP="000F28A8">
      <w:pPr>
        <w:pStyle w:val="Heading3"/>
      </w:pPr>
      <w:r w:rsidRPr="0068798B">
        <w:t>Rationale for storm sampling</w:t>
      </w:r>
    </w:p>
    <w:p w14:paraId="1EB1686A" w14:textId="27BF8D11" w:rsidR="00E75432" w:rsidRDefault="006D421D" w:rsidP="00E75432">
      <w:pPr>
        <w:ind w:firstLine="720"/>
      </w:pPr>
      <w:r w:rsidRPr="0068798B">
        <w:t xml:space="preserve">Most of the sediment </w:t>
      </w:r>
      <w:r w:rsidR="00774DDB">
        <w:t>discharge</w:t>
      </w:r>
      <w:r w:rsidR="005D64E3">
        <w:t>d</w:t>
      </w:r>
      <w:r w:rsidR="00774DDB">
        <w:t xml:space="preserve"> to Faga’alu B</w:t>
      </w:r>
      <w:r w:rsidR="00294421">
        <w:t>ay</w:t>
      </w:r>
      <w:r w:rsidR="00294421" w:rsidRPr="0068798B">
        <w:t xml:space="preserve"> </w:t>
      </w:r>
      <w:r w:rsidRPr="0068798B">
        <w:t>occurs during storm events</w:t>
      </w:r>
      <w:r w:rsidR="00D31299">
        <w:t>,</w:t>
      </w:r>
      <w:r w:rsidR="005F2B32">
        <w:t xml:space="preserve"> from</w:t>
      </w:r>
      <w:r w:rsidR="00D31299">
        <w:t xml:space="preserve"> human-disturbed</w:t>
      </w:r>
      <w:r w:rsidR="005F2B32">
        <w:t xml:space="preserve"> areas downstream of the undisturbed forest (between FG1 and the ocean, </w:t>
      </w:r>
      <w:r w:rsidR="005F2B32">
        <w:fldChar w:fldCharType="begin"/>
      </w:r>
      <w:r w:rsidR="005F2B32">
        <w:instrText xml:space="preserve"> REF _Ref423526829 \h </w:instrText>
      </w:r>
      <w:r w:rsidR="005F2B32">
        <w:fldChar w:fldCharType="separate"/>
      </w:r>
      <w:r w:rsidR="005D64E3">
        <w:t xml:space="preserve">Figure </w:t>
      </w:r>
      <w:r w:rsidR="005D64E3">
        <w:rPr>
          <w:noProof/>
        </w:rPr>
        <w:t>7</w:t>
      </w:r>
      <w:r w:rsidR="005F2B32">
        <w:fldChar w:fldCharType="end"/>
      </w:r>
      <w:r w:rsidR="005F2B32">
        <w:t>)</w:t>
      </w:r>
      <w:r w:rsidR="00D31299" w:rsidRPr="00D31299">
        <w:t xml:space="preserve"> </w:t>
      </w:r>
      <w:r w:rsidR="00D31299">
        <w:fldChar w:fldCharType="begin" w:fldLock="1"/>
      </w:r>
      <w:r w:rsidR="00F94488">
        <w:instrText>ADDIN CSL_CITATION { "citationItems" : [ { "id" : "ITEM-1", "itemData" : { "author" : [ { "dropping-particle" : "", "family" : "Messina", "given" : "Alex T.", "non-dropping-particle" : "", "parse-names" : false, "suffix" : "" }, { "dropping-particle" : "", "family" : "Biggs", "given" : "Trent W.", "non-dropping-particle" : "", "parse-names" : false, "suffix" : "" } ], "id" : "ITEM-1", "issued" : { "date-parts" : [ [ "0" ] ] }, "title" : "Contributions of human activities to suspended sediment yield during storm events from a steep, small, tropical watershed", "type" : "thesis" }, "uris" : [ "http://www.mendeley.com/documents/?uuid=acb9a51c-c97b-49f7-8991-36c398311a7a" ] } ], "mendeley" : { "formattedCitation" : "(Messina and Biggs, n.d.)", "plainTextFormattedCitation" : "(Messina and Biggs, n.d.)", "previouslyFormattedCitation" : "(Messina and Biggs, n.d.)" }, "properties" : { "noteIndex" : 0 }, "schema" : "https://github.com/citation-style-language/schema/raw/master/csl-citation.json" }</w:instrText>
      </w:r>
      <w:r w:rsidR="00D31299">
        <w:fldChar w:fldCharType="separate"/>
      </w:r>
      <w:r w:rsidR="00D31299" w:rsidRPr="00774DDB">
        <w:rPr>
          <w:noProof/>
        </w:rPr>
        <w:t>(Messina and Biggs, n.d.)</w:t>
      </w:r>
      <w:r w:rsidR="00D31299">
        <w:fldChar w:fldCharType="end"/>
      </w:r>
      <w:r w:rsidRPr="0068798B">
        <w:t xml:space="preserve">. </w:t>
      </w:r>
      <w:r w:rsidR="00D31299">
        <w:t>During non-storm conditions, with low streamflow,</w:t>
      </w:r>
      <w:r w:rsidRPr="0068798B">
        <w:t xml:space="preserve"> </w:t>
      </w:r>
      <w:r w:rsidR="00D31299">
        <w:t>s</w:t>
      </w:r>
      <w:r w:rsidRPr="0068798B">
        <w:t xml:space="preserve">ediment concentration is often </w:t>
      </w:r>
      <w:r w:rsidRPr="0068798B">
        <w:lastRenderedPageBreak/>
        <w:t xml:space="preserve">very low, </w:t>
      </w:r>
      <w:r w:rsidR="00D31299">
        <w:t>but</w:t>
      </w:r>
      <w:r w:rsidRPr="0068798B">
        <w:t xml:space="preserve"> inc</w:t>
      </w:r>
      <w:r w:rsidR="00774DDB">
        <w:t xml:space="preserve">reases rapidly with </w:t>
      </w:r>
      <w:r w:rsidR="00D31299">
        <w:t xml:space="preserve">rainfall and increased </w:t>
      </w:r>
      <w:r w:rsidR="00774DDB">
        <w:t>streamflow</w:t>
      </w:r>
      <w:r w:rsidR="00D31299">
        <w:t xml:space="preserve"> (</w:t>
      </w:r>
      <w:r w:rsidR="00D31299">
        <w:fldChar w:fldCharType="begin"/>
      </w:r>
      <w:r w:rsidR="00D31299">
        <w:instrText xml:space="preserve"> REF _Ref423527000 \h </w:instrText>
      </w:r>
      <w:r w:rsidR="00D31299">
        <w:fldChar w:fldCharType="separate"/>
      </w:r>
      <w:r w:rsidR="005D64E3">
        <w:t xml:space="preserve">Figure </w:t>
      </w:r>
      <w:r w:rsidR="005D64E3">
        <w:rPr>
          <w:noProof/>
        </w:rPr>
        <w:t>8</w:t>
      </w:r>
      <w:r w:rsidR="00D31299">
        <w:fldChar w:fldCharType="end"/>
      </w:r>
      <w:r w:rsidR="00D31299">
        <w:t>)</w:t>
      </w:r>
      <w:r w:rsidR="00774DDB">
        <w:t>.</w:t>
      </w:r>
      <w:r w:rsidRPr="0068798B">
        <w:t xml:space="preserve"> </w:t>
      </w:r>
      <w:r w:rsidR="00285EA4">
        <w:t>T</w:t>
      </w:r>
      <w:r w:rsidRPr="0068798B">
        <w:t xml:space="preserve">he highest </w:t>
      </w:r>
      <w:r w:rsidR="00D31299">
        <w:t>sediment</w:t>
      </w:r>
      <w:r w:rsidRPr="0068798B">
        <w:t xml:space="preserve"> </w:t>
      </w:r>
      <w:r w:rsidR="002D05BE">
        <w:t xml:space="preserve">concentrations and </w:t>
      </w:r>
      <w:r w:rsidRPr="0068798B">
        <w:t xml:space="preserve">loads </w:t>
      </w:r>
      <w:r w:rsidR="00DD3B02">
        <w:t>we</w:t>
      </w:r>
      <w:r w:rsidRPr="0068798B">
        <w:t>re observed during storm events</w:t>
      </w:r>
      <w:r w:rsidR="00285EA4">
        <w:t>,</w:t>
      </w:r>
      <w:r w:rsidRPr="0068798B">
        <w:t xml:space="preserve"> </w:t>
      </w:r>
      <w:r w:rsidR="00285EA4">
        <w:rPr>
          <w:i/>
          <w:u w:val="single"/>
        </w:rPr>
        <w:t>t</w:t>
      </w:r>
      <w:r w:rsidRPr="0068798B">
        <w:rPr>
          <w:i/>
          <w:u w:val="single"/>
        </w:rPr>
        <w:t>hus, sampling of baseflow at a set time every week or two will not effectively measure the sediment load or the impact of management operations.</w:t>
      </w:r>
      <w:r w:rsidR="00571027">
        <w:t xml:space="preserve"> </w:t>
      </w:r>
      <w:r w:rsidRPr="0068798B">
        <w:t xml:space="preserve">It is very important that sediment </w:t>
      </w:r>
      <w:r w:rsidR="00D31299">
        <w:t xml:space="preserve">monitoring </w:t>
      </w:r>
      <w:r w:rsidRPr="0068798B">
        <w:t>include</w:t>
      </w:r>
      <w:r w:rsidR="00294421">
        <w:t xml:space="preserve"> measurements</w:t>
      </w:r>
      <w:r w:rsidRPr="0068798B">
        <w:t xml:space="preserve"> of sediment concentrations during storm events.</w:t>
      </w:r>
    </w:p>
    <w:p w14:paraId="3FFE7E37" w14:textId="77777777" w:rsidR="003B1FEA" w:rsidRPr="0068798B" w:rsidRDefault="003B1FEA"/>
    <w:p w14:paraId="213CE3F7" w14:textId="77777777" w:rsidR="009875A1" w:rsidRPr="0068798B" w:rsidRDefault="009875A1" w:rsidP="000F28A8">
      <w:pPr>
        <w:pStyle w:val="Heading2"/>
      </w:pPr>
      <w:r w:rsidRPr="0068798B">
        <w:t>Methods</w:t>
      </w:r>
    </w:p>
    <w:p w14:paraId="4A9EABCA" w14:textId="38A1E2E9" w:rsidR="00DF2FA2" w:rsidRPr="0068798B" w:rsidRDefault="005D64E3" w:rsidP="005D64E3">
      <w:pPr>
        <w:pStyle w:val="Heading3"/>
      </w:pPr>
      <w:r>
        <w:t>Sediment Loading from the Watershed</w:t>
      </w:r>
    </w:p>
    <w:p w14:paraId="738E208A" w14:textId="2C68FDFD" w:rsidR="001C39BC" w:rsidRDefault="00E75432" w:rsidP="00E75432">
      <w:pPr>
        <w:ind w:firstLine="720"/>
      </w:pPr>
      <w:r>
        <w:t>Suspended sedim</w:t>
      </w:r>
      <w:r w:rsidR="005D64E3">
        <w:t>ent yield from individual storm events</w:t>
      </w:r>
      <w:r w:rsidR="001D2097">
        <w:t xml:space="preserve"> </w:t>
      </w:r>
      <w:r w:rsidR="001D2097" w:rsidRPr="0068798B">
        <w:t>(SSY</w:t>
      </w:r>
      <w:r w:rsidR="001D2097" w:rsidRPr="00EE6D37">
        <w:rPr>
          <w:vertAlign w:val="subscript"/>
        </w:rPr>
        <w:t>EV</w:t>
      </w:r>
      <w:r w:rsidR="001D2097" w:rsidRPr="0068798B">
        <w:t>)</w:t>
      </w:r>
      <w:r>
        <w:t>, measured upstream and downstream, or pre- and post-mitigation can be compared to determine relative contributions from key sources, or the effectiveness of sediment mitigation</w:t>
      </w:r>
      <w:r w:rsidR="005D64E3">
        <w:t xml:space="preserve"> </w:t>
      </w:r>
      <w:r w:rsidR="005D64E3">
        <w:fldChar w:fldCharType="begin" w:fldLock="1"/>
      </w:r>
      <w:r w:rsidR="005D64E3">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"ITEM-2", "issue" : "3", "issued" : { "date-parts" : [ [ "2011", "9" ] ] }, "page" : "333-356", "title" : "Sediment yield response to large storm events and forest harvesting, Motueka River, New Zealand", "type" : "article-journal", "volume" : "45" }, "uris" : [ "http://www.mendeley.com/documents/?uuid=6bc2684b-87fb-454c-afee-27dc666c3670" ] } ], "mendeley" : { "formattedCitation" : "(Basher et al., 2011; Hicks, 1990)", "plainTextFormattedCitation" : "(Basher et al., 2011; Hicks, 1990)", "previouslyFormattedCitation" : "(Basher et al., 2011; Hicks, 1990)" }, "properties" : { "noteIndex" : 0 }, "schema" : "https://github.com/citation-style-language/schema/raw/master/csl-citation.json" }</w:instrText>
      </w:r>
      <w:r w:rsidR="005D64E3">
        <w:fldChar w:fldCharType="separate"/>
      </w:r>
      <w:r w:rsidR="005D64E3" w:rsidRPr="005D64E3">
        <w:rPr>
          <w:noProof/>
        </w:rPr>
        <w:t>(Basher et al., 2011; Hicks, 1990)</w:t>
      </w:r>
      <w:r w:rsidR="005D64E3">
        <w:fldChar w:fldCharType="end"/>
      </w:r>
      <w:r>
        <w:t>. This approach does not require continuous monitoring for long periods like comparing annual totals, and controls for the variability in storm sizes during different monitoring periods</w:t>
      </w:r>
      <w:r w:rsidR="005D64E3">
        <w:t xml:space="preserve"> </w:t>
      </w:r>
      <w:r w:rsidR="005D64E3">
        <w:fldChar w:fldCharType="begin" w:fldLock="1"/>
      </w:r>
      <w:r w:rsidR="005D64E3">
        <w:instrText>ADDIN CSL_CITATION { "citationItems" : [ { "id" : "ITEM-1", "itemData" : { "author" : [ { "dropping-particle" : "", "family" : "Rankl", "given" : "James G.", "non-dropping-particle" : "", "parse-names" : false, "suffix" : "" } ], "id" : "ITEM-1", "issued" : { "date-parts" : [ [ "2004" ] ] }, "title" : "Relations Between Total-Sediment Load and Peak Discharge for Rainstorm Runoff on Five Ephemeral Streams in Wyoming", "type" : "report" }, "uris" : [ "http://www.mendeley.com/documents/?uuid=8cf735a6-3369-474f-8f96-4346821808f5" ] } ], "mendeley" : { "formattedCitation" : "(Rankl, 2004)", "plainTextFormattedCitation" : "(Rankl, 2004)", "previouslyFormattedCitation" : "(Rankl, 2004)" }, "properties" : { "noteIndex" : 0 }, "schema" : "https://github.com/citation-style-language/schema/raw/master/csl-citation.json" }</w:instrText>
      </w:r>
      <w:r w:rsidR="005D64E3">
        <w:fldChar w:fldCharType="separate"/>
      </w:r>
      <w:r w:rsidR="005D64E3" w:rsidRPr="005D64E3">
        <w:rPr>
          <w:noProof/>
        </w:rPr>
        <w:t>(Rankl, 2004)</w:t>
      </w:r>
      <w:r w:rsidR="005D64E3">
        <w:fldChar w:fldCharType="end"/>
      </w:r>
      <w:r>
        <w:t>.</w:t>
      </w:r>
      <w:r w:rsidR="001D2097">
        <w:t xml:space="preserve"> </w:t>
      </w:r>
    </w:p>
    <w:p w14:paraId="0647ABF5" w14:textId="5AF32625" w:rsidR="00E75432" w:rsidRDefault="001D2097" w:rsidP="00E75432">
      <w:pPr>
        <w:ind w:firstLine="720"/>
      </w:pPr>
      <w:r>
        <w:t>Precipitation and discharge variables, “storm metrics,” can be used to predict SSY</w:t>
      </w:r>
      <w:r w:rsidRPr="001D2097">
        <w:rPr>
          <w:vertAlign w:val="subscript"/>
        </w:rPr>
        <w:t>EV</w:t>
      </w:r>
      <w:r>
        <w:t xml:space="preserve"> and provide a modeled estimate when SSY</w:t>
      </w:r>
      <w:r w:rsidRPr="001D2097">
        <w:rPr>
          <w:vertAlign w:val="subscript"/>
        </w:rPr>
        <w:t>EV</w:t>
      </w:r>
      <w:r>
        <w:t xml:space="preserve"> cannot be measured directly</w:t>
      </w:r>
      <w:r w:rsidR="005D64E3">
        <w:t xml:space="preserve"> </w:t>
      </w:r>
      <w:r w:rsidR="005D64E3">
        <w:fldChar w:fldCharType="begin" w:fldLock="1"/>
      </w:r>
      <w:r w:rsidR="007B611A">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5D64E3">
        <w:fldChar w:fldCharType="separate"/>
      </w:r>
      <w:r w:rsidR="005D64E3" w:rsidRPr="005D64E3">
        <w:rPr>
          <w:noProof/>
        </w:rPr>
        <w:t>(Duvert et al., 2012)</w:t>
      </w:r>
      <w:r w:rsidR="005D64E3">
        <w:fldChar w:fldCharType="end"/>
      </w:r>
      <w:r>
        <w:t>.</w:t>
      </w:r>
      <w:r w:rsidR="001C39BC">
        <w:t xml:space="preserve"> Total precipitation, an index of precipitation intensity (EI30), total Q, and p</w:t>
      </w:r>
      <w:r w:rsidR="001C39BC" w:rsidRPr="0068798B">
        <w:t xml:space="preserve">eak Q during storm events </w:t>
      </w:r>
      <w:r w:rsidR="001C39BC">
        <w:t xml:space="preserve">were tested as </w:t>
      </w:r>
      <w:r w:rsidR="001C39BC" w:rsidRPr="0068798B">
        <w:t>predictor</w:t>
      </w:r>
      <w:r w:rsidR="001C39BC">
        <w:t>s</w:t>
      </w:r>
      <w:r w:rsidR="001C39BC" w:rsidRPr="0068798B">
        <w:t xml:space="preserve"> of </w:t>
      </w:r>
      <w:r w:rsidR="001C39BC">
        <w:t>SSY</w:t>
      </w:r>
      <w:r w:rsidR="001C39BC" w:rsidRPr="001D2097">
        <w:rPr>
          <w:vertAlign w:val="subscript"/>
        </w:rPr>
        <w:t>EV</w:t>
      </w:r>
      <w:r w:rsidR="001C39BC" w:rsidRPr="0068798B">
        <w:t xml:space="preserve"> from both the forest watershed and from the village watershed</w:t>
      </w:r>
      <w:r w:rsidR="001C39BC">
        <w:t>. Peak Q proved to be the best predictor of SSY</w:t>
      </w:r>
      <w:r w:rsidR="001C39BC" w:rsidRPr="001C39BC">
        <w:rPr>
          <w:vertAlign w:val="subscript"/>
        </w:rPr>
        <w:t>EV</w:t>
      </w:r>
      <w:r w:rsidR="001C39BC" w:rsidRPr="0068798B">
        <w:t xml:space="preserve">, </w:t>
      </w:r>
      <w:r w:rsidR="001C39BC">
        <w:t>making it possible</w:t>
      </w:r>
      <w:r w:rsidR="001C39BC" w:rsidRPr="0068798B">
        <w:t xml:space="preserve"> to measure the impact of mitigation</w:t>
      </w:r>
      <w:r w:rsidR="001C39BC">
        <w:t xml:space="preserve"> by predicting the pre-mitigation SSY</w:t>
      </w:r>
      <w:r w:rsidR="001C39BC" w:rsidRPr="001D2097">
        <w:rPr>
          <w:vertAlign w:val="subscript"/>
        </w:rPr>
        <w:t>EV</w:t>
      </w:r>
      <w:r w:rsidR="001C39BC">
        <w:t xml:space="preserve"> and observing the difference.</w:t>
      </w:r>
    </w:p>
    <w:p w14:paraId="44315154" w14:textId="069C86B6" w:rsidR="00DF2FA2" w:rsidRPr="0068798B" w:rsidRDefault="00DF2FA2" w:rsidP="00E75432">
      <w:pPr>
        <w:ind w:firstLine="720"/>
      </w:pPr>
      <w:r w:rsidRPr="0068798B">
        <w:t xml:space="preserve">Sediment load </w:t>
      </w:r>
      <w:r w:rsidR="00020AD8">
        <w:t xml:space="preserve">(tons) </w:t>
      </w:r>
      <w:r w:rsidRPr="0068798B">
        <w:t xml:space="preserve">at any given </w:t>
      </w:r>
      <w:r w:rsidR="006D421D" w:rsidRPr="0068798B">
        <w:t>instant</w:t>
      </w:r>
      <w:r w:rsidR="00020AD8">
        <w:t xml:space="preserve"> (tons/sec</w:t>
      </w:r>
      <w:r w:rsidR="00C35135" w:rsidRPr="0068798B">
        <w:t>)</w:t>
      </w:r>
      <w:r w:rsidR="006D421D" w:rsidRPr="0068798B">
        <w:t xml:space="preserve"> </w:t>
      </w:r>
      <w:r w:rsidR="00DC45AC" w:rsidRPr="0068798B">
        <w:t>is calculated as</w:t>
      </w:r>
      <w:r w:rsidRPr="0068798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2"/>
        <w:gridCol w:w="2503"/>
        <w:gridCol w:w="4325"/>
      </w:tblGrid>
      <w:tr w:rsidR="00215B4F" w14:paraId="058AA1D2" w14:textId="77777777" w:rsidTr="00215B4F">
        <w:tc>
          <w:tcPr>
            <w:tcW w:w="2262" w:type="dxa"/>
          </w:tcPr>
          <w:p w14:paraId="2C415C61" w14:textId="77777777" w:rsidR="00215B4F" w:rsidRDefault="00215B4F" w:rsidP="00DF2FA2"/>
        </w:tc>
        <w:tc>
          <w:tcPr>
            <w:tcW w:w="2503" w:type="dxa"/>
          </w:tcPr>
          <w:p w14:paraId="6281BD18" w14:textId="7359437B" w:rsidR="00215B4F" w:rsidRDefault="00215B4F" w:rsidP="00BE58C5">
            <w:r w:rsidRPr="0068798B">
              <w:tab/>
              <w:t>S</w:t>
            </w:r>
            <w:r>
              <w:t>SY</w:t>
            </w:r>
            <w:r w:rsidRPr="0068798B">
              <w:t xml:space="preserve"> = Q x SSC</w:t>
            </w:r>
            <w:r>
              <w:t xml:space="preserve"> </w:t>
            </w:r>
          </w:p>
        </w:tc>
        <w:tc>
          <w:tcPr>
            <w:tcW w:w="4325" w:type="dxa"/>
          </w:tcPr>
          <w:p w14:paraId="264022FA" w14:textId="5C558177" w:rsidR="00215B4F" w:rsidRDefault="00215B4F" w:rsidP="00BE58C5">
            <w:pPr>
              <w:jc w:val="right"/>
            </w:pPr>
            <w:r>
              <w:t>(1)</w:t>
            </w:r>
          </w:p>
        </w:tc>
      </w:tr>
    </w:tbl>
    <w:p w14:paraId="72679153" w14:textId="5240F25F" w:rsidR="00A15390" w:rsidRPr="0068798B" w:rsidRDefault="00B74FAE" w:rsidP="00DF2FA2">
      <w:r w:rsidRPr="0068798B">
        <w:t>where Q is streamflow (aka discharge</w:t>
      </w:r>
      <w:r w:rsidR="00C35135" w:rsidRPr="0068798B">
        <w:t>, units L/s</w:t>
      </w:r>
      <w:r w:rsidRPr="0068798B">
        <w:t>) and SSC is suspended sediment concentration</w:t>
      </w:r>
      <w:r w:rsidR="00C35135" w:rsidRPr="0068798B">
        <w:t xml:space="preserve"> (mg/L)</w:t>
      </w:r>
      <w:r w:rsidRPr="0068798B">
        <w:t>.</w:t>
      </w:r>
      <w:r w:rsidR="00571027">
        <w:t xml:space="preserve"> </w:t>
      </w:r>
      <w:r w:rsidR="00DF2FA2" w:rsidRPr="0068798B">
        <w:t xml:space="preserve">Q is </w:t>
      </w:r>
      <w:r w:rsidR="00E75432">
        <w:t>calculated using s</w:t>
      </w:r>
      <w:r w:rsidR="00020AD8">
        <w:t xml:space="preserve">tream </w:t>
      </w:r>
      <w:r w:rsidR="00DF2FA2" w:rsidRPr="0068798B">
        <w:t xml:space="preserve">depth recorded by a pressure transducer and a </w:t>
      </w:r>
      <w:r w:rsidR="00294421">
        <w:t>relationship between stream depth and flow</w:t>
      </w:r>
      <w:r w:rsidR="00B05C45">
        <w:t xml:space="preserve"> rate </w:t>
      </w:r>
      <w:r w:rsidR="00DF2FA2" w:rsidRPr="0068798B">
        <w:t xml:space="preserve">(see </w:t>
      </w:r>
      <w:r w:rsidR="00E75432">
        <w:t>“</w:t>
      </w:r>
      <w:r w:rsidR="00E75432">
        <w:fldChar w:fldCharType="begin"/>
      </w:r>
      <w:r w:rsidR="00E75432">
        <w:instrText xml:space="preserve"> REF _Ref423594268 \h </w:instrText>
      </w:r>
      <w:r w:rsidR="00E75432">
        <w:fldChar w:fldCharType="separate"/>
      </w:r>
      <w:r w:rsidR="005D64E3" w:rsidRPr="0068798B">
        <w:t>Streamflow monitoring</w:t>
      </w:r>
      <w:r w:rsidR="00E75432">
        <w:fldChar w:fldCharType="end"/>
      </w:r>
      <w:r w:rsidR="00E75432">
        <w:t xml:space="preserve">” </w:t>
      </w:r>
      <w:r w:rsidR="00DF2FA2" w:rsidRPr="0068798B">
        <w:t>below).</w:t>
      </w:r>
      <w:r w:rsidR="00571027">
        <w:t xml:space="preserve"> </w:t>
      </w:r>
      <w:r w:rsidR="005D64E3">
        <w:t xml:space="preserve">Two methods are used to determine </w:t>
      </w:r>
      <w:r w:rsidR="00DF2FA2" w:rsidRPr="0068798B">
        <w:t>SSC</w:t>
      </w:r>
      <w:r w:rsidR="005D64E3">
        <w:t xml:space="preserve">: 1) </w:t>
      </w:r>
      <w:r w:rsidR="00DF2FA2" w:rsidRPr="0068798B">
        <w:t>from grab samples taken</w:t>
      </w:r>
      <w:r w:rsidR="00294421">
        <w:t xml:space="preserve"> </w:t>
      </w:r>
      <w:r w:rsidR="00DF2FA2" w:rsidRPr="0068798B">
        <w:t>during a storm</w:t>
      </w:r>
      <w:r w:rsidR="005D64E3">
        <w:t xml:space="preserve"> </w:t>
      </w:r>
      <w:r w:rsidR="005D64E3" w:rsidRPr="0068798B">
        <w:t>(ideal)</w:t>
      </w:r>
      <w:r w:rsidR="005D64E3">
        <w:t>, collected either manually</w:t>
      </w:r>
      <w:r w:rsidR="00DF2FA2" w:rsidRPr="0068798B">
        <w:t xml:space="preserve"> </w:t>
      </w:r>
      <w:r w:rsidR="005D64E3">
        <w:t>or by</w:t>
      </w:r>
      <w:r w:rsidR="00DD3B02">
        <w:t xml:space="preserve"> an automated sampler (Autosampler),</w:t>
      </w:r>
      <w:r w:rsidR="00DF2FA2" w:rsidRPr="0068798B">
        <w:t xml:space="preserve"> or</w:t>
      </w:r>
      <w:r w:rsidR="005D64E3">
        <w:t xml:space="preserve"> 2)</w:t>
      </w:r>
      <w:r w:rsidR="00DF2FA2" w:rsidRPr="0068798B">
        <w:t xml:space="preserve"> from</w:t>
      </w:r>
      <w:r w:rsidR="00294421">
        <w:t xml:space="preserve"> continuous</w:t>
      </w:r>
      <w:r w:rsidR="00DF2FA2" w:rsidRPr="0068798B">
        <w:t xml:space="preserve"> turbidity measurements</w:t>
      </w:r>
      <w:r w:rsidR="007B611A">
        <w:t xml:space="preserve"> (T)</w:t>
      </w:r>
      <w:r w:rsidR="00E75432">
        <w:t>. Turbidity measurements</w:t>
      </w:r>
      <w:r w:rsidR="007B611A">
        <w:t xml:space="preserve"> recorded by a turbidimeter installed permanently in the stream</w:t>
      </w:r>
      <w:r w:rsidR="00E75432">
        <w:t xml:space="preserve"> are translated to SSC by </w:t>
      </w:r>
      <w:r w:rsidR="005D64E3">
        <w:t>a relationship between SSC and t</w:t>
      </w:r>
      <w:r w:rsidR="00E75432">
        <w:t>urbidity</w:t>
      </w:r>
      <w:r w:rsidR="007B611A">
        <w:t>. The T-SSC relationship is developed using grab</w:t>
      </w:r>
      <w:r w:rsidR="00E75432">
        <w:t xml:space="preserve"> samples</w:t>
      </w:r>
      <w:r w:rsidR="007B611A">
        <w:t xml:space="preserve"> and simultaneous turbidity data</w:t>
      </w:r>
      <w:r w:rsidR="00E75432" w:rsidRPr="0068798B">
        <w:t xml:space="preserve"> </w:t>
      </w:r>
      <w:r w:rsidR="00DF2FA2" w:rsidRPr="0068798B">
        <w:t xml:space="preserve">(see </w:t>
      </w:r>
      <w:r w:rsidR="00E75432">
        <w:t>“</w:t>
      </w:r>
      <w:r w:rsidR="00E75432">
        <w:fldChar w:fldCharType="begin"/>
      </w:r>
      <w:r w:rsidR="00E75432">
        <w:instrText xml:space="preserve"> REF _Ref423594364 \h </w:instrText>
      </w:r>
      <w:r w:rsidR="00E75432">
        <w:fldChar w:fldCharType="separate"/>
      </w:r>
      <w:r w:rsidR="005D64E3" w:rsidRPr="00996076">
        <w:t>Suspended sediment monitoring</w:t>
      </w:r>
      <w:r w:rsidR="00E75432">
        <w:fldChar w:fldCharType="end"/>
      </w:r>
      <w:r w:rsidR="00E75432">
        <w:t>”</w:t>
      </w:r>
      <w:r w:rsidR="00DF2FA2" w:rsidRPr="0068798B">
        <w:t xml:space="preserve"> below).</w:t>
      </w:r>
      <w:r w:rsidR="00571027">
        <w:t xml:space="preserve"> </w:t>
      </w:r>
      <w:r w:rsidR="001D2097">
        <w:t>SSY</w:t>
      </w:r>
      <w:r w:rsidR="001D2097" w:rsidRPr="001D2097">
        <w:rPr>
          <w:vertAlign w:val="subscript"/>
        </w:rPr>
        <w:t>EV</w:t>
      </w:r>
      <w:r w:rsidR="00571027">
        <w:rPr>
          <w:vertAlign w:val="subscript"/>
        </w:rPr>
        <w:t xml:space="preserve"> </w:t>
      </w:r>
      <w:r w:rsidR="00A15390" w:rsidRPr="0068798B">
        <w:t>is calculated as the sum of the instantaneous loads (S</w:t>
      </w:r>
      <w:r w:rsidR="00215B4F">
        <w:t>SY</w:t>
      </w:r>
      <w:r w:rsidR="00A15390" w:rsidRPr="0068798B">
        <w:t xml:space="preserve"> in Equation 1) </w:t>
      </w:r>
      <w:r w:rsidR="005C3066">
        <w:t>during</w:t>
      </w:r>
      <w:r w:rsidR="00A15390" w:rsidRPr="0068798B">
        <w:t xml:space="preserve"> a storm event.</w:t>
      </w:r>
    </w:p>
    <w:p w14:paraId="0A3F10EC" w14:textId="77777777" w:rsidR="00F5136B" w:rsidRDefault="00F5136B" w:rsidP="00F5136B"/>
    <w:p w14:paraId="3078D346" w14:textId="6A325C2E" w:rsidR="008C67AF" w:rsidRPr="0068798B" w:rsidRDefault="008C67AF" w:rsidP="0001693E">
      <w:pPr>
        <w:pBdr>
          <w:top w:val="single" w:sz="4" w:space="1" w:color="auto"/>
          <w:left w:val="single" w:sz="4" w:space="4" w:color="auto"/>
          <w:bottom w:val="single" w:sz="4" w:space="1" w:color="auto"/>
          <w:right w:val="single" w:sz="4" w:space="4" w:color="auto"/>
        </w:pBdr>
        <w:rPr>
          <w:i/>
        </w:rPr>
      </w:pPr>
      <w:r w:rsidRPr="0068798B">
        <w:rPr>
          <w:i/>
        </w:rPr>
        <w:t>Key metric:</w:t>
      </w:r>
      <w:r w:rsidR="00571027">
        <w:rPr>
          <w:i/>
        </w:rPr>
        <w:t xml:space="preserve"> </w:t>
      </w:r>
      <w:r w:rsidRPr="0068798B">
        <w:rPr>
          <w:i/>
        </w:rPr>
        <w:t>Sediment loading during storm and inter-storm events</w:t>
      </w:r>
    </w:p>
    <w:p w14:paraId="264DFE58" w14:textId="77777777" w:rsidR="00EE6D37" w:rsidRPr="0068798B" w:rsidRDefault="00EE6D37" w:rsidP="00F5136B"/>
    <w:p w14:paraId="19234E9D" w14:textId="77777777" w:rsidR="002C3185" w:rsidRPr="0068798B" w:rsidRDefault="002C3185" w:rsidP="000F28A8">
      <w:pPr>
        <w:pStyle w:val="Heading4"/>
      </w:pPr>
      <w:r w:rsidRPr="0068798B">
        <w:t xml:space="preserve"> Rainfall monitoring</w:t>
      </w:r>
    </w:p>
    <w:p w14:paraId="7A8B8BF0" w14:textId="151D3C32" w:rsidR="005759AA" w:rsidRDefault="002C3185" w:rsidP="002C3185">
      <w:pPr>
        <w:ind w:left="360"/>
      </w:pPr>
      <w:r w:rsidRPr="000F28A8">
        <w:rPr>
          <w:rStyle w:val="Heading5Char"/>
        </w:rPr>
        <w:t>Rationale:</w:t>
      </w:r>
      <w:r w:rsidR="00571027">
        <w:t xml:space="preserve"> </w:t>
      </w:r>
    </w:p>
    <w:p w14:paraId="56846B26" w14:textId="44744675" w:rsidR="002C3185" w:rsidRPr="0068798B" w:rsidRDefault="002C3185" w:rsidP="002C3185">
      <w:pPr>
        <w:ind w:left="360"/>
      </w:pPr>
      <w:r w:rsidRPr="0068798B">
        <w:t xml:space="preserve">Rainfall measurements are important for determining </w:t>
      </w:r>
      <w:r w:rsidR="001D2097">
        <w:t xml:space="preserve">water input </w:t>
      </w:r>
      <w:r w:rsidR="007B611A">
        <w:t>in</w:t>
      </w:r>
      <w:r w:rsidR="001D2097">
        <w:t>to the watershed</w:t>
      </w:r>
      <w:r w:rsidRPr="0068798B">
        <w:t xml:space="preserve"> during a storm and the kinetic energy of the rainfall.</w:t>
      </w:r>
      <w:r w:rsidR="00571027">
        <w:t xml:space="preserve"> </w:t>
      </w:r>
      <w:r w:rsidRPr="0068798B">
        <w:t xml:space="preserve">Rainfall </w:t>
      </w:r>
      <w:r w:rsidR="001D2097">
        <w:t>during storm events can be used as</w:t>
      </w:r>
      <w:r w:rsidRPr="0068798B">
        <w:t xml:space="preserve"> a predictor of total sediment load </w:t>
      </w:r>
      <w:r w:rsidR="007B611A">
        <w:t>from</w:t>
      </w:r>
      <w:r w:rsidR="00307F24">
        <w:t xml:space="preserve"> storms </w:t>
      </w:r>
      <w:r w:rsidR="001D2097">
        <w:t>at Faga’alu</w:t>
      </w:r>
      <w:r w:rsidRPr="0068798B">
        <w:t>.</w:t>
      </w:r>
      <w:r w:rsidR="00571027">
        <w:t xml:space="preserve"> </w:t>
      </w:r>
    </w:p>
    <w:p w14:paraId="310F7F7A" w14:textId="77777777" w:rsidR="002C3185" w:rsidRPr="0068798B" w:rsidRDefault="002C3185" w:rsidP="002C3185">
      <w:pPr>
        <w:ind w:left="360"/>
      </w:pPr>
    </w:p>
    <w:p w14:paraId="3A9A29A9" w14:textId="49DA3249" w:rsidR="005759AA" w:rsidRDefault="002C3185" w:rsidP="002C3185">
      <w:pPr>
        <w:ind w:left="360"/>
        <w:rPr>
          <w:rStyle w:val="Heading5Char"/>
        </w:rPr>
      </w:pPr>
      <w:r w:rsidRPr="000F28A8">
        <w:rPr>
          <w:rStyle w:val="Heading5Char"/>
        </w:rPr>
        <w:t>Method at Faga’alu:</w:t>
      </w:r>
      <w:r w:rsidR="00571027">
        <w:rPr>
          <w:rStyle w:val="Heading5Char"/>
        </w:rPr>
        <w:t xml:space="preserve"> </w:t>
      </w:r>
    </w:p>
    <w:p w14:paraId="473D1707" w14:textId="38783584" w:rsidR="002C3185" w:rsidRDefault="002C3185" w:rsidP="002C3185">
      <w:pPr>
        <w:ind w:left="360"/>
      </w:pPr>
      <w:r w:rsidRPr="0068798B">
        <w:t>Tipping-bucket rain</w:t>
      </w:r>
      <w:r w:rsidR="005E58B7">
        <w:t xml:space="preserve"> </w:t>
      </w:r>
      <w:r w:rsidRPr="0068798B">
        <w:t>ga</w:t>
      </w:r>
      <w:r w:rsidR="005E58B7">
        <w:t>u</w:t>
      </w:r>
      <w:r w:rsidRPr="0068798B">
        <w:t>ges were installed at the quarry</w:t>
      </w:r>
      <w:r w:rsidR="005C3066">
        <w:t xml:space="preserve"> (RG1)</w:t>
      </w:r>
      <w:r w:rsidRPr="0068798B">
        <w:t xml:space="preserve"> and at the Church near the outlet of Faga’alu stream to the oc</w:t>
      </w:r>
      <w:r w:rsidR="00F82309" w:rsidRPr="0068798B">
        <w:t>ean</w:t>
      </w:r>
      <w:r w:rsidR="005C3066">
        <w:t xml:space="preserve"> (Wx Station)</w:t>
      </w:r>
      <w:r w:rsidR="00F82309" w:rsidRPr="0068798B">
        <w:t xml:space="preserve"> (</w:t>
      </w:r>
      <w:r w:rsidR="00A86E55">
        <w:fldChar w:fldCharType="begin"/>
      </w:r>
      <w:r w:rsidR="00A86E55">
        <w:instrText xml:space="preserve"> REF _Ref423526829 \h </w:instrText>
      </w:r>
      <w:r w:rsidR="00A86E55">
        <w:fldChar w:fldCharType="separate"/>
      </w:r>
      <w:r w:rsidR="005D64E3">
        <w:t xml:space="preserve">Figure </w:t>
      </w:r>
      <w:r w:rsidR="005D64E3">
        <w:rPr>
          <w:noProof/>
        </w:rPr>
        <w:t>7</w:t>
      </w:r>
      <w:r w:rsidR="00A86E55">
        <w:fldChar w:fldCharType="end"/>
      </w:r>
      <w:r w:rsidRPr="0068798B">
        <w:t>).</w:t>
      </w:r>
      <w:r w:rsidR="00571027">
        <w:t xml:space="preserve"> </w:t>
      </w:r>
      <w:r w:rsidRPr="0068798B">
        <w:t>Tipping bucket rain</w:t>
      </w:r>
      <w:r w:rsidR="005E58B7">
        <w:t xml:space="preserve"> </w:t>
      </w:r>
      <w:r w:rsidRPr="0068798B">
        <w:t>ga</w:t>
      </w:r>
      <w:r w:rsidR="005E58B7">
        <w:t>u</w:t>
      </w:r>
      <w:r w:rsidRPr="0068798B">
        <w:t>ges record every 0.01 inches of rainfall, which can be converted into rainfall intensity measurements, like 10 or 15 minute intensities.</w:t>
      </w:r>
      <w:r w:rsidR="00571027">
        <w:t xml:space="preserve"> </w:t>
      </w:r>
      <w:r w:rsidRPr="0068798B">
        <w:t>Rain</w:t>
      </w:r>
      <w:r w:rsidR="005E58B7">
        <w:t xml:space="preserve"> </w:t>
      </w:r>
      <w:r w:rsidRPr="0068798B">
        <w:t>ga</w:t>
      </w:r>
      <w:r w:rsidR="005E58B7">
        <w:t>u</w:t>
      </w:r>
      <w:r w:rsidRPr="0068798B">
        <w:t>ges need to be installed with the top level</w:t>
      </w:r>
      <w:r w:rsidR="00DD3B02">
        <w:t xml:space="preserve"> and away from tall structures or vegetation that may interfere with wind or rainfall</w:t>
      </w:r>
      <w:r w:rsidRPr="0068798B">
        <w:t>.</w:t>
      </w:r>
      <w:r w:rsidR="00571027">
        <w:t xml:space="preserve"> </w:t>
      </w:r>
      <w:r w:rsidRPr="0068798B">
        <w:t xml:space="preserve">Data is downloaded </w:t>
      </w:r>
      <w:r w:rsidR="00F82309" w:rsidRPr="0068798B">
        <w:t>at least once per month</w:t>
      </w:r>
      <w:r w:rsidR="005C3066">
        <w:t>, debris is removed from the bucket,</w:t>
      </w:r>
      <w:r w:rsidR="00F82309" w:rsidRPr="0068798B">
        <w:t xml:space="preserve"> and the batteries </w:t>
      </w:r>
      <w:r w:rsidR="005C3066">
        <w:t xml:space="preserve">are </w:t>
      </w:r>
      <w:r w:rsidR="00F82309" w:rsidRPr="0068798B">
        <w:t>checked.</w:t>
      </w:r>
    </w:p>
    <w:p w14:paraId="0DA95132" w14:textId="77777777" w:rsidR="00EE6D37" w:rsidRPr="0068798B" w:rsidRDefault="00EE6D37" w:rsidP="002C3185">
      <w:pPr>
        <w:ind w:left="360"/>
      </w:pPr>
    </w:p>
    <w:p w14:paraId="64A2A090" w14:textId="4842E316" w:rsidR="002C3185" w:rsidRPr="0068798B" w:rsidRDefault="002C3185" w:rsidP="000F28A8">
      <w:pPr>
        <w:pStyle w:val="Heading4"/>
      </w:pPr>
      <w:bookmarkStart w:id="23" w:name="_Ref423594268"/>
      <w:r w:rsidRPr="0068798B">
        <w:t>Streamflow monitoring</w:t>
      </w:r>
      <w:bookmarkEnd w:id="23"/>
    </w:p>
    <w:p w14:paraId="4DF699FD" w14:textId="6E37B9DF" w:rsidR="005759AA" w:rsidRDefault="002C3185" w:rsidP="00EE6D37">
      <w:pPr>
        <w:ind w:left="360"/>
      </w:pPr>
      <w:r w:rsidRPr="000F28A8">
        <w:rPr>
          <w:rStyle w:val="Heading5Char"/>
        </w:rPr>
        <w:t>Rationale:</w:t>
      </w:r>
      <w:r w:rsidR="00571027">
        <w:t xml:space="preserve"> </w:t>
      </w:r>
    </w:p>
    <w:p w14:paraId="087E6B69" w14:textId="6C27D897" w:rsidR="002C3185" w:rsidRPr="0068798B" w:rsidRDefault="00A4002A" w:rsidP="00EE6D37">
      <w:pPr>
        <w:ind w:left="360"/>
      </w:pPr>
      <w:r>
        <w:t xml:space="preserve">Continuous </w:t>
      </w:r>
      <w:r w:rsidR="007B611A">
        <w:t>water discharge</w:t>
      </w:r>
      <w:r w:rsidR="00DC66F4">
        <w:t xml:space="preserve"> measurements</w:t>
      </w:r>
      <w:r w:rsidR="002C3185" w:rsidRPr="0068798B">
        <w:t xml:space="preserve"> (</w:t>
      </w:r>
      <w:r w:rsidR="00DF2FA2" w:rsidRPr="0068798B">
        <w:t>Q</w:t>
      </w:r>
      <w:r w:rsidR="007B611A">
        <w:t>,</w:t>
      </w:r>
      <w:r w:rsidR="00DF2FA2" w:rsidRPr="0068798B">
        <w:t xml:space="preserve"> units in volume per time</w:t>
      </w:r>
      <w:r w:rsidR="002C3185" w:rsidRPr="0068798B">
        <w:t xml:space="preserve">) </w:t>
      </w:r>
      <w:r w:rsidR="00DC66F4">
        <w:t>are</w:t>
      </w:r>
      <w:r w:rsidR="00DC66F4" w:rsidRPr="0068798B">
        <w:t xml:space="preserve"> </w:t>
      </w:r>
      <w:r w:rsidR="00DD3B02">
        <w:t>necessary</w:t>
      </w:r>
      <w:r w:rsidR="00DD3B02" w:rsidRPr="0068798B">
        <w:t xml:space="preserve"> </w:t>
      </w:r>
      <w:r w:rsidR="002C3185" w:rsidRPr="0068798B">
        <w:t xml:space="preserve">for </w:t>
      </w:r>
      <w:r w:rsidR="001C39BC">
        <w:t>calculat</w:t>
      </w:r>
      <w:r w:rsidR="002C3185" w:rsidRPr="0068798B">
        <w:t xml:space="preserve">ing </w:t>
      </w:r>
      <w:r w:rsidR="007B611A">
        <w:t>SSY</w:t>
      </w:r>
      <w:r w:rsidR="007B611A" w:rsidRPr="007B611A">
        <w:rPr>
          <w:vertAlign w:val="subscript"/>
        </w:rPr>
        <w:t>EV</w:t>
      </w:r>
      <w:r w:rsidR="002C3185" w:rsidRPr="0068798B">
        <w:t xml:space="preserve"> </w:t>
      </w:r>
      <w:r w:rsidR="00AB05DF" w:rsidRPr="0068798B">
        <w:t>(Eq</w:t>
      </w:r>
      <w:r w:rsidR="00BE58C5">
        <w:t>uation</w:t>
      </w:r>
      <w:r w:rsidR="00AB05DF" w:rsidRPr="0068798B">
        <w:t xml:space="preserve"> 1)</w:t>
      </w:r>
      <w:r w:rsidR="001C39BC">
        <w:t>, and can be used as a predictor of SSY</w:t>
      </w:r>
      <w:r w:rsidR="001C39BC" w:rsidRPr="001C39BC">
        <w:rPr>
          <w:vertAlign w:val="subscript"/>
        </w:rPr>
        <w:t>EV</w:t>
      </w:r>
      <w:r w:rsidR="002C3185" w:rsidRPr="0068798B">
        <w:t>.</w:t>
      </w:r>
      <w:r w:rsidR="00571027">
        <w:t xml:space="preserve"> </w:t>
      </w:r>
      <w:r w:rsidR="00DF2FA2" w:rsidRPr="0068798B">
        <w:t xml:space="preserve">Q is the product of the cross-sectional </w:t>
      </w:r>
      <w:r w:rsidR="007B611A">
        <w:t xml:space="preserve">flow </w:t>
      </w:r>
      <w:r w:rsidR="00DF2FA2" w:rsidRPr="0068798B">
        <w:t>area and the flow velocity.</w:t>
      </w:r>
      <w:r w:rsidR="00571027">
        <w:t xml:space="preserve"> </w:t>
      </w:r>
      <w:r w:rsidR="00DF2FA2" w:rsidRPr="0068798B">
        <w:t xml:space="preserve">Q is </w:t>
      </w:r>
      <w:r w:rsidR="00991330">
        <w:t>estimated</w:t>
      </w:r>
      <w:r w:rsidR="00DF2FA2" w:rsidRPr="0068798B">
        <w:t xml:space="preserve"> using </w:t>
      </w:r>
      <w:r w:rsidR="00991330">
        <w:t xml:space="preserve">measured </w:t>
      </w:r>
      <w:r w:rsidR="00DF2FA2" w:rsidRPr="0068798B">
        <w:t>water depth</w:t>
      </w:r>
      <w:r w:rsidR="00DC66F4">
        <w:t xml:space="preserve"> (stream stage)</w:t>
      </w:r>
      <w:r w:rsidR="00991330">
        <w:t xml:space="preserve"> and a mathematical </w:t>
      </w:r>
      <w:r w:rsidR="00F131D0" w:rsidRPr="0068798B">
        <w:t>relationship</w:t>
      </w:r>
      <w:r w:rsidR="00991330">
        <w:t xml:space="preserve"> between the </w:t>
      </w:r>
      <w:r w:rsidR="007B611A">
        <w:t>stream stage</w:t>
      </w:r>
      <w:r w:rsidR="00991330">
        <w:t xml:space="preserve"> and</w:t>
      </w:r>
      <w:r w:rsidR="005C3066">
        <w:t xml:space="preserve"> a few manual measurements of</w:t>
      </w:r>
      <w:r w:rsidR="00991330">
        <w:t xml:space="preserve"> the discharge</w:t>
      </w:r>
      <w:r w:rsidR="00294421">
        <w:t xml:space="preserve"> (a</w:t>
      </w:r>
      <w:r w:rsidR="00991330">
        <w:t xml:space="preserve"> stage-discharge relationship</w:t>
      </w:r>
      <w:r w:rsidR="00294421">
        <w:t>)</w:t>
      </w:r>
      <w:r w:rsidR="00DF2FA2" w:rsidRPr="0068798B">
        <w:t xml:space="preserve">. </w:t>
      </w:r>
      <w:r w:rsidR="00DC66F4">
        <w:t>To measure stream stage</w:t>
      </w:r>
      <w:r>
        <w:t xml:space="preserve"> continuously</w:t>
      </w:r>
      <w:r w:rsidR="00DC66F4">
        <w:t>, p</w:t>
      </w:r>
      <w:r w:rsidR="00DF2FA2" w:rsidRPr="0068798B">
        <w:t xml:space="preserve">ressure transducers (PTs) submerged at the bottom of the stream measure pressure due to both atmospheric pressure and the depth of water </w:t>
      </w:r>
      <w:r w:rsidR="00991330">
        <w:t>over</w:t>
      </w:r>
      <w:r w:rsidR="00DF2FA2" w:rsidRPr="0068798B">
        <w:t xml:space="preserve"> the PT.</w:t>
      </w:r>
      <w:r w:rsidR="00571027">
        <w:t xml:space="preserve"> </w:t>
      </w:r>
      <w:r w:rsidR="00DF2FA2" w:rsidRPr="0068798B">
        <w:t xml:space="preserve">The pressure due to the atmosphere is </w:t>
      </w:r>
      <w:r w:rsidR="00991330">
        <w:t>measured by</w:t>
      </w:r>
      <w:r w:rsidR="00DF2FA2" w:rsidRPr="0068798B">
        <w:t xml:space="preserve"> a nearby barometer and subtracted from the total pressure to give the </w:t>
      </w:r>
      <w:r w:rsidR="00DC66F4">
        <w:t>stream stage</w:t>
      </w:r>
      <w:r>
        <w:t xml:space="preserve"> at 15 min intervals</w:t>
      </w:r>
      <w:r w:rsidR="00DF2FA2" w:rsidRPr="0068798B">
        <w:t>.</w:t>
      </w:r>
      <w:r w:rsidR="00571027">
        <w:t xml:space="preserve"> </w:t>
      </w:r>
      <w:r w:rsidR="00DF2FA2" w:rsidRPr="0068798B">
        <w:t xml:space="preserve">PTs are very rugged and have </w:t>
      </w:r>
      <w:r w:rsidR="00991330">
        <w:t>provid</w:t>
      </w:r>
      <w:r w:rsidR="00DF2FA2" w:rsidRPr="0068798B">
        <w:t>ed some of the most reliable data on watershed behavior at Faga’alu.</w:t>
      </w:r>
      <w:r w:rsidR="005C3066">
        <w:t xml:space="preserve"> Q is measured in the field with a hand-held flowmeter, by taking velocity and depth readings at intervals across the stream and calculating Q for the</w:t>
      </w:r>
      <w:r w:rsidR="007B611A">
        <w:t xml:space="preserve"> corresponding</w:t>
      </w:r>
      <w:r w:rsidR="005C3066">
        <w:t xml:space="preserve"> stream </w:t>
      </w:r>
      <w:r w:rsidR="007B611A">
        <w:t>stage</w:t>
      </w:r>
      <w:r w:rsidR="005C3066">
        <w:t xml:space="preserve">. A </w:t>
      </w:r>
      <w:r>
        <w:t xml:space="preserve">single </w:t>
      </w:r>
      <w:r w:rsidR="005C3066">
        <w:t>Q measurement</w:t>
      </w:r>
      <w:r>
        <w:t xml:space="preserve"> typically</w:t>
      </w:r>
      <w:r w:rsidR="005C3066">
        <w:t xml:space="preserve"> takes approximately 15-30 min</w:t>
      </w:r>
      <w:r w:rsidR="007B611A">
        <w:t xml:space="preserve">. </w:t>
      </w:r>
      <w:r w:rsidR="005C3066">
        <w:t xml:space="preserve"> </w:t>
      </w:r>
      <w:r w:rsidR="007B611A">
        <w:t>To develop a robust stage-discharge relationship,</w:t>
      </w:r>
      <w:r w:rsidR="005C3066">
        <w:t xml:space="preserve"> </w:t>
      </w:r>
      <w:r w:rsidR="007B611A">
        <w:t xml:space="preserve">several Q measurements are needed over the widest range of </w:t>
      </w:r>
      <w:r w:rsidR="005C3066">
        <w:t xml:space="preserve">stream stages </w:t>
      </w:r>
      <w:r w:rsidR="007B611A">
        <w:t>possible,</w:t>
      </w:r>
      <w:r w:rsidR="005C3066">
        <w:t>.</w:t>
      </w:r>
      <w:r w:rsidR="00DC66F4">
        <w:t xml:space="preserve"> </w:t>
      </w:r>
    </w:p>
    <w:p w14:paraId="74EB4F37" w14:textId="77777777" w:rsidR="002C3185" w:rsidRPr="0068798B" w:rsidRDefault="002C3185" w:rsidP="00EE6D37">
      <w:pPr>
        <w:ind w:left="360"/>
      </w:pPr>
    </w:p>
    <w:p w14:paraId="024AFA67" w14:textId="59AD91EF" w:rsidR="005759AA" w:rsidRDefault="002C3185" w:rsidP="00EE6D37">
      <w:pPr>
        <w:ind w:left="360"/>
      </w:pPr>
      <w:r w:rsidRPr="000F28A8">
        <w:rPr>
          <w:rStyle w:val="Heading5Char"/>
        </w:rPr>
        <w:t>Method at Faga’alu:</w:t>
      </w:r>
      <w:r w:rsidR="00571027">
        <w:t xml:space="preserve"> </w:t>
      </w:r>
    </w:p>
    <w:p w14:paraId="1174F9FE" w14:textId="60C936FF" w:rsidR="00EE6D37" w:rsidRDefault="002C3185" w:rsidP="005759AA">
      <w:pPr>
        <w:ind w:left="360"/>
      </w:pPr>
      <w:r w:rsidRPr="0068798B">
        <w:t xml:space="preserve">PVC or metal tube housings were installed </w:t>
      </w:r>
      <w:r w:rsidR="00991330">
        <w:t>in</w:t>
      </w:r>
      <w:r w:rsidR="00991330" w:rsidRPr="0068798B">
        <w:t xml:space="preserve"> </w:t>
      </w:r>
      <w:r w:rsidRPr="0068798B">
        <w:t xml:space="preserve">Faga’alu </w:t>
      </w:r>
      <w:r w:rsidR="00991330">
        <w:t xml:space="preserve">Stream </w:t>
      </w:r>
      <w:r w:rsidRPr="0068798B">
        <w:t xml:space="preserve">at </w:t>
      </w:r>
      <w:r w:rsidR="00A4002A">
        <w:t>FG1</w:t>
      </w:r>
      <w:r w:rsidR="00A4002A" w:rsidRPr="0068798B">
        <w:t xml:space="preserve"> </w:t>
      </w:r>
      <w:r w:rsidRPr="0068798B">
        <w:t>(upstream of the quarry) and near the hospital</w:t>
      </w:r>
      <w:r w:rsidR="00294421">
        <w:t xml:space="preserve"> (</w:t>
      </w:r>
      <w:r w:rsidR="00A4002A">
        <w:t>FG3</w:t>
      </w:r>
      <w:r w:rsidR="00294421">
        <w:t>)</w:t>
      </w:r>
      <w:r w:rsidRPr="0068798B">
        <w:t>.</w:t>
      </w:r>
      <w:r w:rsidR="00571027">
        <w:t xml:space="preserve"> </w:t>
      </w:r>
      <w:r w:rsidRPr="0068798B">
        <w:t xml:space="preserve">A staff gage was installed on the concrete pillar of the bridge near the hospital </w:t>
      </w:r>
      <w:r w:rsidR="006A21A7" w:rsidRPr="0068798B">
        <w:t>(</w:t>
      </w:r>
      <w:r w:rsidR="00A4002A">
        <w:t xml:space="preserve">FG3, </w:t>
      </w:r>
      <w:r w:rsidR="00A86E55">
        <w:fldChar w:fldCharType="begin"/>
      </w:r>
      <w:r w:rsidR="00A86E55">
        <w:instrText xml:space="preserve"> REF _Ref423526829 \h </w:instrText>
      </w:r>
      <w:r w:rsidR="00A86E55">
        <w:fldChar w:fldCharType="separate"/>
      </w:r>
      <w:r w:rsidR="005D64E3">
        <w:t xml:space="preserve">Figure </w:t>
      </w:r>
      <w:r w:rsidR="005D64E3">
        <w:rPr>
          <w:noProof/>
        </w:rPr>
        <w:t>7</w:t>
      </w:r>
      <w:r w:rsidR="00A86E55">
        <w:fldChar w:fldCharType="end"/>
      </w:r>
      <w:r w:rsidR="00DF2FA2" w:rsidRPr="0068798B">
        <w:t>).</w:t>
      </w:r>
      <w:r w:rsidR="00571027">
        <w:t xml:space="preserve"> </w:t>
      </w:r>
      <w:r w:rsidR="00DF2FA2" w:rsidRPr="0068798B">
        <w:t xml:space="preserve">The </w:t>
      </w:r>
      <w:r w:rsidR="007B611A">
        <w:t>stream stage</w:t>
      </w:r>
      <w:r w:rsidR="00DF2FA2" w:rsidRPr="0068798B">
        <w:t xml:space="preserve"> on the staff gage </w:t>
      </w:r>
      <w:r w:rsidR="00991330">
        <w:t xml:space="preserve">is </w:t>
      </w:r>
      <w:r w:rsidR="00DF2FA2" w:rsidRPr="0068798B">
        <w:t xml:space="preserve">observed and written down in a notebook at least at the deployment and retrieval of the PT to correct for any changes in the </w:t>
      </w:r>
      <w:r w:rsidR="007B611A">
        <w:t>streambed</w:t>
      </w:r>
      <w:r w:rsidR="00DF2FA2" w:rsidRPr="0068798B">
        <w:t>.</w:t>
      </w:r>
      <w:r w:rsidR="00571027">
        <w:t xml:space="preserve"> </w:t>
      </w:r>
      <w:r w:rsidR="00DF2FA2" w:rsidRPr="0068798B">
        <w:t xml:space="preserve">Ideally, several readings of </w:t>
      </w:r>
      <w:r w:rsidR="007B611A">
        <w:t>stream stage</w:t>
      </w:r>
      <w:r w:rsidR="00DF2FA2" w:rsidRPr="0068798B">
        <w:t xml:space="preserve"> on the staff gage are taken during the PT deployment period</w:t>
      </w:r>
      <w:r w:rsidR="001C39BC">
        <w:t xml:space="preserve"> over a range of stage heights</w:t>
      </w:r>
      <w:r w:rsidR="00DF2FA2" w:rsidRPr="0068798B">
        <w:t>.</w:t>
      </w:r>
      <w:r w:rsidR="00571027">
        <w:t xml:space="preserve"> </w:t>
      </w:r>
    </w:p>
    <w:p w14:paraId="4FA73E12" w14:textId="77777777" w:rsidR="005759AA" w:rsidRDefault="005759AA" w:rsidP="00EE6D37">
      <w:pPr>
        <w:ind w:left="360"/>
      </w:pPr>
    </w:p>
    <w:p w14:paraId="5E051D3E" w14:textId="713F3C09" w:rsidR="002C3185" w:rsidRPr="0068798B" w:rsidRDefault="00DF2FA2" w:rsidP="00EE6D37">
      <w:pPr>
        <w:ind w:left="360"/>
      </w:pPr>
      <w:r w:rsidRPr="0068798B">
        <w:t xml:space="preserve">A </w:t>
      </w:r>
      <w:r w:rsidR="00B05C45">
        <w:t>stage-discharge relationship</w:t>
      </w:r>
      <w:r w:rsidRPr="0068798B">
        <w:t xml:space="preserve"> was developed</w:t>
      </w:r>
      <w:r w:rsidR="007B611A">
        <w:t xml:space="preserve"> at each PT location,</w:t>
      </w:r>
      <w:r w:rsidRPr="0068798B">
        <w:t xml:space="preserve"> using a combination of hydraulic equations and </w:t>
      </w:r>
      <w:r w:rsidR="00B05C45">
        <w:t>discharge</w:t>
      </w:r>
      <w:r w:rsidR="00B05C45" w:rsidRPr="0068798B">
        <w:t xml:space="preserve"> </w:t>
      </w:r>
      <w:r w:rsidRPr="0068798B">
        <w:t>measurements to calibrate the equations.</w:t>
      </w:r>
      <w:r w:rsidR="00571027">
        <w:t xml:space="preserve"> </w:t>
      </w:r>
      <w:r w:rsidR="007B611A">
        <w:t xml:space="preserve">See </w:t>
      </w:r>
      <w:r w:rsidR="007B611A">
        <w:fldChar w:fldCharType="begin" w:fldLock="1"/>
      </w:r>
      <w:r w:rsidR="007B611A">
        <w:instrText>ADDIN CSL_CITATION { "citationItems" : [ { "id" : "ITEM-1", "itemData" : { "author" : [ { "dropping-particle" : "", "family" : "Messina", "given" : "Alex T.", "non-dropping-particle" : "", "parse-names" : false, "suffix" : "" }, { "dropping-particle" : "", "family" : "Biggs", "given" : "Trent W.", "non-dropping-particle" : "", "parse-names" : false, "suffix" : "" } ], "id" : "ITEM-1", "issued" : { "date-parts" : [ [ "0" ] ] }, "title" : "Contributions of human activities to suspended sediment yield during storm events from a steep, small, tropical watershed", "type" : "thesis" }, "uris" : [ "http://www.mendeley.com/documents/?uuid=acb9a51c-c97b-49f7-8991-36c398311a7a" ] } ], "mendeley" : { "formattedCitation" : "(Messina and Biggs, n.d.)", "plainTextFormattedCitation" : "(Messina and Biggs, n.d.)", "previouslyFormattedCitation" : "(Messina and Biggs, n.d.)" }, "properties" : { "noteIndex" : 0 }, "schema" : "https://github.com/citation-style-language/schema/raw/master/csl-citation.json" }</w:instrText>
      </w:r>
      <w:r w:rsidR="007B611A">
        <w:fldChar w:fldCharType="separate"/>
      </w:r>
      <w:r w:rsidR="007B611A" w:rsidRPr="007B611A">
        <w:rPr>
          <w:noProof/>
        </w:rPr>
        <w:t>(Messina and Biggs, n.d.)</w:t>
      </w:r>
      <w:r w:rsidR="007B611A">
        <w:fldChar w:fldCharType="end"/>
      </w:r>
      <w:r w:rsidR="007B611A">
        <w:t xml:space="preserve"> and </w:t>
      </w:r>
      <w:r w:rsidR="007B611A">
        <w:fldChar w:fldCharType="begin" w:fldLock="1"/>
      </w:r>
      <w:r w:rsidR="007B611A">
        <w:instrText>ADDIN CSL_CITATION { "citationItems" : [ { "id" : "ITEM-1", "itemData" : { "author" : [ { "dropping-particle" : "", "family" : "Messina", "given" : "Alex T.", "non-dropping-particle" : "", "parse-names" : false, "suffix" : "" }, { "dropping-particle" : "", "family" : "Biggs", "given" : "Trent W.", "non-dropping-particle" : "", "parse-names" : false, "suffix" : "" } ], "id" : "ITEM-1", "issued" : { "date-parts" : [ [ "2013" ] ] }, "publisher" : "San Diego State University", "title" : "Quality Assurance Plan Protocol for sediment monitoring in Faga'alu, American Samoa", "type" : "article" }, "uris" : [ "http://www.mendeley.com/documents/?uuid=c87c63e7-2065-436a-a18f-99785fb2a8fc" ] } ], "mendeley" : { "formattedCitation" : "(Messina and Biggs, 2013)", "plainTextFormattedCitation" : "(Messina and Biggs, 2013)", "previouslyFormattedCitation" : "(Messina and Biggs, 2013)" }, "properties" : { "noteIndex" : 0 }, "schema" : "https://github.com/citation-style-language/schema/raw/master/csl-citation.json" }</w:instrText>
      </w:r>
      <w:r w:rsidR="007B611A">
        <w:fldChar w:fldCharType="separate"/>
      </w:r>
      <w:r w:rsidR="007B611A" w:rsidRPr="007B611A">
        <w:rPr>
          <w:noProof/>
        </w:rPr>
        <w:t>(Messina and Biggs, 2013)</w:t>
      </w:r>
      <w:r w:rsidR="007B611A">
        <w:fldChar w:fldCharType="end"/>
      </w:r>
      <w:r w:rsidR="007B611A">
        <w:t xml:space="preserve"> </w:t>
      </w:r>
      <w:r w:rsidR="009A13E4">
        <w:t>f</w:t>
      </w:r>
      <w:r w:rsidRPr="0068798B">
        <w:t>or more detail</w:t>
      </w:r>
      <w:r w:rsidR="005532E1">
        <w:t xml:space="preserve">. </w:t>
      </w:r>
      <w:r w:rsidRPr="0068798B">
        <w:t xml:space="preserve">The </w:t>
      </w:r>
      <w:r w:rsidR="00B05C45">
        <w:t>stage-discharge relationship</w:t>
      </w:r>
      <w:r w:rsidR="00B05C45" w:rsidRPr="0068798B">
        <w:t xml:space="preserve"> </w:t>
      </w:r>
      <w:r w:rsidRPr="0068798B">
        <w:t>may need updating with measurements of the cross sectional area and flow velocity if vegetation grows in the channel or if sediment deposi</w:t>
      </w:r>
      <w:r w:rsidR="00492B2E">
        <w:t>ts</w:t>
      </w:r>
      <w:r w:rsidRPr="0068798B">
        <w:t xml:space="preserve"> in the channel during storm event</w:t>
      </w:r>
      <w:r w:rsidR="00492B2E">
        <w:t>s</w:t>
      </w:r>
      <w:r w:rsidRPr="0068798B">
        <w:t>.</w:t>
      </w:r>
    </w:p>
    <w:p w14:paraId="053FB229" w14:textId="77777777" w:rsidR="00DF2FA2" w:rsidRPr="0068798B" w:rsidRDefault="00DF2FA2" w:rsidP="00EE6D37">
      <w:pPr>
        <w:ind w:left="360"/>
      </w:pPr>
    </w:p>
    <w:p w14:paraId="77A2922D" w14:textId="77777777" w:rsidR="00DF2FA2" w:rsidRPr="00996076" w:rsidRDefault="00DF2FA2" w:rsidP="000F28A8">
      <w:pPr>
        <w:pStyle w:val="Heading4"/>
      </w:pPr>
      <w:r w:rsidRPr="00996076">
        <w:t xml:space="preserve"> </w:t>
      </w:r>
      <w:bookmarkStart w:id="24" w:name="_Ref423594364"/>
      <w:r w:rsidRPr="00996076">
        <w:t>Suspended sediment monitoring</w:t>
      </w:r>
      <w:bookmarkEnd w:id="24"/>
    </w:p>
    <w:p w14:paraId="32CECCE6" w14:textId="068F9053" w:rsidR="005759AA" w:rsidRDefault="00837715" w:rsidP="00996076">
      <w:pPr>
        <w:ind w:left="360"/>
      </w:pPr>
      <w:r w:rsidRPr="000F28A8">
        <w:rPr>
          <w:rStyle w:val="Heading5Char"/>
        </w:rPr>
        <w:t>Rationale:</w:t>
      </w:r>
      <w:r w:rsidR="00571027">
        <w:t xml:space="preserve"> </w:t>
      </w:r>
    </w:p>
    <w:p w14:paraId="4269FA1C" w14:textId="52A12A71" w:rsidR="00837715" w:rsidRDefault="00837715" w:rsidP="00A55DE4">
      <w:pPr>
        <w:ind w:left="360"/>
      </w:pPr>
      <w:r w:rsidRPr="0068798B">
        <w:t xml:space="preserve">Suspended sediment concentration (SSC) </w:t>
      </w:r>
      <w:r w:rsidR="00652D69">
        <w:t>was</w:t>
      </w:r>
      <w:r w:rsidRPr="0068798B">
        <w:t xml:space="preserve"> </w:t>
      </w:r>
      <w:r w:rsidR="00991330">
        <w:t>measured</w:t>
      </w:r>
      <w:r w:rsidR="00991330" w:rsidRPr="0068798B">
        <w:t xml:space="preserve"> </w:t>
      </w:r>
      <w:r w:rsidR="00652D69">
        <w:t xml:space="preserve">both </w:t>
      </w:r>
      <w:r w:rsidRPr="0068798B">
        <w:t xml:space="preserve">directly from </w:t>
      </w:r>
      <w:r w:rsidR="007B611A">
        <w:t>grab</w:t>
      </w:r>
      <w:r w:rsidR="00991330" w:rsidRPr="0068798B">
        <w:t xml:space="preserve"> </w:t>
      </w:r>
      <w:r w:rsidRPr="0068798B">
        <w:t>sample</w:t>
      </w:r>
      <w:r w:rsidR="00455C8D">
        <w:t>s</w:t>
      </w:r>
      <w:r w:rsidRPr="0068798B">
        <w:t xml:space="preserve"> </w:t>
      </w:r>
      <w:r w:rsidR="00652D69">
        <w:t>and</w:t>
      </w:r>
      <w:r w:rsidRPr="0068798B">
        <w:t xml:space="preserve"> indirectly using turbidity measurements</w:t>
      </w:r>
      <w:r w:rsidR="007B611A">
        <w:t xml:space="preserve"> </w:t>
      </w:r>
      <w:r w:rsidR="007B611A">
        <w:fldChar w:fldCharType="begin" w:fldLock="1"/>
      </w:r>
      <w:r w:rsidR="00D53DC6">
        <w:instrText>ADDIN CSL_CITATION { "citationItems" : [ { "id" : "ITEM-1", "itemData" : { "author" : [ { "dropping-particle" : "", "family" : "Messina", "given" : "Alex T.", "non-dropping-particle" : "", "parse-names" : false, "suffix" : "" }, { "dropping-particle" : "", "family" : "Biggs", "given" : "Trent W.", "non-dropping-particle" : "", "parse-names" : false, "suffix" : "" } ], "id" : "ITEM-1", "issued" : { "date-parts" : [ [ "0" ] ] }, "title" : "Contributions of human activities to suspended sediment yield during storm events from a steep, small, tropical watershed", "type" : "thesis" }, "uris" : [ "http://www.mendeley.com/documents/?uuid=acb9a51c-c97b-49f7-8991-36c398311a7a" ] } ], "mendeley" : { "formattedCitation" : "(Messina and Biggs, n.d.)", "plainTextFormattedCitation" : "(Messina and Biggs, n.d.)", "previouslyFormattedCitation" : "(Messina and Biggs, n.d.)" }, "properties" : { "noteIndex" : 0 }, "schema" : "https://github.com/citation-style-language/schema/raw/master/csl-citation.json" }</w:instrText>
      </w:r>
      <w:r w:rsidR="007B611A">
        <w:fldChar w:fldCharType="separate"/>
      </w:r>
      <w:r w:rsidR="007B611A" w:rsidRPr="007B611A">
        <w:rPr>
          <w:noProof/>
        </w:rPr>
        <w:t>(Messina and Biggs, n.d.)</w:t>
      </w:r>
      <w:r w:rsidR="007B611A">
        <w:fldChar w:fldCharType="end"/>
      </w:r>
      <w:r w:rsidRPr="0068798B">
        <w:t>.</w:t>
      </w:r>
      <w:r w:rsidR="00571027">
        <w:t xml:space="preserve"> </w:t>
      </w:r>
      <w:r w:rsidRPr="0068798B">
        <w:t>Grab samples are water samples taken</w:t>
      </w:r>
      <w:r w:rsidR="00A06B31">
        <w:t xml:space="preserve"> </w:t>
      </w:r>
      <w:r w:rsidRPr="0068798B">
        <w:t xml:space="preserve">from the stream </w:t>
      </w:r>
      <w:r w:rsidR="00A06B31">
        <w:t>manually using a wide-mouth</w:t>
      </w:r>
      <w:r w:rsidR="007B611A">
        <w:t xml:space="preserve"> 500 mL</w:t>
      </w:r>
      <w:r w:rsidR="00A06B31">
        <w:t xml:space="preserve"> bottle</w:t>
      </w:r>
      <w:r w:rsidR="007B611A">
        <w:t>,</w:t>
      </w:r>
      <w:r w:rsidR="00A06B31">
        <w:t xml:space="preserve"> or with an</w:t>
      </w:r>
      <w:r w:rsidR="00455C8D">
        <w:t xml:space="preserve"> ISCO</w:t>
      </w:r>
      <w:r w:rsidR="001C39BC">
        <w:t xml:space="preserve"> A</w:t>
      </w:r>
      <w:r w:rsidR="00A06B31">
        <w:t>utosampler</w:t>
      </w:r>
      <w:r w:rsidRPr="0068798B">
        <w:t>.</w:t>
      </w:r>
      <w:r w:rsidR="00571027">
        <w:t xml:space="preserve"> </w:t>
      </w:r>
      <w:r w:rsidR="00A06B31">
        <w:t xml:space="preserve">In the laboratory, the </w:t>
      </w:r>
      <w:r w:rsidR="007B611A">
        <w:t>grab</w:t>
      </w:r>
      <w:r w:rsidR="00A06B31">
        <w:t xml:space="preserve"> sample is</w:t>
      </w:r>
      <w:r w:rsidR="00B05C45">
        <w:t xml:space="preserve"> vacuum-filter</w:t>
      </w:r>
      <w:r w:rsidR="00A06B31">
        <w:t xml:space="preserve">ed </w:t>
      </w:r>
      <w:r w:rsidR="00B05C45">
        <w:t>onto a pre-weighed filter, dr</w:t>
      </w:r>
      <w:r w:rsidR="00A06B31">
        <w:t>ied</w:t>
      </w:r>
      <w:r w:rsidR="00B05C45">
        <w:t xml:space="preserve"> in an oven, and the dried filter and sediment</w:t>
      </w:r>
      <w:r w:rsidR="00A06B31">
        <w:t xml:space="preserve"> are weighed</w:t>
      </w:r>
      <w:r w:rsidR="00B05C45">
        <w:t>.</w:t>
      </w:r>
      <w:r w:rsidRPr="0068798B">
        <w:t xml:space="preserve"> Autosamplers require regular maintenance like charging the battery, and</w:t>
      </w:r>
      <w:r w:rsidR="001C39BC">
        <w:t xml:space="preserve"> clearing</w:t>
      </w:r>
      <w:r w:rsidRPr="0068798B">
        <w:t xml:space="preserve"> the sampling tube </w:t>
      </w:r>
      <w:r w:rsidR="001C39BC">
        <w:t>if</w:t>
      </w:r>
      <w:r w:rsidRPr="0068798B">
        <w:t xml:space="preserve"> clogged</w:t>
      </w:r>
      <w:r w:rsidR="00B05C45">
        <w:t>, but they can be automati</w:t>
      </w:r>
      <w:r w:rsidR="00D53DC6">
        <w:t>cally triggered by a stream stage</w:t>
      </w:r>
      <w:r w:rsidR="00B05C45">
        <w:t xml:space="preserve"> sensor </w:t>
      </w:r>
      <w:r w:rsidR="00D53DC6">
        <w:t>to</w:t>
      </w:r>
      <w:r w:rsidR="00B05C45">
        <w:t xml:space="preserve"> collect critical storm measurements when field staff are unavailable. </w:t>
      </w:r>
      <w:r w:rsidR="00A06B31">
        <w:t>F</w:t>
      </w:r>
      <w:r w:rsidR="00B05C45">
        <w:t xml:space="preserve">ield staff are still needed to retrieve the samples </w:t>
      </w:r>
      <w:r w:rsidR="00D53DC6">
        <w:t>out of the Autosampler and perform the lab analyse</w:t>
      </w:r>
      <w:r w:rsidR="00B05C45">
        <w:t>s</w:t>
      </w:r>
      <w:r w:rsidRPr="0068798B">
        <w:t>.</w:t>
      </w:r>
      <w:r w:rsidR="00571027">
        <w:t xml:space="preserve"> </w:t>
      </w:r>
      <w:r w:rsidRPr="0068798B">
        <w:t xml:space="preserve">As an alternative, turbidity measurements can be used to </w:t>
      </w:r>
      <w:r w:rsidR="00991330">
        <w:t>estimate</w:t>
      </w:r>
      <w:r w:rsidR="00991330" w:rsidRPr="0068798B">
        <w:t xml:space="preserve"> </w:t>
      </w:r>
      <w:r w:rsidRPr="0068798B">
        <w:t>SSC</w:t>
      </w:r>
      <w:r w:rsidR="00991330">
        <w:t xml:space="preserve"> by developing a mathematical relationship between SSC measured in </w:t>
      </w:r>
      <w:r w:rsidR="00B05C45">
        <w:t>a few</w:t>
      </w:r>
      <w:r w:rsidR="00991330">
        <w:t xml:space="preserve"> grab samples and a simultaneous turbidity measurement</w:t>
      </w:r>
      <w:r w:rsidR="00B05C45">
        <w:t xml:space="preserve"> recorded by the turbidimeter</w:t>
      </w:r>
      <w:r w:rsidRPr="0068798B">
        <w:t>.</w:t>
      </w:r>
      <w:r w:rsidR="005C3066">
        <w:t xml:space="preserve"> </w:t>
      </w:r>
    </w:p>
    <w:p w14:paraId="37D1DF70" w14:textId="77777777" w:rsidR="00A55DE4" w:rsidRPr="0068798B" w:rsidRDefault="00A55DE4" w:rsidP="00A55DE4">
      <w:pPr>
        <w:ind w:left="360"/>
      </w:pPr>
    </w:p>
    <w:p w14:paraId="76ACE401" w14:textId="20577315" w:rsidR="005759AA" w:rsidRDefault="00837715" w:rsidP="000F28A8">
      <w:pPr>
        <w:ind w:left="360"/>
      </w:pPr>
      <w:r w:rsidRPr="000F28A8">
        <w:rPr>
          <w:rStyle w:val="Heading5Char"/>
        </w:rPr>
        <w:t>Method at Faga’alu:</w:t>
      </w:r>
      <w:r w:rsidR="00571027">
        <w:t xml:space="preserve"> </w:t>
      </w:r>
    </w:p>
    <w:p w14:paraId="61B3E06A" w14:textId="315E7BD0" w:rsidR="00E5114F" w:rsidRDefault="005C3066" w:rsidP="005759AA">
      <w:pPr>
        <w:ind w:left="360"/>
      </w:pPr>
      <w:r>
        <w:lastRenderedPageBreak/>
        <w:t xml:space="preserve">Using a combination of grab-sampling, autosampling, and turbidimeters, SSC was measured </w:t>
      </w:r>
      <w:r w:rsidR="00837715" w:rsidRPr="0068798B">
        <w:t>during ~60 storm events at Faga’</w:t>
      </w:r>
      <w:r w:rsidR="005E58B7">
        <w:t>a</w:t>
      </w:r>
      <w:r w:rsidR="00837715" w:rsidRPr="0068798B">
        <w:t>lu above the quarry</w:t>
      </w:r>
      <w:r w:rsidR="000A22E5">
        <w:t xml:space="preserve"> (FG1)</w:t>
      </w:r>
      <w:r w:rsidR="00837715" w:rsidRPr="0068798B">
        <w:t>, just below the quarry</w:t>
      </w:r>
      <w:r w:rsidR="000A22E5">
        <w:t xml:space="preserve"> (FG2)</w:t>
      </w:r>
      <w:r w:rsidR="006A21A7" w:rsidRPr="0068798B">
        <w:t>, and at the hospital</w:t>
      </w:r>
      <w:r w:rsidR="000A22E5">
        <w:t xml:space="preserve"> (FG3)</w:t>
      </w:r>
      <w:r w:rsidR="006A21A7" w:rsidRPr="0068798B">
        <w:t xml:space="preserve"> (</w:t>
      </w:r>
      <w:r w:rsidR="00A86E55">
        <w:fldChar w:fldCharType="begin"/>
      </w:r>
      <w:r w:rsidR="00A86E55">
        <w:instrText xml:space="preserve"> REF _Ref423526829 \h </w:instrText>
      </w:r>
      <w:r w:rsidR="00A86E55">
        <w:fldChar w:fldCharType="separate"/>
      </w:r>
      <w:r w:rsidR="00D53DC6">
        <w:t xml:space="preserve">Figure </w:t>
      </w:r>
      <w:r w:rsidR="00D53DC6">
        <w:rPr>
          <w:noProof/>
        </w:rPr>
        <w:t>7</w:t>
      </w:r>
      <w:r w:rsidR="00A86E55">
        <w:fldChar w:fldCharType="end"/>
      </w:r>
      <w:r w:rsidR="00837715" w:rsidRPr="0068798B">
        <w:t>).</w:t>
      </w:r>
      <w:r w:rsidR="00571027">
        <w:t xml:space="preserve"> </w:t>
      </w:r>
      <w:r w:rsidR="00D53DC6">
        <w:t>An A</w:t>
      </w:r>
      <w:r w:rsidR="00F82309" w:rsidRPr="0068798B">
        <w:t>utosampler was installed</w:t>
      </w:r>
      <w:r w:rsidR="00455C8D">
        <w:t xml:space="preserve"> at </w:t>
      </w:r>
      <w:r w:rsidR="000A22E5">
        <w:t>FG2</w:t>
      </w:r>
      <w:r w:rsidR="00455C8D">
        <w:t xml:space="preserve"> </w:t>
      </w:r>
      <w:r w:rsidR="00F82309" w:rsidRPr="0068798B">
        <w:t xml:space="preserve">and turbidimeters were installed at </w:t>
      </w:r>
      <w:r w:rsidR="000A22E5">
        <w:t>FG1</w:t>
      </w:r>
      <w:r w:rsidR="001C39BC">
        <w:t xml:space="preserve"> </w:t>
      </w:r>
      <w:r w:rsidR="00F82309" w:rsidRPr="0068798B">
        <w:t xml:space="preserve">and at </w:t>
      </w:r>
      <w:r w:rsidR="000A22E5">
        <w:t xml:space="preserve">FG3 </w:t>
      </w:r>
      <w:r w:rsidR="00017DA0" w:rsidRPr="0068798B">
        <w:t xml:space="preserve">(see </w:t>
      </w:r>
      <w:r w:rsidR="00D53DC6">
        <w:fldChar w:fldCharType="begin" w:fldLock="1"/>
      </w:r>
      <w:r w:rsidR="00D53DC6">
        <w:instrText>ADDIN CSL_CITATION { "citationItems" : [ { "id" : "ITEM-1", "itemData" : { "author" : [ { "dropping-particle" : "", "family" : "Messina", "given" : "Alex T.", "non-dropping-particle" : "", "parse-names" : false, "suffix" : "" }, { "dropping-particle" : "", "family" : "Biggs", "given" : "Trent W.", "non-dropping-particle" : "", "parse-names" : false, "suffix" : "" } ], "id" : "ITEM-1", "issued" : { "date-parts" : [ [ "0" ] ] }, "title" : "Contributions of human activities to suspended sediment yield during storm events from a steep, small, tropical watershed", "type" : "thesis" }, "uris" : [ "http://www.mendeley.com/documents/?uuid=acb9a51c-c97b-49f7-8991-36c398311a7a" ] } ], "mendeley" : { "formattedCitation" : "(Messina and Biggs, n.d.)", "manualFormatting" : "Messina and Biggs (n.d.)", "plainTextFormattedCitation" : "(Messina and Biggs, n.d.)", "previouslyFormattedCitation" : "(Messina and Biggs, n.d.)" }, "properties" : { "noteIndex" : 0 }, "schema" : "https://github.com/citation-style-language/schema/raw/master/csl-citation.json" }</w:instrText>
      </w:r>
      <w:r w:rsidR="00D53DC6">
        <w:fldChar w:fldCharType="separate"/>
      </w:r>
      <w:r w:rsidR="00D53DC6">
        <w:rPr>
          <w:noProof/>
        </w:rPr>
        <w:t>Messina and Biggs</w:t>
      </w:r>
      <w:r w:rsidR="00D53DC6" w:rsidRPr="00D53DC6">
        <w:rPr>
          <w:noProof/>
        </w:rPr>
        <w:t xml:space="preserve"> </w:t>
      </w:r>
      <w:r w:rsidR="00D53DC6">
        <w:rPr>
          <w:noProof/>
        </w:rPr>
        <w:t>(</w:t>
      </w:r>
      <w:r w:rsidR="00D53DC6" w:rsidRPr="00D53DC6">
        <w:rPr>
          <w:noProof/>
        </w:rPr>
        <w:t>n.d.)</w:t>
      </w:r>
      <w:r w:rsidR="00D53DC6">
        <w:fldChar w:fldCharType="end"/>
      </w:r>
      <w:r w:rsidR="00D53DC6">
        <w:t xml:space="preserve"> </w:t>
      </w:r>
      <w:r w:rsidR="00017DA0" w:rsidRPr="0068798B">
        <w:t>for details)</w:t>
      </w:r>
      <w:r w:rsidR="00F82309" w:rsidRPr="0068798B">
        <w:t>.</w:t>
      </w:r>
      <w:r w:rsidR="00571027">
        <w:t xml:space="preserve"> </w:t>
      </w:r>
    </w:p>
    <w:p w14:paraId="4CB52BA2" w14:textId="77777777" w:rsidR="005759AA" w:rsidRPr="00E5114F" w:rsidRDefault="005759AA" w:rsidP="000F28A8">
      <w:pPr>
        <w:ind w:left="360"/>
      </w:pPr>
    </w:p>
    <w:p w14:paraId="5D57B99F" w14:textId="47FECADF" w:rsidR="003B1FEA" w:rsidRDefault="00F5136B" w:rsidP="000F28A8">
      <w:pPr>
        <w:pStyle w:val="Heading4"/>
      </w:pPr>
      <w:r w:rsidRPr="006645DC">
        <w:t xml:space="preserve">Analysis for </w:t>
      </w:r>
      <w:r w:rsidR="007C0167" w:rsidRPr="006645DC">
        <w:t>impact assessment</w:t>
      </w:r>
      <w:r w:rsidR="003B1FEA" w:rsidRPr="006645DC">
        <w:t>:</w:t>
      </w:r>
      <w:r w:rsidR="00571027">
        <w:t xml:space="preserve"> </w:t>
      </w:r>
      <w:r w:rsidR="003B1FEA" w:rsidRPr="006645DC">
        <w:t xml:space="preserve">Relationship between peak </w:t>
      </w:r>
      <w:r w:rsidR="00620B6F">
        <w:t>discharge</w:t>
      </w:r>
      <w:r w:rsidR="003B1FEA" w:rsidRPr="006645DC">
        <w:t xml:space="preserve"> and sediment </w:t>
      </w:r>
      <w:r w:rsidR="00620B6F">
        <w:t>yield</w:t>
      </w:r>
    </w:p>
    <w:p w14:paraId="2097D5B0" w14:textId="2F7F7F2C" w:rsidR="00215B4F" w:rsidRDefault="00215B4F" w:rsidP="00215B4F">
      <w:pPr>
        <w:ind w:left="360"/>
      </w:pPr>
      <w:r w:rsidRPr="000F28A8">
        <w:rPr>
          <w:rStyle w:val="Heading5Char"/>
        </w:rPr>
        <w:t>Rationale:</w:t>
      </w:r>
      <w:r w:rsidR="00571027">
        <w:t xml:space="preserve"> </w:t>
      </w:r>
    </w:p>
    <w:p w14:paraId="0978E574" w14:textId="0EB0F01E" w:rsidR="008C67AF" w:rsidRDefault="00D07D40" w:rsidP="00215B4F">
      <w:pPr>
        <w:ind w:left="360"/>
      </w:pPr>
      <w:r>
        <w:t xml:space="preserve">Annual sediment </w:t>
      </w:r>
      <w:r w:rsidR="001C39BC">
        <w:t>yield (tons/km</w:t>
      </w:r>
      <w:r w:rsidR="001C39BC" w:rsidRPr="001C39BC">
        <w:rPr>
          <w:vertAlign w:val="superscript"/>
        </w:rPr>
        <w:t>2</w:t>
      </w:r>
      <w:r w:rsidR="001C39BC">
        <w:t>/yr)</w:t>
      </w:r>
      <w:r w:rsidR="00DB77F2">
        <w:t xml:space="preserve"> is</w:t>
      </w:r>
      <w:r w:rsidR="00690E9D">
        <w:t xml:space="preserve"> often</w:t>
      </w:r>
      <w:r>
        <w:t xml:space="preserve"> used to compare</w:t>
      </w:r>
      <w:r w:rsidR="008E1777">
        <w:t xml:space="preserve"> </w:t>
      </w:r>
      <w:r>
        <w:t xml:space="preserve">watersheds or </w:t>
      </w:r>
      <w:r w:rsidR="00690E9D">
        <w:t xml:space="preserve">to </w:t>
      </w:r>
      <w:r>
        <w:t>assess the effective</w:t>
      </w:r>
      <w:r w:rsidR="00215B4F">
        <w:t>ness of management activities, however</w:t>
      </w:r>
      <w:r>
        <w:t xml:space="preserve"> annual totals are influenced by the natural variability in number and intensity of storm events. The relationship between streamflow and suspended sediment concentration </w:t>
      </w:r>
      <w:r w:rsidR="00DB77F2">
        <w:t xml:space="preserve">(Q-SSC relationship) </w:t>
      </w:r>
      <w:r>
        <w:t xml:space="preserve">can be used to </w:t>
      </w:r>
      <w:r w:rsidR="00DB77F2">
        <w:t>test for</w:t>
      </w:r>
      <w:r>
        <w:t xml:space="preserve"> a decrease in sediment at the same streamflow</w:t>
      </w:r>
      <w:r w:rsidR="00620B6F">
        <w:t>,</w:t>
      </w:r>
      <w:r w:rsidR="00215B4F">
        <w:t xml:space="preserve"> but there is usually high natural variability in the Q-SSC relationship.</w:t>
      </w:r>
      <w:r w:rsidR="00DB77F2">
        <w:t xml:space="preserve"> At F</w:t>
      </w:r>
      <w:r w:rsidR="00690E9D">
        <w:t>aga’alu, the Q-SSC relationship</w:t>
      </w:r>
      <w:r w:rsidR="00DB77F2">
        <w:t xml:space="preserve"> </w:t>
      </w:r>
      <w:r w:rsidR="008E1777">
        <w:t>wa</w:t>
      </w:r>
      <w:r>
        <w:t>s highly variable</w:t>
      </w:r>
      <w:r w:rsidR="00690E9D">
        <w:t>, due in large part to high</w:t>
      </w:r>
      <w:r w:rsidR="00DB77F2">
        <w:t xml:space="preserve"> SSC on the rising limb of the storm hydrograph, so a simple Q-SSC relationship</w:t>
      </w:r>
      <w:r>
        <w:t xml:space="preserve"> could not be used </w:t>
      </w:r>
      <w:r w:rsidR="00DB77F2">
        <w:t xml:space="preserve">to separate the effects of stream discharge from the effects of land use or management activities </w:t>
      </w:r>
      <w:r>
        <w:t>in Faga’alu</w:t>
      </w:r>
      <w:r w:rsidR="00DB77F2">
        <w:t xml:space="preserve"> (</w:t>
      </w:r>
      <w:r w:rsidR="00A86E55">
        <w:fldChar w:fldCharType="begin"/>
      </w:r>
      <w:r w:rsidR="00A86E55">
        <w:instrText xml:space="preserve"> REF _Ref423527000 \h </w:instrText>
      </w:r>
      <w:r w:rsidR="00A86E55">
        <w:fldChar w:fldCharType="separate"/>
      </w:r>
      <w:r w:rsidR="008E1777">
        <w:t xml:space="preserve">Figure </w:t>
      </w:r>
      <w:r w:rsidR="008E1777">
        <w:rPr>
          <w:noProof/>
        </w:rPr>
        <w:t>8</w:t>
      </w:r>
      <w:r w:rsidR="00A86E55">
        <w:fldChar w:fldCharType="end"/>
      </w:r>
      <w:r w:rsidR="00DB77F2">
        <w:t>)</w:t>
      </w:r>
      <w:r>
        <w:t>.</w:t>
      </w:r>
      <w:r w:rsidR="00620B6F">
        <w:t xml:space="preserve"> Instead, a relationship between “storm metr</w:t>
      </w:r>
      <w:r w:rsidR="008E1777">
        <w:t>ics” and SSY from storm events wa</w:t>
      </w:r>
      <w:r w:rsidR="00620B6F">
        <w:t>s developed and used as a baseline of sediment loading for future comparison.</w:t>
      </w:r>
    </w:p>
    <w:p w14:paraId="09759E43" w14:textId="77777777" w:rsidR="00A55DE4" w:rsidRDefault="00A55DE4" w:rsidP="00215B4F">
      <w:pPr>
        <w:ind w:left="360"/>
      </w:pPr>
    </w:p>
    <w:p w14:paraId="1DC9FB42" w14:textId="00089E07" w:rsidR="00215B4F" w:rsidRDefault="00215B4F" w:rsidP="00215B4F">
      <w:pPr>
        <w:ind w:left="360"/>
      </w:pPr>
      <w:r w:rsidRPr="000F28A8">
        <w:rPr>
          <w:rStyle w:val="Heading5Char"/>
        </w:rPr>
        <w:t>Method at Faga’alu:</w:t>
      </w:r>
      <w:r w:rsidR="00571027">
        <w:t xml:space="preserve"> </w:t>
      </w:r>
    </w:p>
    <w:p w14:paraId="7E073AB3" w14:textId="2DDA57C7" w:rsidR="003B1FEA" w:rsidRDefault="001C39BC" w:rsidP="00215B4F">
      <w:pPr>
        <w:ind w:left="360"/>
      </w:pPr>
      <w:r>
        <w:t>Four “</w:t>
      </w:r>
      <w:r w:rsidR="00DB77F2">
        <w:t>storm metrics,</w:t>
      </w:r>
      <w:r>
        <w:t>”</w:t>
      </w:r>
      <w:r w:rsidR="00DB77F2">
        <w:t xml:space="preserve"> including </w:t>
      </w:r>
      <w:r>
        <w:t>total precipitation, a precipitation intensity</w:t>
      </w:r>
      <w:r w:rsidR="00DB77F2">
        <w:t xml:space="preserve"> index</w:t>
      </w:r>
      <w:r w:rsidR="008E1777">
        <w:t xml:space="preserve"> (EI30)</w:t>
      </w:r>
      <w:r w:rsidR="00DB77F2">
        <w:t xml:space="preserve">, </w:t>
      </w:r>
      <w:r>
        <w:t>total</w:t>
      </w:r>
      <w:r w:rsidR="00DB77F2">
        <w:t xml:space="preserve"> </w:t>
      </w:r>
      <w:r w:rsidR="00632883">
        <w:t>discharge</w:t>
      </w:r>
      <w:r w:rsidR="00DB77F2">
        <w:t xml:space="preserve">, and </w:t>
      </w:r>
      <w:r>
        <w:t>peak</w:t>
      </w:r>
      <w:r w:rsidR="00DB77F2">
        <w:t xml:space="preserve"> </w:t>
      </w:r>
      <w:r w:rsidR="00632883">
        <w:t>discharge</w:t>
      </w:r>
      <w:r w:rsidR="00DB77F2">
        <w:t xml:space="preserve">, were </w:t>
      </w:r>
      <w:r w:rsidR="00215B4F">
        <w:t xml:space="preserve">tested as predictors of </w:t>
      </w:r>
      <w:r w:rsidR="00DB77F2">
        <w:t>SSY</w:t>
      </w:r>
      <w:r w:rsidR="00DB77F2">
        <w:rPr>
          <w:vertAlign w:val="subscript"/>
        </w:rPr>
        <w:t>EV</w:t>
      </w:r>
      <w:r w:rsidR="00302EB3">
        <w:t xml:space="preserve"> (</w:t>
      </w:r>
      <w:r w:rsidR="00A86E55">
        <w:fldChar w:fldCharType="begin"/>
      </w:r>
      <w:r w:rsidR="00A86E55">
        <w:instrText xml:space="preserve"> REF _Ref423526784 \h </w:instrText>
      </w:r>
      <w:r w:rsidR="00A86E55">
        <w:fldChar w:fldCharType="separate"/>
      </w:r>
      <w:r w:rsidR="008E1777">
        <w:t xml:space="preserve">Figure </w:t>
      </w:r>
      <w:r w:rsidR="008E1777">
        <w:rPr>
          <w:noProof/>
        </w:rPr>
        <w:t>9</w:t>
      </w:r>
      <w:r w:rsidR="00A86E55">
        <w:fldChar w:fldCharType="end"/>
      </w:r>
      <w:r w:rsidR="00215B4F">
        <w:t>).</w:t>
      </w:r>
      <w:r w:rsidR="00302EB3">
        <w:t xml:space="preserve"> </w:t>
      </w:r>
      <w:r w:rsidR="008E1777">
        <w:t>Peak</w:t>
      </w:r>
      <w:r w:rsidR="00DB77F2">
        <w:t xml:space="preserve"> discharge</w:t>
      </w:r>
      <w:r w:rsidR="008E1777">
        <w:t xml:space="preserve"> during the storm event</w:t>
      </w:r>
      <w:r w:rsidR="00DB77F2">
        <w:t xml:space="preserve"> (Qp</w:t>
      </w:r>
      <w:r w:rsidR="00263915">
        <w:t xml:space="preserve">eak) </w:t>
      </w:r>
      <w:r w:rsidR="00620B6F">
        <w:t>was the best predictor of</w:t>
      </w:r>
      <w:r w:rsidR="00263915">
        <w:t xml:space="preserve"> SSY</w:t>
      </w:r>
      <w:r w:rsidR="00263915">
        <w:rPr>
          <w:vertAlign w:val="subscript"/>
        </w:rPr>
        <w:t>EV</w:t>
      </w:r>
      <w:r w:rsidR="00584B47">
        <w:t xml:space="preserve"> and </w:t>
      </w:r>
      <w:r w:rsidR="008E1777">
        <w:t>illustrate</w:t>
      </w:r>
      <w:r w:rsidR="00584B47">
        <w:t>s the</w:t>
      </w:r>
      <w:r w:rsidR="00DB77F2">
        <w:t xml:space="preserve"> </w:t>
      </w:r>
      <w:r w:rsidR="00A55DE4">
        <w:t xml:space="preserve">increased sediment loading </w:t>
      </w:r>
      <w:r w:rsidR="00DB77F2">
        <w:t>between the upstream, forested watershed (FG1) and</w:t>
      </w:r>
      <w:r w:rsidR="00302EB3">
        <w:t xml:space="preserve"> the watershed that includes</w:t>
      </w:r>
      <w:r w:rsidR="00DB77F2">
        <w:t xml:space="preserve"> the village and quarry (FG3)</w:t>
      </w:r>
      <w:r w:rsidR="00584B47">
        <w:t xml:space="preserve"> </w:t>
      </w:r>
      <w:r w:rsidR="00DB77F2">
        <w:t>(</w:t>
      </w:r>
      <w:r w:rsidR="00A86E55">
        <w:fldChar w:fldCharType="begin"/>
      </w:r>
      <w:r w:rsidR="00A86E55">
        <w:instrText xml:space="preserve"> REF _Ref423526784 \h </w:instrText>
      </w:r>
      <w:r w:rsidR="00A86E55">
        <w:fldChar w:fldCharType="separate"/>
      </w:r>
      <w:r w:rsidR="005D64E3">
        <w:t xml:space="preserve">Figure </w:t>
      </w:r>
      <w:r w:rsidR="005D64E3">
        <w:rPr>
          <w:noProof/>
        </w:rPr>
        <w:t>9</w:t>
      </w:r>
      <w:r w:rsidR="00A86E55">
        <w:fldChar w:fldCharType="end"/>
      </w:r>
      <w:r w:rsidR="00DB77F2">
        <w:t>).</w:t>
      </w:r>
      <w:r w:rsidR="00571027">
        <w:t xml:space="preserve"> </w:t>
      </w:r>
      <w:r w:rsidR="00302EB3">
        <w:t>M</w:t>
      </w:r>
      <w:r w:rsidR="003B1FEA" w:rsidRPr="0068798B">
        <w:t>anagement impact would be demonstrated by a change in the Qpeak-</w:t>
      </w:r>
      <w:r w:rsidR="00584B47">
        <w:t>SSY</w:t>
      </w:r>
      <w:r w:rsidR="00584B47">
        <w:rPr>
          <w:vertAlign w:val="subscript"/>
        </w:rPr>
        <w:t>EV</w:t>
      </w:r>
      <w:r w:rsidR="00584B47">
        <w:t xml:space="preserve"> </w:t>
      </w:r>
      <w:r w:rsidR="003B1FEA" w:rsidRPr="0068798B">
        <w:t>relationship.</w:t>
      </w:r>
    </w:p>
    <w:p w14:paraId="7663E1A1" w14:textId="77777777" w:rsidR="000F28A8" w:rsidRDefault="000F28A8" w:rsidP="005E58B7"/>
    <w:p w14:paraId="70D3E063" w14:textId="77777777" w:rsidR="007C0167" w:rsidRDefault="000F28A8" w:rsidP="000F28A8">
      <w:pPr>
        <w:pBdr>
          <w:top w:val="single" w:sz="4" w:space="1" w:color="auto"/>
          <w:left w:val="single" w:sz="4" w:space="4" w:color="auto"/>
          <w:bottom w:val="single" w:sz="4" w:space="1" w:color="auto"/>
          <w:right w:val="single" w:sz="4" w:space="4" w:color="auto"/>
          <w:between w:val="single" w:sz="4" w:space="1" w:color="auto"/>
          <w:bar w:val="single" w:sz="4" w:color="auto"/>
        </w:pBdr>
        <w:rPr>
          <w:i/>
        </w:rPr>
      </w:pPr>
      <w:r w:rsidRPr="000F28A8">
        <w:rPr>
          <w:i/>
        </w:rPr>
        <w:t>Key Metric: Difference in Slope/intercept of Qmax-SSY relationship between impacted and natural sub-watershed</w:t>
      </w:r>
    </w:p>
    <w:p w14:paraId="0B541C65" w14:textId="77777777" w:rsidR="000F28A8" w:rsidRPr="000F28A8" w:rsidRDefault="000F28A8">
      <w:pPr>
        <w:rPr>
          <w:i/>
        </w:rPr>
      </w:pPr>
    </w:p>
    <w:p w14:paraId="3FEABE26" w14:textId="7986C20B" w:rsidR="007C0167" w:rsidRPr="0068798B" w:rsidRDefault="007C0167" w:rsidP="008318A7">
      <w:pPr>
        <w:pStyle w:val="Heading3"/>
      </w:pPr>
      <w:r w:rsidRPr="0068798B">
        <w:t xml:space="preserve"> </w:t>
      </w:r>
      <w:r w:rsidR="000F28A8">
        <w:t xml:space="preserve">SEDIMENTATION </w:t>
      </w:r>
      <w:r w:rsidR="00CC271F">
        <w:t>ON THE REEF</w:t>
      </w:r>
    </w:p>
    <w:p w14:paraId="2B8D7E3E" w14:textId="77777777" w:rsidR="005759AA" w:rsidRDefault="005759AA" w:rsidP="008318A7">
      <w:pPr>
        <w:pStyle w:val="Heading4"/>
        <w:rPr>
          <w:rStyle w:val="Heading4Char"/>
          <w:i/>
          <w:iCs/>
        </w:rPr>
      </w:pPr>
      <w:r w:rsidRPr="008318A7">
        <w:rPr>
          <w:rStyle w:val="Heading4Char"/>
          <w:i/>
          <w:iCs/>
        </w:rPr>
        <w:t>Sediment accumulation</w:t>
      </w:r>
    </w:p>
    <w:p w14:paraId="3297B9AB" w14:textId="28163ED3" w:rsidR="00215B4F" w:rsidRPr="00215B4F" w:rsidRDefault="00215B4F" w:rsidP="00215B4F">
      <w:pPr>
        <w:ind w:left="360"/>
      </w:pPr>
      <w:r w:rsidRPr="000F28A8">
        <w:rPr>
          <w:rStyle w:val="Heading5Char"/>
        </w:rPr>
        <w:t>Rationale:</w:t>
      </w:r>
      <w:r w:rsidR="00571027">
        <w:t xml:space="preserve"> </w:t>
      </w:r>
    </w:p>
    <w:p w14:paraId="2B39F62A" w14:textId="12F6413A" w:rsidR="00F5136B" w:rsidRPr="0068798B" w:rsidRDefault="007C0167" w:rsidP="00F95216">
      <w:pPr>
        <w:ind w:left="360"/>
      </w:pPr>
      <w:r w:rsidRPr="0068798B">
        <w:t xml:space="preserve">Sediment </w:t>
      </w:r>
      <w:r w:rsidR="00D07D40">
        <w:t>discharg</w:t>
      </w:r>
      <w:r w:rsidR="00D07D40" w:rsidRPr="0068798B">
        <w:t xml:space="preserve">ed </w:t>
      </w:r>
      <w:r w:rsidRPr="0068798B">
        <w:t xml:space="preserve">from the watershed may or may not affect </w:t>
      </w:r>
      <w:r w:rsidR="00D32D36">
        <w:t xml:space="preserve">coral health on </w:t>
      </w:r>
      <w:r w:rsidRPr="0068798B">
        <w:t>the reef depending on ocean conditions.</w:t>
      </w:r>
      <w:r w:rsidR="00571027">
        <w:t xml:space="preserve"> </w:t>
      </w:r>
      <w:r w:rsidRPr="0068798B">
        <w:t xml:space="preserve">If </w:t>
      </w:r>
      <w:r w:rsidR="00D07D40">
        <w:t>sediment discharge</w:t>
      </w:r>
      <w:r w:rsidR="00D07D40" w:rsidRPr="0068798B">
        <w:t xml:space="preserve"> </w:t>
      </w:r>
      <w:r w:rsidRPr="0068798B">
        <w:t>happens during a time of intense ocean circulation, deposition may be much lower than during times of quiescent ocean conditions. Therefore, monitoring sedimentation rates on the reef itself is important to determine the ultimate impact of management activities on a reef.</w:t>
      </w:r>
      <w:r w:rsidR="00571027">
        <w:t xml:space="preserve"> </w:t>
      </w:r>
    </w:p>
    <w:p w14:paraId="69A575D5" w14:textId="77777777" w:rsidR="005759AA" w:rsidRPr="008318A7" w:rsidRDefault="005759AA" w:rsidP="00A55DE4">
      <w:pPr>
        <w:pStyle w:val="Heading5"/>
        <w:ind w:firstLine="360"/>
      </w:pPr>
      <w:r w:rsidRPr="008318A7">
        <w:t xml:space="preserve">Method in Faga’alu: </w:t>
      </w:r>
    </w:p>
    <w:p w14:paraId="0BA65EA6" w14:textId="641F98F6" w:rsidR="00F5136B" w:rsidRPr="0068798B" w:rsidRDefault="000D5F90" w:rsidP="00A55DE4">
      <w:pPr>
        <w:ind w:firstLine="360"/>
      </w:pPr>
      <w:r>
        <w:t>We quantified two</w:t>
      </w:r>
      <w:r w:rsidR="00A55DE4">
        <w:t xml:space="preserve"> metrics of sediment deposition which are critical to coral health</w:t>
      </w:r>
      <w:r>
        <w:t>:</w:t>
      </w:r>
    </w:p>
    <w:p w14:paraId="0889B9DC" w14:textId="24ACD1AB" w:rsidR="00F5136B" w:rsidRPr="0068798B" w:rsidRDefault="00F5136B" w:rsidP="00A55DE4">
      <w:pPr>
        <w:pStyle w:val="ListParagraph"/>
        <w:numPr>
          <w:ilvl w:val="0"/>
          <w:numId w:val="5"/>
        </w:numPr>
        <w:ind w:left="360" w:firstLine="0"/>
      </w:pPr>
      <w:r w:rsidRPr="008E1777">
        <w:rPr>
          <w:i/>
        </w:rPr>
        <w:t xml:space="preserve">Gross sediment </w:t>
      </w:r>
      <w:r w:rsidR="008E1777" w:rsidRPr="008E1777">
        <w:rPr>
          <w:i/>
        </w:rPr>
        <w:t>accumulation</w:t>
      </w:r>
      <w:r w:rsidR="000D5F90">
        <w:t xml:space="preserve"> is all sediment that accumulates on a surface with no resuspension</w:t>
      </w:r>
      <w:r w:rsidRPr="0068798B">
        <w:t>.</w:t>
      </w:r>
      <w:r w:rsidR="00571027">
        <w:t xml:space="preserve"> </w:t>
      </w:r>
      <w:r w:rsidR="000D5F90">
        <w:t>This may be important if even temporary sediment accumulation negatively affects coral organisms.</w:t>
      </w:r>
      <w:r w:rsidR="00571027">
        <w:t xml:space="preserve"> </w:t>
      </w:r>
      <w:r w:rsidR="000D5F90">
        <w:t xml:space="preserve">Gross </w:t>
      </w:r>
      <w:r w:rsidR="008E1777">
        <w:t>accumulation</w:t>
      </w:r>
      <w:r w:rsidRPr="0068798B">
        <w:t xml:space="preserve"> is measured </w:t>
      </w:r>
      <w:r w:rsidR="000D5F90">
        <w:t>using</w:t>
      </w:r>
      <w:r w:rsidRPr="0068798B">
        <w:t xml:space="preserve"> PVC tubes, which capture </w:t>
      </w:r>
      <w:r w:rsidR="008E1777">
        <w:t>s</w:t>
      </w:r>
      <w:r w:rsidRPr="0068798B">
        <w:t xml:space="preserve">ediment </w:t>
      </w:r>
      <w:r w:rsidR="008E1777">
        <w:t>and prevent</w:t>
      </w:r>
      <w:r w:rsidRPr="0068798B">
        <w:t xml:space="preserve"> </w:t>
      </w:r>
      <w:r w:rsidR="000D5F90">
        <w:t>resuspension</w:t>
      </w:r>
      <w:r w:rsidR="008E1777">
        <w:t xml:space="preserve"> </w:t>
      </w:r>
      <w:r w:rsidR="008E1777">
        <w:fldChar w:fldCharType="begin" w:fldLock="1"/>
      </w:r>
      <w:r w:rsidR="008E1777">
        <w:instrText>ADDIN CSL_CITATION { "citationItems" : [ { "id" : "ITEM-1", "itemData" : { "ISBN" : "0025-3235", "author" : [ { "dropping-particle" : "", "family" : "White", "given" : "J", "non-dropping-particle" : "", "parse-names" : false, "suffix" : "" } ], "container-title" : "Marine Geophysical Research", "id" : "ITEM-1", "issue" : "1", "issued" : { "date-parts" : [ [ "1990" ] ] }, "page" : "145-152", "title" : "The use of sediment traps in high-energy environments", "type" : "article-journal", "volume" : "12" }, "uris" : [ "http://www.mendeley.com/documents/?uuid=cb94b7ee-49c2-417b-a837-1086cb2fa8b5" ] } ], "mendeley" : { "formattedCitation" : "(White, 1990)", "plainTextFormattedCitation" : "(White, 1990)", "previouslyFormattedCitation" : "(White, 1990)" }, "properties" : { "noteIndex" : 0 }, "schema" : "https://github.com/citation-style-language/schema/raw/master/csl-citation.json" }</w:instrText>
      </w:r>
      <w:r w:rsidR="008E1777">
        <w:fldChar w:fldCharType="separate"/>
      </w:r>
      <w:r w:rsidR="008E1777" w:rsidRPr="008E1777">
        <w:rPr>
          <w:noProof/>
        </w:rPr>
        <w:t>(White, 1990)</w:t>
      </w:r>
      <w:r w:rsidR="008E1777">
        <w:fldChar w:fldCharType="end"/>
      </w:r>
      <w:r w:rsidRPr="0068798B">
        <w:t>.</w:t>
      </w:r>
    </w:p>
    <w:p w14:paraId="26ABDF33" w14:textId="7295BF51" w:rsidR="00F5136B" w:rsidRPr="0068798B" w:rsidRDefault="00F5136B" w:rsidP="00A55DE4">
      <w:pPr>
        <w:pStyle w:val="ListParagraph"/>
        <w:numPr>
          <w:ilvl w:val="0"/>
          <w:numId w:val="5"/>
        </w:numPr>
        <w:ind w:left="360" w:firstLine="0"/>
      </w:pPr>
      <w:r w:rsidRPr="008E1777">
        <w:rPr>
          <w:i/>
        </w:rPr>
        <w:t xml:space="preserve">Net sediment </w:t>
      </w:r>
      <w:r w:rsidR="008E1777" w:rsidRPr="008E1777">
        <w:rPr>
          <w:i/>
        </w:rPr>
        <w:t>accumulation</w:t>
      </w:r>
      <w:r w:rsidR="000D5F90">
        <w:t xml:space="preserve"> is the amount of sediment that accumulates on a surface, minus what is resuspended and removed from the surface by currents induced by waves or wind.</w:t>
      </w:r>
      <w:r w:rsidR="00571027">
        <w:t xml:space="preserve"> </w:t>
      </w:r>
      <w:r w:rsidR="000D5F90">
        <w:t xml:space="preserve">Net </w:t>
      </w:r>
      <w:r w:rsidR="008E1777">
        <w:lastRenderedPageBreak/>
        <w:t>accumulation</w:t>
      </w:r>
      <w:r w:rsidR="000D5F90">
        <w:t xml:space="preserve"> may be important if coral</w:t>
      </w:r>
      <w:r w:rsidR="00632883">
        <w:t>s</w:t>
      </w:r>
      <w:r w:rsidR="000D5F90">
        <w:t xml:space="preserve"> are sensitive to prolonged sediment </w:t>
      </w:r>
      <w:r w:rsidR="008E1777">
        <w:t>deposition and residence</w:t>
      </w:r>
      <w:r w:rsidR="000D5F90">
        <w:t>.</w:t>
      </w:r>
      <w:r w:rsidR="00571027">
        <w:t xml:space="preserve"> </w:t>
      </w:r>
      <w:r w:rsidR="000D5F90">
        <w:t xml:space="preserve">Net </w:t>
      </w:r>
      <w:r w:rsidR="008E1777">
        <w:t>accumulation</w:t>
      </w:r>
      <w:r w:rsidRPr="0068798B">
        <w:t xml:space="preserve"> is measured using </w:t>
      </w:r>
      <w:r w:rsidR="00D32D36">
        <w:t>a flat</w:t>
      </w:r>
      <w:r w:rsidR="008E1777">
        <w:t>, rough</w:t>
      </w:r>
      <w:r w:rsidR="00D32D36">
        <w:t xml:space="preserve"> </w:t>
      </w:r>
      <w:r w:rsidRPr="0068798B">
        <w:t xml:space="preserve">concrete </w:t>
      </w:r>
      <w:r w:rsidR="00D32D36">
        <w:t>surface</w:t>
      </w:r>
      <w:r w:rsidR="000D5F90">
        <w:t xml:space="preserve"> (</w:t>
      </w:r>
      <w:r w:rsidRPr="0068798B">
        <w:t>SedPods</w:t>
      </w:r>
      <w:r w:rsidR="000D5F90">
        <w:t>)</w:t>
      </w:r>
      <w:r w:rsidRPr="0068798B">
        <w:t xml:space="preserve">, which are exposed to waves and currents, allowing sediment to </w:t>
      </w:r>
      <w:r w:rsidR="008E1777">
        <w:t xml:space="preserve">be </w:t>
      </w:r>
      <w:r w:rsidR="000D5F90">
        <w:t>deposited</w:t>
      </w:r>
      <w:r w:rsidR="008E1777">
        <w:t xml:space="preserve">, then </w:t>
      </w:r>
      <w:r w:rsidR="000D5F90">
        <w:t>resuspended and removed</w:t>
      </w:r>
      <w:r w:rsidR="008E1777">
        <w:t xml:space="preserve"> </w:t>
      </w:r>
      <w:r w:rsidR="008E1777">
        <w:fldChar w:fldCharType="begin" w:fldLock="1"/>
      </w:r>
      <w:r w:rsidR="008E1777">
        <w:instrText>ADDIN CSL_CITATION { "citationItems" : [ { "id" : "ITEM-1", "itemData" : { "ISBN"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 ] }, "page" : "1-5", "title" : "SedPods: a low-cost coral proxy for measuring net sedimentation", "type" : "article-journal" }, "uris" : [ "http://www.mendeley.com/documents/?uuid=7e0738a6-4a21-4f04-8752-676153384766" ] } ], "mendeley" : { "formattedCitation" : "(Field et al., 2012)", "plainTextFormattedCitation" : "(Field et al., 2012)", "previouslyFormattedCitation" : "(Field et al., 2012)" }, "properties" : { "noteIndex" : 0 }, "schema" : "https://github.com/citation-style-language/schema/raw/master/csl-citation.json" }</w:instrText>
      </w:r>
      <w:r w:rsidR="008E1777">
        <w:fldChar w:fldCharType="separate"/>
      </w:r>
      <w:r w:rsidR="008E1777" w:rsidRPr="008E1777">
        <w:rPr>
          <w:noProof/>
        </w:rPr>
        <w:t>(Field et al., 2012)</w:t>
      </w:r>
      <w:r w:rsidR="008E1777">
        <w:fldChar w:fldCharType="end"/>
      </w:r>
      <w:r w:rsidRPr="0068798B">
        <w:t>.</w:t>
      </w:r>
      <w:r w:rsidR="00571027">
        <w:t xml:space="preserve"> </w:t>
      </w:r>
    </w:p>
    <w:p w14:paraId="2A9E7CCC" w14:textId="77777777" w:rsidR="00F5136B" w:rsidRPr="0068798B" w:rsidRDefault="00F5136B" w:rsidP="00A55DE4">
      <w:pPr>
        <w:ind w:left="360" w:firstLine="360"/>
      </w:pPr>
    </w:p>
    <w:p w14:paraId="133D5A34" w14:textId="6CC96947" w:rsidR="00F95216" w:rsidRDefault="00F5136B" w:rsidP="00A55DE4">
      <w:pPr>
        <w:ind w:left="360"/>
      </w:pPr>
      <w:r w:rsidRPr="0068798B">
        <w:t xml:space="preserve">The tubes </w:t>
      </w:r>
      <w:r w:rsidR="000D5F90">
        <w:t xml:space="preserve">for measuring gross deposition </w:t>
      </w:r>
      <w:r w:rsidRPr="0068798B">
        <w:t xml:space="preserve">are constructed from </w:t>
      </w:r>
      <w:r w:rsidR="000D33A1" w:rsidRPr="0068798B">
        <w:t xml:space="preserve">2” </w:t>
      </w:r>
      <w:r w:rsidR="002377BC" w:rsidRPr="0068798B">
        <w:t>PVC pipe</w:t>
      </w:r>
      <w:r w:rsidR="005F07A8">
        <w:t xml:space="preserve"> with an end cap</w:t>
      </w:r>
      <w:r w:rsidR="002377BC" w:rsidRPr="0068798B">
        <w:t>.</w:t>
      </w:r>
      <w:r w:rsidR="00571027">
        <w:t xml:space="preserve"> </w:t>
      </w:r>
      <w:r w:rsidRPr="0068798B">
        <w:t xml:space="preserve">SedPods </w:t>
      </w:r>
      <w:r w:rsidR="000D5F90">
        <w:t xml:space="preserve">for measuring net deposition </w:t>
      </w:r>
      <w:r w:rsidR="002377BC" w:rsidRPr="0068798B">
        <w:t>are constructed from</w:t>
      </w:r>
      <w:r w:rsidR="005F07A8">
        <w:t xml:space="preserve"> 6-inch diameter PVC pipe filled with</w:t>
      </w:r>
      <w:r w:rsidR="002377BC" w:rsidRPr="0068798B">
        <w:t xml:space="preserve"> concrete</w:t>
      </w:r>
      <w:r w:rsidRPr="0068798B">
        <w:t>.</w:t>
      </w:r>
      <w:r w:rsidR="002377BC" w:rsidRPr="0068798B">
        <w:t xml:space="preserve"> </w:t>
      </w:r>
      <w:r w:rsidR="005F07A8">
        <w:t>The concrete is poured on rough plywood to give it</w:t>
      </w:r>
      <w:r w:rsidR="002377BC" w:rsidRPr="0068798B">
        <w:t xml:space="preserve"> </w:t>
      </w:r>
      <w:r w:rsidR="005F07A8">
        <w:t>t</w:t>
      </w:r>
      <w:r w:rsidR="005F07A8" w:rsidRPr="0068798B">
        <w:t xml:space="preserve">exture </w:t>
      </w:r>
      <w:r w:rsidR="005F07A8">
        <w:t>t</w:t>
      </w:r>
      <w:r w:rsidR="000D5F90">
        <w:t>hat</w:t>
      </w:r>
      <w:r w:rsidR="005F07A8" w:rsidRPr="0068798B">
        <w:t xml:space="preserve"> </w:t>
      </w:r>
      <w:r w:rsidR="005F07A8">
        <w:t>approximate</w:t>
      </w:r>
      <w:r w:rsidR="000D5F90">
        <w:t>s</w:t>
      </w:r>
      <w:r w:rsidR="005F07A8" w:rsidRPr="0068798B">
        <w:t xml:space="preserve"> the</w:t>
      </w:r>
      <w:r w:rsidR="005F07A8">
        <w:t xml:space="preserve"> rough</w:t>
      </w:r>
      <w:r w:rsidR="005F07A8" w:rsidRPr="0068798B">
        <w:t xml:space="preserve"> texture of </w:t>
      </w:r>
      <w:r w:rsidR="008C67AF">
        <w:t xml:space="preserve">a </w:t>
      </w:r>
      <w:r w:rsidR="005F07A8" w:rsidRPr="0068798B">
        <w:t xml:space="preserve">coral </w:t>
      </w:r>
      <w:r w:rsidR="008C67AF">
        <w:t>colony</w:t>
      </w:r>
      <w:r w:rsidR="005F07A8" w:rsidRPr="0068798B">
        <w:t>.</w:t>
      </w:r>
      <w:r w:rsidR="005F07A8">
        <w:t xml:space="preserve"> </w:t>
      </w:r>
      <w:r w:rsidRPr="0068798B">
        <w:t>S</w:t>
      </w:r>
      <w:r w:rsidR="008E1777">
        <w:t>ediment wa</w:t>
      </w:r>
      <w:r w:rsidR="002377BC" w:rsidRPr="0068798B">
        <w:t>s collected monthly by trained SCUBA divers</w:t>
      </w:r>
      <w:r w:rsidR="005F07A8">
        <w:t>, and analyzed in the laboratory for sediment weight, grain size, and composition</w:t>
      </w:r>
      <w:r w:rsidR="002377BC" w:rsidRPr="0068798B">
        <w:t>.</w:t>
      </w:r>
      <w:r w:rsidR="00571027">
        <w:t xml:space="preserve"> </w:t>
      </w:r>
      <w:r w:rsidR="002377BC" w:rsidRPr="0068798B">
        <w:t>Details on sediment collection are in</w:t>
      </w:r>
      <w:r w:rsidR="008E1777">
        <w:t xml:space="preserve"> </w:t>
      </w:r>
      <w:r w:rsidR="008E1777">
        <w:fldChar w:fldCharType="begin" w:fldLock="1"/>
      </w:r>
      <w:r w:rsidR="008E1777">
        <w:instrText>ADDIN CSL_CITATION { "citationItems" : [ { "id" : "ITEM-1", "itemData" : { "author" : [ { "dropping-particle" : "", "family" : "Messina", "given" : "Alex T.", "non-dropping-particle" : "", "parse-names" : false, "suffix" : "" }, { "dropping-particle" : "", "family" : "Biggs", "given" : "Trent W.", "non-dropping-particle" : "", "parse-names" : false, "suffix" : "" } ], "id" : "ITEM-1", "issued" : { "date-parts" : [ [ "2013" ] ] }, "publisher" : "San Diego State University", "title" : "Quality Assurance Plan Protocol for sediment monitoring in Faga'alu, American Samoa", "type" : "article" }, "uris" : [ "http://www.mendeley.com/documents/?uuid=c87c63e7-2065-436a-a18f-99785fb2a8fc" ] } ], "mendeley" : { "formattedCitation" : "(Messina and Biggs, 2013)", "plainTextFormattedCitation" : "(Messina and Biggs, 2013)", "previouslyFormattedCitation" : "(Messina and Biggs, 2013)" }, "properties" : { "noteIndex" : 0 }, "schema" : "https://github.com/citation-style-language/schema/raw/master/csl-citation.json" }</w:instrText>
      </w:r>
      <w:r w:rsidR="008E1777">
        <w:fldChar w:fldCharType="separate"/>
      </w:r>
      <w:r w:rsidR="008E1777" w:rsidRPr="008E1777">
        <w:rPr>
          <w:noProof/>
        </w:rPr>
        <w:t>(Messina and Biggs, 2013)</w:t>
      </w:r>
      <w:r w:rsidR="008E1777">
        <w:fldChar w:fldCharType="end"/>
      </w:r>
      <w:r w:rsidR="002377BC" w:rsidRPr="0068798B">
        <w:t>.</w:t>
      </w:r>
    </w:p>
    <w:p w14:paraId="1D266CB6" w14:textId="33BA26B4" w:rsidR="00F5136B" w:rsidRPr="0068798B" w:rsidRDefault="00F5136B" w:rsidP="00A55DE4">
      <w:pPr>
        <w:ind w:left="360"/>
      </w:pPr>
    </w:p>
    <w:p w14:paraId="4ACF7160" w14:textId="0A27404C" w:rsidR="00F95216" w:rsidRPr="0068798B" w:rsidRDefault="00F95216" w:rsidP="00F95216">
      <w:pPr>
        <w:pBdr>
          <w:top w:val="single" w:sz="4" w:space="1" w:color="auto"/>
          <w:left w:val="single" w:sz="4" w:space="4" w:color="auto"/>
          <w:bottom w:val="single" w:sz="4" w:space="1" w:color="auto"/>
          <w:right w:val="single" w:sz="4" w:space="4" w:color="auto"/>
        </w:pBdr>
        <w:rPr>
          <w:i/>
        </w:rPr>
      </w:pPr>
      <w:r>
        <w:rPr>
          <w:i/>
        </w:rPr>
        <w:t>Key metric:</w:t>
      </w:r>
      <w:r w:rsidR="00571027">
        <w:rPr>
          <w:i/>
        </w:rPr>
        <w:t xml:space="preserve"> </w:t>
      </w:r>
      <w:r>
        <w:rPr>
          <w:i/>
        </w:rPr>
        <w:t>Sediment composition</w:t>
      </w:r>
      <w:r w:rsidRPr="0068798B">
        <w:rPr>
          <w:i/>
        </w:rPr>
        <w:t xml:space="preserve"> </w:t>
      </w:r>
      <w:r>
        <w:rPr>
          <w:i/>
        </w:rPr>
        <w:t xml:space="preserve">and accumulation rates </w:t>
      </w:r>
      <w:r w:rsidRPr="0068798B">
        <w:rPr>
          <w:i/>
        </w:rPr>
        <w:t>in tubes and on SedPods</w:t>
      </w:r>
    </w:p>
    <w:p w14:paraId="48356CEE" w14:textId="77777777" w:rsidR="00F5136B" w:rsidRPr="0068798B" w:rsidRDefault="00F5136B" w:rsidP="00F95216"/>
    <w:p w14:paraId="44A0CFBC" w14:textId="38040768" w:rsidR="005759AA" w:rsidRDefault="005759AA" w:rsidP="005759AA">
      <w:pPr>
        <w:pStyle w:val="Heading4"/>
      </w:pPr>
      <w:r w:rsidRPr="006645DC">
        <w:t>Analysis for impact assessment:</w:t>
      </w:r>
      <w:r w:rsidR="00571027">
        <w:t xml:space="preserve"> </w:t>
      </w:r>
    </w:p>
    <w:p w14:paraId="6C7DC2CE" w14:textId="5BA067EA" w:rsidR="00A55DE4" w:rsidRPr="00A55DE4" w:rsidRDefault="00A55DE4" w:rsidP="00A55DE4">
      <w:pPr>
        <w:ind w:left="360"/>
      </w:pPr>
      <w:r w:rsidRPr="000F28A8">
        <w:rPr>
          <w:rStyle w:val="Heading5Char"/>
        </w:rPr>
        <w:t>Rationale:</w:t>
      </w:r>
      <w:r w:rsidR="00571027">
        <w:t xml:space="preserve"> </w:t>
      </w:r>
    </w:p>
    <w:p w14:paraId="684E4100" w14:textId="69501584" w:rsidR="00E254CC" w:rsidRDefault="00F5136B" w:rsidP="00A55DE4">
      <w:pPr>
        <w:ind w:left="360"/>
      </w:pPr>
      <w:r w:rsidRPr="0068798B">
        <w:t>The impact of sediment on coral may depend on the sediment size, and the fraction of the sediment that is terrestrial v</w:t>
      </w:r>
      <w:r w:rsidR="002D7D3F">
        <w:t>ersus</w:t>
      </w:r>
      <w:r w:rsidRPr="0068798B">
        <w:t xml:space="preserve"> marine in origin</w:t>
      </w:r>
      <w:r w:rsidR="000A22E5">
        <w:t xml:space="preserve"> </w:t>
      </w:r>
      <w:r w:rsidR="000A22E5">
        <w:fldChar w:fldCharType="begin" w:fldLock="1"/>
      </w:r>
      <w:r w:rsidR="00F6038F">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rsidR="000A22E5">
        <w:fldChar w:fldCharType="separate"/>
      </w:r>
      <w:r w:rsidR="000A22E5" w:rsidRPr="000A22E5">
        <w:rPr>
          <w:noProof/>
        </w:rPr>
        <w:t>(Erftemeijer et al., 2012)</w:t>
      </w:r>
      <w:r w:rsidR="000A22E5">
        <w:fldChar w:fldCharType="end"/>
      </w:r>
      <w:r w:rsidRPr="0068798B">
        <w:t xml:space="preserve">. </w:t>
      </w:r>
      <w:r w:rsidR="008E1777">
        <w:t>T</w:t>
      </w:r>
      <w:r w:rsidR="00E254CC" w:rsidRPr="0068798B">
        <w:t>he fine f</w:t>
      </w:r>
      <w:r w:rsidR="00C92113">
        <w:t>r</w:t>
      </w:r>
      <w:r w:rsidR="00E254CC" w:rsidRPr="0068798B">
        <w:t xml:space="preserve">action can be determined with simple </w:t>
      </w:r>
      <w:r w:rsidR="008E1777">
        <w:t>sieves in the laboratory</w:t>
      </w:r>
      <w:r w:rsidR="00E254CC" w:rsidRPr="0068798B">
        <w:t>, but the methods must be followed very carefully to be consistent with other results.</w:t>
      </w:r>
      <w:r w:rsidR="00571027">
        <w:t xml:space="preserve"> </w:t>
      </w:r>
      <w:r w:rsidR="003827EB" w:rsidRPr="0068798B">
        <w:t xml:space="preserve">The terrestrial fraction is determined using combustion of the calcium carbonate in an oven (see </w:t>
      </w:r>
      <w:r w:rsidR="008E1777">
        <w:fldChar w:fldCharType="begin" w:fldLock="1"/>
      </w:r>
      <w:r w:rsidR="008E1777">
        <w:instrText>ADDIN CSL_CITATION { "citationItems" : [ { "id" : "ITEM-1", "itemData" : { "author" : [ { "dropping-particle" : "", "family" : "Messina", "given" : "Alex T.", "non-dropping-particle" : "", "parse-names" : false, "suffix" : "" }, { "dropping-particle" : "", "family" : "Biggs", "given" : "Trent W.", "non-dropping-particle" : "", "parse-names" : false, "suffix" : "" } ], "id" : "ITEM-1", "issued" : { "date-parts" : [ [ "2013" ] ] }, "publisher" : "San Diego State University", "title" : "Quality Assurance Plan Protocol for sediment monitoring in Faga'alu, American Samoa", "type" : "article" }, "uris" : [ "http://www.mendeley.com/documents/?uuid=c87c63e7-2065-436a-a18f-99785fb2a8fc" ] } ], "mendeley" : { "formattedCitation" : "(Messina and Biggs, 2013)", "manualFormatting" : "Messina and Biggs (2013)", "plainTextFormattedCitation" : "(Messina and Biggs, 2013)", "previouslyFormattedCitation" : "(Messina and Biggs, 2013)" }, "properties" : { "noteIndex" : 0 }, "schema" : "https://github.com/citation-style-language/schema/raw/master/csl-citation.json" }</w:instrText>
      </w:r>
      <w:r w:rsidR="008E1777">
        <w:fldChar w:fldCharType="separate"/>
      </w:r>
      <w:r w:rsidR="008E1777">
        <w:rPr>
          <w:noProof/>
        </w:rPr>
        <w:t>Messina and Biggs (</w:t>
      </w:r>
      <w:r w:rsidR="008E1777" w:rsidRPr="008E1777">
        <w:rPr>
          <w:noProof/>
        </w:rPr>
        <w:t>2013)</w:t>
      </w:r>
      <w:r w:rsidR="008E1777">
        <w:fldChar w:fldCharType="end"/>
      </w:r>
      <w:r w:rsidR="003827EB" w:rsidRPr="0068798B">
        <w:t xml:space="preserve"> for details).</w:t>
      </w:r>
    </w:p>
    <w:p w14:paraId="6E26477F" w14:textId="77777777" w:rsidR="00A55DE4" w:rsidRPr="008318A7" w:rsidRDefault="00A55DE4" w:rsidP="00A55DE4">
      <w:pPr>
        <w:pStyle w:val="Heading5"/>
        <w:ind w:firstLine="360"/>
      </w:pPr>
      <w:r w:rsidRPr="008318A7">
        <w:t xml:space="preserve">Method in Faga’alu: </w:t>
      </w:r>
    </w:p>
    <w:p w14:paraId="4E88816C" w14:textId="4B3B75AA" w:rsidR="00A55DE4" w:rsidRDefault="00A55DE4" w:rsidP="00A55DE4">
      <w:pPr>
        <w:ind w:left="360"/>
      </w:pPr>
      <w:r>
        <w:t xml:space="preserve">Sediment collected in simple tubes and SedPods was sieved in a lab at ASCC to determine the fine and coarse fractions. The samples were dried, weighed and shipped to SDSU for further composition analysis. The combustion method was used to determine the fraction of the collected </w:t>
      </w:r>
      <w:r w:rsidR="008E1777">
        <w:t>sediment</w:t>
      </w:r>
      <w:r>
        <w:t xml:space="preserve"> that was organic, carbonate, and terrestrial in origin.</w:t>
      </w:r>
    </w:p>
    <w:p w14:paraId="77065F03" w14:textId="77777777" w:rsidR="007C0167" w:rsidRPr="0068798B" w:rsidRDefault="007C0167"/>
    <w:p w14:paraId="4A77FF95" w14:textId="77777777" w:rsidR="0027042B" w:rsidRPr="0068798B" w:rsidRDefault="0027042B" w:rsidP="000F28A8">
      <w:pPr>
        <w:pStyle w:val="Heading2"/>
      </w:pPr>
      <w:r w:rsidRPr="0068798B">
        <w:t xml:space="preserve">Baseline </w:t>
      </w:r>
      <w:commentRangeStart w:id="25"/>
      <w:commentRangeStart w:id="26"/>
      <w:r w:rsidRPr="0068798B">
        <w:t>values</w:t>
      </w:r>
      <w:commentRangeEnd w:id="25"/>
      <w:r w:rsidR="00681D86">
        <w:rPr>
          <w:rStyle w:val="CommentReference"/>
        </w:rPr>
        <w:commentReference w:id="25"/>
      </w:r>
      <w:commentRangeEnd w:id="26"/>
      <w:r w:rsidR="00C85DF5">
        <w:rPr>
          <w:rStyle w:val="CommentReference"/>
        </w:rPr>
        <w:commentReference w:id="26"/>
      </w:r>
    </w:p>
    <w:p w14:paraId="7894DCF4" w14:textId="56F89067" w:rsidR="00A33AC3" w:rsidRPr="0068798B" w:rsidRDefault="003F1145" w:rsidP="000F28A8">
      <w:pPr>
        <w:pStyle w:val="Heading3"/>
      </w:pPr>
      <w:r>
        <w:t>SEDIMENT LOADING FROM FAGA’ALU STREAM</w:t>
      </w:r>
      <w:r w:rsidR="00A33AC3" w:rsidRPr="0068798B">
        <w:t>:</w:t>
      </w:r>
    </w:p>
    <w:p w14:paraId="01ED7714" w14:textId="66BE1AFA" w:rsidR="00A15390" w:rsidRPr="0068798B" w:rsidRDefault="002D05BE" w:rsidP="00781AE7">
      <w:pPr>
        <w:ind w:firstLine="720"/>
      </w:pPr>
      <w:r w:rsidRPr="0068798B">
        <w:t>At Faga’alu,</w:t>
      </w:r>
      <w:r>
        <w:t xml:space="preserve"> particularly in 2012,</w:t>
      </w:r>
      <w:r w:rsidRPr="0068798B">
        <w:t xml:space="preserve"> some high sediment concentrations were observed during </w:t>
      </w:r>
      <w:r>
        <w:t>non-storm conditions due to 1) consistent flow of groundwater from an excavated rock face over the quarry haul roads, 2) aggregate washing operations at the quarry</w:t>
      </w:r>
      <w:r w:rsidRPr="0068798B">
        <w:t>,</w:t>
      </w:r>
      <w:r>
        <w:t xml:space="preserve"> and 3) small storms that washed sediment from the quarry into the stream but did not cause a significant rise in stream level. Data from 2014 show</w:t>
      </w:r>
      <w:r w:rsidRPr="0068798B">
        <w:t xml:space="preserve"> that this situation has been addressed through management at the quarry</w:t>
      </w:r>
      <w:r>
        <w:t>, including groundwater diversion drainage and gravel cover over the quarry grounds.</w:t>
      </w:r>
      <w:r w:rsidR="00571027">
        <w:t xml:space="preserve"> </w:t>
      </w:r>
      <w:r w:rsidR="006A21A7" w:rsidRPr="0068798B">
        <w:t xml:space="preserve">Both </w:t>
      </w:r>
      <w:r w:rsidR="00E34CAB">
        <w:t xml:space="preserve">construction and washing </w:t>
      </w:r>
      <w:r w:rsidR="006A21A7" w:rsidRPr="0068798B">
        <w:t>activities have since stopped, and high concentrations are no longer</w:t>
      </w:r>
      <w:r>
        <w:t xml:space="preserve"> observed between storms, with few</w:t>
      </w:r>
      <w:r w:rsidR="006A21A7" w:rsidRPr="0068798B">
        <w:t xml:space="preserve"> exceptions (see </w:t>
      </w:r>
      <w:r w:rsidR="00E34CAB">
        <w:t>FG2</w:t>
      </w:r>
      <w:r w:rsidR="006A21A7" w:rsidRPr="0068798B">
        <w:t xml:space="preserve"> </w:t>
      </w:r>
      <w:r w:rsidR="00E34CAB">
        <w:t xml:space="preserve">in </w:t>
      </w:r>
      <w:r w:rsidR="006A21A7" w:rsidRPr="0068798B">
        <w:t>2014</w:t>
      </w:r>
      <w:r w:rsidR="00E34CAB">
        <w:t xml:space="preserve"> in </w:t>
      </w:r>
      <w:r w:rsidR="00A86E55">
        <w:fldChar w:fldCharType="begin"/>
      </w:r>
      <w:r w:rsidR="00A86E55">
        <w:instrText xml:space="preserve"> REF _Ref423527000 \h </w:instrText>
      </w:r>
      <w:r w:rsidR="00A86E55">
        <w:fldChar w:fldCharType="separate"/>
      </w:r>
      <w:r w:rsidR="005D64E3">
        <w:t xml:space="preserve">Figure </w:t>
      </w:r>
      <w:r w:rsidR="005D64E3">
        <w:rPr>
          <w:noProof/>
        </w:rPr>
        <w:t>8</w:t>
      </w:r>
      <w:r w:rsidR="00A86E55">
        <w:fldChar w:fldCharType="end"/>
      </w:r>
      <w:r w:rsidR="006A21A7" w:rsidRPr="0068798B">
        <w:t>).</w:t>
      </w:r>
    </w:p>
    <w:p w14:paraId="6417C410" w14:textId="77777777" w:rsidR="00620B6F" w:rsidRDefault="00620B6F" w:rsidP="00620B6F">
      <w:pPr>
        <w:keepNext/>
      </w:pPr>
      <w:r>
        <w:rPr>
          <w:rFonts w:ascii="Times New Roman" w:hAnsi="Times New Roman"/>
          <w:noProof/>
        </w:rPr>
        <w:lastRenderedPageBreak/>
        <w:drawing>
          <wp:inline distT="0" distB="0" distL="0" distR="0" wp14:anchorId="11863DEC" wp14:editId="660232DD">
            <wp:extent cx="5943600" cy="2228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ater discharge vs Sediment concentrati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14:paraId="7EC97479" w14:textId="2F1B99FD" w:rsidR="00620B6F" w:rsidRPr="000E709A" w:rsidRDefault="00620B6F" w:rsidP="00620B6F">
      <w:pPr>
        <w:pStyle w:val="Caption"/>
        <w:rPr>
          <w:rFonts w:ascii="Times New Roman" w:hAnsi="Times New Roman"/>
        </w:rPr>
      </w:pPr>
      <w:bookmarkStart w:id="27" w:name="_Ref423527000"/>
      <w:bookmarkStart w:id="28" w:name="_Toc423528344"/>
      <w:bookmarkStart w:id="29" w:name="_Toc423606546"/>
      <w:r>
        <w:t xml:space="preserve">Figure </w:t>
      </w:r>
      <w:fldSimple w:instr=" SEQ Figure \* ARABIC ">
        <w:r w:rsidR="005D64E3">
          <w:rPr>
            <w:noProof/>
          </w:rPr>
          <w:t>8</w:t>
        </w:r>
      </w:fldSimple>
      <w:bookmarkEnd w:id="27"/>
      <w:r>
        <w:t xml:space="preserve">. </w:t>
      </w:r>
      <w:r w:rsidRPr="00CC52AB">
        <w:t>Discharge (Q) versus suspended s</w:t>
      </w:r>
      <w:r w:rsidR="001D6A29">
        <w:t>ediment concentration (SSC</w:t>
      </w:r>
      <w:r w:rsidRPr="00CC52AB">
        <w:t>) at the (a) forest, (b) quarry, and (c) village sites. The box in (b) highlights where SSC was high during low streamflow, downstream of the quarry, and then slightly diluted downstream n</w:t>
      </w:r>
      <w:r>
        <w:t>ear the hospital (c). These were notably absent from the forest site (a), and are hypothesized to be caused by activities at the quarry that ceased after 2012, i.e. washing sediment from the crushed aggregate during non-storm periods, and remediation of groundwater flow eroding sediment from haul surfaces.</w:t>
      </w:r>
      <w:bookmarkEnd w:id="28"/>
      <w:bookmarkEnd w:id="29"/>
    </w:p>
    <w:p w14:paraId="6076F0A1" w14:textId="61D5FB8B" w:rsidR="00A15390" w:rsidRPr="0068798B" w:rsidRDefault="00A15390" w:rsidP="00781AE7">
      <w:pPr>
        <w:ind w:firstLine="720"/>
      </w:pPr>
      <w:r w:rsidRPr="0068798B">
        <w:t>The scatter in the Q-SSC relationship (</w:t>
      </w:r>
      <w:r w:rsidR="00A86E55">
        <w:fldChar w:fldCharType="begin"/>
      </w:r>
      <w:r w:rsidR="00A86E55">
        <w:instrText xml:space="preserve"> REF _Ref423527000 \h </w:instrText>
      </w:r>
      <w:r w:rsidR="00A86E55">
        <w:fldChar w:fldCharType="separate"/>
      </w:r>
      <w:r w:rsidR="005D64E3">
        <w:t xml:space="preserve">Figure </w:t>
      </w:r>
      <w:r w:rsidR="005D64E3">
        <w:rPr>
          <w:noProof/>
        </w:rPr>
        <w:t>8</w:t>
      </w:r>
      <w:r w:rsidR="00A86E55">
        <w:fldChar w:fldCharType="end"/>
      </w:r>
      <w:r w:rsidR="002D05BE">
        <w:t>) means that it is not an ideal method</w:t>
      </w:r>
      <w:r w:rsidRPr="0068798B">
        <w:t xml:space="preserve"> to determine the success of management activities.</w:t>
      </w:r>
      <w:r w:rsidR="00571027">
        <w:t xml:space="preserve"> </w:t>
      </w:r>
      <w:r w:rsidRPr="0068798B">
        <w:t>Instead, a regular relationship</w:t>
      </w:r>
      <w:r w:rsidR="002D05BE">
        <w:t xml:space="preserve"> was found</w:t>
      </w:r>
      <w:r w:rsidRPr="0068798B">
        <w:t xml:space="preserve"> between total storm sediment </w:t>
      </w:r>
      <w:r w:rsidR="001D6A29">
        <w:t>yield (SSY</w:t>
      </w:r>
      <w:r w:rsidR="001D6A29" w:rsidRPr="001D6A29">
        <w:rPr>
          <w:vertAlign w:val="subscript"/>
        </w:rPr>
        <w:t>EV</w:t>
      </w:r>
      <w:r w:rsidR="001D6A29">
        <w:t>)</w:t>
      </w:r>
      <w:r w:rsidRPr="0068798B">
        <w:t xml:space="preserve"> and </w:t>
      </w:r>
      <w:r w:rsidR="001D6A29">
        <w:t xml:space="preserve">several storm metrics including </w:t>
      </w:r>
      <w:r w:rsidRPr="0068798B">
        <w:t xml:space="preserve">total storm rainfall, total </w:t>
      </w:r>
      <w:r w:rsidR="002D05BE">
        <w:t>discharge</w:t>
      </w:r>
      <w:r w:rsidRPr="0068798B">
        <w:t xml:space="preserve">, and peak </w:t>
      </w:r>
      <w:r w:rsidR="002D05BE">
        <w:t>discharge</w:t>
      </w:r>
      <w:r w:rsidRPr="0068798B">
        <w:t xml:space="preserve"> (Qpeak) (</w:t>
      </w:r>
      <w:r w:rsidR="00A86E55">
        <w:fldChar w:fldCharType="begin"/>
      </w:r>
      <w:r w:rsidR="00A86E55">
        <w:instrText xml:space="preserve"> REF _Ref423526784 \h </w:instrText>
      </w:r>
      <w:r w:rsidR="00A86E55">
        <w:fldChar w:fldCharType="separate"/>
      </w:r>
      <w:r w:rsidR="005D64E3">
        <w:t xml:space="preserve">Figure </w:t>
      </w:r>
      <w:r w:rsidR="005D64E3">
        <w:rPr>
          <w:noProof/>
        </w:rPr>
        <w:t>9</w:t>
      </w:r>
      <w:r w:rsidR="00A86E55">
        <w:fldChar w:fldCharType="end"/>
      </w:r>
      <w:r w:rsidR="00A86E55">
        <w:t>).</w:t>
      </w:r>
      <w:r w:rsidR="001D6A29">
        <w:t xml:space="preserve"> </w:t>
      </w:r>
      <w:r w:rsidR="001D6A29" w:rsidRPr="001D6A29">
        <w:rPr>
          <w:i/>
        </w:rPr>
        <w:t>The best relationship was found with Qpeak, which</w:t>
      </w:r>
      <w:r w:rsidRPr="001D6A29">
        <w:rPr>
          <w:i/>
        </w:rPr>
        <w:t xml:space="preserve"> can be used to estimate the pre-mitigation</w:t>
      </w:r>
      <w:r w:rsidR="001D6A29">
        <w:rPr>
          <w:i/>
        </w:rPr>
        <w:t xml:space="preserve"> sediment load, and compare</w:t>
      </w:r>
      <w:r w:rsidRPr="001D6A29">
        <w:rPr>
          <w:i/>
        </w:rPr>
        <w:t xml:space="preserve"> to future measurements to</w:t>
      </w:r>
      <w:r w:rsidRPr="0068798B">
        <w:rPr>
          <w:i/>
        </w:rPr>
        <w:t xml:space="preserve"> quantify the impact of management on sediment mitigation.</w:t>
      </w:r>
    </w:p>
    <w:p w14:paraId="4DBEA182" w14:textId="77777777" w:rsidR="00550A10" w:rsidRDefault="00550A10">
      <w:pPr>
        <w:rPr>
          <w:rFonts w:ascii="Times New Roman" w:hAnsi="Times New Roman"/>
        </w:rPr>
      </w:pPr>
    </w:p>
    <w:p w14:paraId="32BB51E5" w14:textId="77777777" w:rsidR="000E709A" w:rsidRDefault="005F07A8" w:rsidP="000E709A">
      <w:pPr>
        <w:keepNext/>
      </w:pPr>
      <w:r>
        <w:rPr>
          <w:rFonts w:ascii="Times New Roman" w:hAnsi="Times New Roman"/>
          <w:noProof/>
        </w:rPr>
        <w:lastRenderedPageBreak/>
        <w:drawing>
          <wp:inline distT="0" distB="0" distL="0" distR="0" wp14:anchorId="3D259C9E" wp14:editId="66F64152">
            <wp:extent cx="5943600" cy="445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SY Models AL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DDEBA4E" w14:textId="7AAFF55C" w:rsidR="000F28A8" w:rsidRPr="000E709A" w:rsidRDefault="000E709A" w:rsidP="000E709A">
      <w:pPr>
        <w:pStyle w:val="Caption"/>
        <w:rPr>
          <w:rFonts w:ascii="Times New Roman" w:hAnsi="Times New Roman"/>
        </w:rPr>
      </w:pPr>
      <w:bookmarkStart w:id="30" w:name="_Ref423526784"/>
      <w:bookmarkStart w:id="31" w:name="_Toc423528345"/>
      <w:bookmarkStart w:id="32" w:name="_Toc423606547"/>
      <w:r>
        <w:t xml:space="preserve">Figure </w:t>
      </w:r>
      <w:fldSimple w:instr=" SEQ Figure \* ARABIC ">
        <w:r w:rsidR="005D64E3">
          <w:rPr>
            <w:noProof/>
          </w:rPr>
          <w:t>9</w:t>
        </w:r>
      </w:fldSimple>
      <w:bookmarkEnd w:id="30"/>
      <w:r>
        <w:t xml:space="preserve">. </w:t>
      </w:r>
      <w:r w:rsidRPr="009570C8">
        <w:t xml:space="preserve">Storm event sediment yield (tons/km2) from the upper watershed (undisturbed forest, FG1 in </w:t>
      </w:r>
      <w:r w:rsidR="00A86E55">
        <w:fldChar w:fldCharType="begin"/>
      </w:r>
      <w:r w:rsidR="00A86E55">
        <w:instrText xml:space="preserve"> REF _Ref423526829 \h </w:instrText>
      </w:r>
      <w:r w:rsidR="00A86E55">
        <w:fldChar w:fldCharType="separate"/>
      </w:r>
      <w:r w:rsidR="005D64E3">
        <w:t xml:space="preserve">Figure </w:t>
      </w:r>
      <w:r w:rsidR="005D64E3">
        <w:rPr>
          <w:noProof/>
        </w:rPr>
        <w:t>7</w:t>
      </w:r>
      <w:r w:rsidR="00A86E55">
        <w:fldChar w:fldCharType="end"/>
      </w:r>
      <w:r w:rsidRPr="009570C8">
        <w:t xml:space="preserve">), and from the total watershed (including the quarry and village, FG3 in </w:t>
      </w:r>
      <w:r w:rsidR="00A86E55">
        <w:fldChar w:fldCharType="begin"/>
      </w:r>
      <w:r w:rsidR="00A86E55">
        <w:instrText xml:space="preserve"> REF _Ref423526829 \h </w:instrText>
      </w:r>
      <w:r w:rsidR="00A86E55">
        <w:fldChar w:fldCharType="separate"/>
      </w:r>
      <w:r w:rsidR="005D64E3">
        <w:t xml:space="preserve">Figure </w:t>
      </w:r>
      <w:r w:rsidR="005D64E3">
        <w:rPr>
          <w:noProof/>
        </w:rPr>
        <w:t>7</w:t>
      </w:r>
      <w:r w:rsidR="00A86E55">
        <w:fldChar w:fldCharType="end"/>
      </w:r>
      <w:r w:rsidRPr="009570C8">
        <w:t>), versus (a) rainfall, (b) rainfall erosivity, (c) event discharge, an</w:t>
      </w:r>
      <w:r>
        <w:t xml:space="preserve">d (d) event </w:t>
      </w:r>
      <w:r w:rsidRPr="00311CDB">
        <w:rPr>
          <w:sz w:val="20"/>
        </w:rPr>
        <w:t xml:space="preserve">peak discharge. </w:t>
      </w:r>
      <w:r>
        <w:rPr>
          <w:sz w:val="20"/>
        </w:rPr>
        <w:t>Each point represents the SSY for a single storm event.</w:t>
      </w:r>
      <w:r w:rsidR="00571027">
        <w:rPr>
          <w:sz w:val="20"/>
        </w:rPr>
        <w:t xml:space="preserve"> </w:t>
      </w:r>
      <w:r>
        <w:rPr>
          <w:sz w:val="20"/>
        </w:rPr>
        <w:t>SSY for</w:t>
      </w:r>
      <w:r w:rsidRPr="00311CDB">
        <w:rPr>
          <w:sz w:val="20"/>
        </w:rPr>
        <w:t xml:space="preserve"> the disturbed watershed is higher than for undisturbed </w:t>
      </w:r>
      <w:r>
        <w:rPr>
          <w:sz w:val="20"/>
        </w:rPr>
        <w:t>u</w:t>
      </w:r>
      <w:r w:rsidRPr="00311CDB">
        <w:rPr>
          <w:sz w:val="20"/>
        </w:rPr>
        <w:t>pper watershed, indicating human disturbance in the quarry and village has increased SSY</w:t>
      </w:r>
      <w:r>
        <w:rPr>
          <w:sz w:val="20"/>
          <w:vertAlign w:val="subscript"/>
        </w:rPr>
        <w:t>EV</w:t>
      </w:r>
      <w:r w:rsidRPr="00311CDB">
        <w:rPr>
          <w:sz w:val="20"/>
        </w:rPr>
        <w:t xml:space="preserve"> above natural levels. Qpeak (d) showed the best model fit (r</w:t>
      </w:r>
      <w:r w:rsidRPr="00311CDB">
        <w:rPr>
          <w:sz w:val="20"/>
          <w:vertAlign w:val="superscript"/>
        </w:rPr>
        <w:t>2</w:t>
      </w:r>
      <w:r w:rsidRPr="00311CDB">
        <w:rPr>
          <w:sz w:val="20"/>
        </w:rPr>
        <w:t xml:space="preserve"> = 0.79) for both the Upper and Total watersheds. This model can be used to predict pre-mitigation SSY and compare to post-mitigation SSY, illustrating the effectiveness of mitigation. By reducing SSY through mitigation at the quarry, SSY measured during storms post-mitigation should plot on the model for the </w:t>
      </w:r>
      <w:r>
        <w:rPr>
          <w:sz w:val="20"/>
        </w:rPr>
        <w:t>u</w:t>
      </w:r>
      <w:r w:rsidRPr="00311CDB">
        <w:rPr>
          <w:sz w:val="20"/>
        </w:rPr>
        <w:t>pper watershed, indicating SSY from the watershed is back to the natural baseline SSY</w:t>
      </w:r>
      <w:bookmarkEnd w:id="31"/>
      <w:bookmarkEnd w:id="32"/>
    </w:p>
    <w:p w14:paraId="049DF717" w14:textId="0861458C" w:rsidR="000F28A8" w:rsidRPr="00311CDB" w:rsidRDefault="003F1145" w:rsidP="000F28A8">
      <w:pPr>
        <w:pStyle w:val="Heading3"/>
      </w:pPr>
      <w:r>
        <w:t>SEDIMENTATION ON THE REEF</w:t>
      </w:r>
    </w:p>
    <w:p w14:paraId="3B1CDC09" w14:textId="5AFB642D" w:rsidR="00550A10" w:rsidRDefault="002D05BE" w:rsidP="00781AE7">
      <w:pPr>
        <w:ind w:firstLine="720"/>
      </w:pPr>
      <w:r>
        <w:t>Sediment accumulation in tubes and SedPods deployed on the reef reflected the water circulation patterns over the reef flat. Water circulation deflects sediment-rich waters from Faga’alu Stream outlet in the northwest corner of the Bay over the northern reef flat, constraining the impacts of sediment deposition to the northern reef and area surrounding the ava channel (</w:t>
      </w:r>
      <w:r>
        <w:fldChar w:fldCharType="begin"/>
      </w:r>
      <w:r>
        <w:instrText xml:space="preserve"> REF _Ref423604604 \h </w:instrText>
      </w:r>
      <w:r w:rsidR="00781AE7">
        <w:instrText xml:space="preserve"> \* MERGEFORMAT </w:instrText>
      </w:r>
      <w:r>
        <w:fldChar w:fldCharType="separate"/>
      </w:r>
      <w:r w:rsidR="005D64E3">
        <w:t xml:space="preserve">Figure </w:t>
      </w:r>
      <w:r w:rsidR="005D64E3">
        <w:rPr>
          <w:noProof/>
        </w:rPr>
        <w:t>10</w:t>
      </w:r>
      <w:r>
        <w:fldChar w:fldCharType="end"/>
      </w:r>
      <w:r>
        <w:t xml:space="preserve">). Both gross and net sediment accumulation, and the percent terrigenous follow this pattern. </w:t>
      </w:r>
    </w:p>
    <w:p w14:paraId="1A821FA9" w14:textId="77777777" w:rsidR="000E709A" w:rsidRDefault="009A214F" w:rsidP="000E709A">
      <w:pPr>
        <w:keepNext/>
      </w:pPr>
      <w:r>
        <w:rPr>
          <w:rFonts w:ascii="Times New Roman" w:hAnsi="Times New Roman"/>
          <w:noProof/>
        </w:rPr>
        <w:lastRenderedPageBreak/>
        <w:drawing>
          <wp:inline distT="0" distB="0" distL="0" distR="0" wp14:anchorId="1034E486" wp14:editId="582F9436">
            <wp:extent cx="5943600" cy="4112207"/>
            <wp:effectExtent l="0" t="0" r="0" b="3175"/>
            <wp:docPr id="2" name="Picture 2" descr="C:\Users\tbiggs\AppData\Local\Microsoft\Windows\Temporary Internet Files\Content.Outlook\63E67MGQ\SedPods_Mar201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biggs\AppData\Local\Microsoft\Windows\Temporary Internet Files\Content.Outlook\63E67MGQ\SedPods_Mar2014 (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112207"/>
                    </a:xfrm>
                    <a:prstGeom prst="rect">
                      <a:avLst/>
                    </a:prstGeom>
                    <a:noFill/>
                    <a:ln>
                      <a:noFill/>
                    </a:ln>
                  </pic:spPr>
                </pic:pic>
              </a:graphicData>
            </a:graphic>
          </wp:inline>
        </w:drawing>
      </w:r>
    </w:p>
    <w:p w14:paraId="5647B7FA" w14:textId="78A001BA" w:rsidR="009A214F" w:rsidRDefault="000E709A" w:rsidP="000E709A">
      <w:pPr>
        <w:pStyle w:val="Caption"/>
      </w:pPr>
      <w:bookmarkStart w:id="33" w:name="_Ref423604604"/>
      <w:bookmarkStart w:id="34" w:name="_Toc423528346"/>
      <w:bookmarkStart w:id="35" w:name="_Toc423606548"/>
      <w:r>
        <w:t xml:space="preserve">Figure </w:t>
      </w:r>
      <w:fldSimple w:instr=" SEQ Figure \* ARABIC ">
        <w:r w:rsidR="005D64E3">
          <w:rPr>
            <w:noProof/>
          </w:rPr>
          <w:t>10</w:t>
        </w:r>
      </w:fldSimple>
      <w:bookmarkEnd w:id="33"/>
      <w:r>
        <w:t xml:space="preserve">. </w:t>
      </w:r>
      <w:r w:rsidRPr="0085694B">
        <w:t>Map showing locations of co-located SedPods and tubes, and sample plots with amounts (circle size) and the organic, carbonate and terrestrial fractions, for one month of sedimentation in April 2014.</w:t>
      </w:r>
      <w:bookmarkEnd w:id="34"/>
      <w:r w:rsidR="002D05BE">
        <w:t xml:space="preserve"> Similar data was collected April 2014-April 2015 but not presented here.</w:t>
      </w:r>
      <w:bookmarkEnd w:id="35"/>
    </w:p>
    <w:p w14:paraId="38411962" w14:textId="4ACE8D30" w:rsidR="00680C11" w:rsidRPr="00680C11" w:rsidRDefault="00680C11" w:rsidP="00781AE7">
      <w:pPr>
        <w:ind w:firstLine="720"/>
      </w:pPr>
      <w:r>
        <w:t>Areas on the northern, and parts of the central reef, experience the highest chronic sediment stress, exceeding coral health thresholds in some months (</w:t>
      </w:r>
      <w:r>
        <w:fldChar w:fldCharType="begin"/>
      </w:r>
      <w:r>
        <w:instrText xml:space="preserve"> REF _Ref423604854 \h </w:instrText>
      </w:r>
      <w:r>
        <w:fldChar w:fldCharType="separate"/>
      </w:r>
      <w:r w:rsidR="005D64E3">
        <w:t xml:space="preserve">Figure </w:t>
      </w:r>
      <w:r w:rsidR="005D64E3">
        <w:rPr>
          <w:noProof/>
        </w:rPr>
        <w:t>11</w:t>
      </w:r>
      <w:r>
        <w:fldChar w:fldCharType="end"/>
      </w:r>
      <w:r>
        <w:t xml:space="preserve">). There is some evidence that gross sediment accumulation (in tubes) is correlated with precipitation, where precipitation can be understood as a proxy for sediment loading to the Bay. Further analysis is required, including a consideration of decreased sediment loading following the </w:t>
      </w:r>
      <w:r w:rsidR="001D6A29">
        <w:t>sediment mitigation actions</w:t>
      </w:r>
      <w:bookmarkStart w:id="36" w:name="_GoBack"/>
      <w:bookmarkEnd w:id="36"/>
      <w:r>
        <w:t xml:space="preserve"> at the quarry in September 2014, and monthly ocean circulation conditions.</w:t>
      </w:r>
    </w:p>
    <w:p w14:paraId="24B7A9AD" w14:textId="77777777" w:rsidR="000E709A" w:rsidRDefault="009A214F" w:rsidP="000E709A">
      <w:pPr>
        <w:keepNext/>
      </w:pPr>
      <w:r>
        <w:rPr>
          <w:rFonts w:ascii="Times New Roman" w:hAnsi="Times New Roman"/>
          <w:noProof/>
        </w:rPr>
        <w:lastRenderedPageBreak/>
        <w:drawing>
          <wp:inline distT="0" distB="0" distL="0" distR="0" wp14:anchorId="3455C9EA" wp14:editId="5A2FD7DE">
            <wp:extent cx="5543550" cy="33261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biggs\AppData\Local\Microsoft\Windows\Temporary Internet Files\Content.Outlook\63E67MGQ\SedTubes_over_time-coral stress thresholds (2).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544080" cy="3326448"/>
                    </a:xfrm>
                    <a:prstGeom prst="rect">
                      <a:avLst/>
                    </a:prstGeom>
                    <a:noFill/>
                    <a:ln>
                      <a:noFill/>
                    </a:ln>
                  </pic:spPr>
                </pic:pic>
              </a:graphicData>
            </a:graphic>
          </wp:inline>
        </w:drawing>
      </w:r>
    </w:p>
    <w:p w14:paraId="6FAA7640" w14:textId="62ED3648" w:rsidR="00550A10" w:rsidRPr="000E709A" w:rsidRDefault="000E709A" w:rsidP="000E709A">
      <w:pPr>
        <w:pStyle w:val="Caption"/>
        <w:rPr>
          <w:rFonts w:ascii="Times New Roman" w:hAnsi="Times New Roman"/>
        </w:rPr>
      </w:pPr>
      <w:bookmarkStart w:id="37" w:name="_Ref423604854"/>
      <w:bookmarkStart w:id="38" w:name="_Toc423528347"/>
      <w:bookmarkStart w:id="39" w:name="_Toc423606549"/>
      <w:r>
        <w:t xml:space="preserve">Figure </w:t>
      </w:r>
      <w:fldSimple w:instr=" SEQ Figure \* ARABIC ">
        <w:r w:rsidR="005D64E3">
          <w:rPr>
            <w:noProof/>
          </w:rPr>
          <w:t>11</w:t>
        </w:r>
      </w:fldSimple>
      <w:bookmarkEnd w:id="37"/>
      <w:r>
        <w:t xml:space="preserve">. </w:t>
      </w:r>
      <w:r w:rsidRPr="00634E84">
        <w:t>Time series of sediment accumulation in the tubes, March 2014-March 2015</w:t>
      </w:r>
      <w:commentRangeStart w:id="40"/>
      <w:r w:rsidRPr="00634E84">
        <w:t xml:space="preserve">. Health thresholds </w:t>
      </w:r>
      <w:commentRangeEnd w:id="40"/>
      <w:r>
        <w:rPr>
          <w:rStyle w:val="CommentReference"/>
          <w:rFonts w:eastAsia="Times New Roman" w:cs="Times New Roman"/>
          <w:b w:val="0"/>
          <w:bCs w:val="0"/>
          <w:color w:val="auto"/>
        </w:rPr>
        <w:commentReference w:id="40"/>
      </w:r>
      <w:r w:rsidRPr="00634E84">
        <w:t>vary by coral species but most sources agree sedimentation rates over 500 g/m2/day are usually lethal (Erftemeijer et al., 2012; Fabricius, 2005).</w:t>
      </w:r>
      <w:bookmarkEnd w:id="38"/>
      <w:bookmarkEnd w:id="39"/>
    </w:p>
    <w:p w14:paraId="798770CE" w14:textId="77777777" w:rsidR="007C0167" w:rsidRDefault="007C0167">
      <w:pPr>
        <w:rPr>
          <w:rFonts w:ascii="Times New Roman" w:hAnsi="Times New Roman"/>
        </w:rPr>
      </w:pPr>
    </w:p>
    <w:p w14:paraId="5BFF7CE7" w14:textId="370FBFF5" w:rsidR="00A07CB6" w:rsidRDefault="003F0049" w:rsidP="000F28A8">
      <w:pPr>
        <w:pStyle w:val="Heading2"/>
        <w:rPr>
          <w:rFonts w:eastAsiaTheme="minorEastAsia"/>
        </w:rPr>
      </w:pPr>
      <w:r w:rsidRPr="000F60C1">
        <w:rPr>
          <w:rFonts w:eastAsiaTheme="minorEastAsia"/>
        </w:rPr>
        <w:t>Outlook:</w:t>
      </w:r>
      <w:r w:rsidR="00571027">
        <w:rPr>
          <w:rFonts w:eastAsiaTheme="minorEastAsia"/>
        </w:rPr>
        <w:t xml:space="preserve"> </w:t>
      </w:r>
      <w:r w:rsidR="00A07CB6" w:rsidRPr="000F60C1">
        <w:rPr>
          <w:rFonts w:eastAsiaTheme="minorEastAsia"/>
        </w:rPr>
        <w:t>Anticipated changes due to mitigation activities</w:t>
      </w:r>
    </w:p>
    <w:p w14:paraId="6102C42C" w14:textId="77777777" w:rsidR="00A55DE4" w:rsidRDefault="00A55DE4" w:rsidP="00A55DE4">
      <w:pPr>
        <w:rPr>
          <w:rFonts w:eastAsiaTheme="minorEastAsia"/>
        </w:rPr>
      </w:pPr>
    </w:p>
    <w:p w14:paraId="4B09C5F7" w14:textId="77777777" w:rsidR="00A55DE4" w:rsidRDefault="00A55DE4" w:rsidP="00A55DE4">
      <w:pPr>
        <w:pStyle w:val="Heading4"/>
      </w:pPr>
      <w:r w:rsidRPr="00C92113">
        <w:t>Continued monitoring recommendations</w:t>
      </w:r>
    </w:p>
    <w:p w14:paraId="50FC625B" w14:textId="39F03EC8" w:rsidR="00A55DE4" w:rsidRPr="0068798B" w:rsidRDefault="00A55DE4" w:rsidP="00781AE7">
      <w:pPr>
        <w:ind w:firstLine="720"/>
      </w:pPr>
      <w:r>
        <w:t>Based on the amount of scatter in the Qpeak-SSY</w:t>
      </w:r>
      <w:r>
        <w:rPr>
          <w:vertAlign w:val="subscript"/>
        </w:rPr>
        <w:t>EV</w:t>
      </w:r>
      <w:r>
        <w:t xml:space="preserve"> relationship (</w:t>
      </w:r>
      <w:r>
        <w:fldChar w:fldCharType="begin"/>
      </w:r>
      <w:r>
        <w:instrText xml:space="preserve"> REF _Ref423526784 \h </w:instrText>
      </w:r>
      <w:r>
        <w:fldChar w:fldCharType="separate"/>
      </w:r>
      <w:r w:rsidR="005D64E3">
        <w:t xml:space="preserve">Figure </w:t>
      </w:r>
      <w:r w:rsidR="005D64E3">
        <w:rPr>
          <w:noProof/>
        </w:rPr>
        <w:t>9</w:t>
      </w:r>
      <w:r>
        <w:fldChar w:fldCharType="end"/>
      </w:r>
      <w:r>
        <w:t>), w</w:t>
      </w:r>
      <w:r w:rsidRPr="0068798B">
        <w:t xml:space="preserve">e anticipate that </w:t>
      </w:r>
      <w:r>
        <w:t>SSY</w:t>
      </w:r>
      <w:r>
        <w:rPr>
          <w:vertAlign w:val="subscript"/>
        </w:rPr>
        <w:t>EV</w:t>
      </w:r>
      <w:r>
        <w:t xml:space="preserve"> will need to be quantified for </w:t>
      </w:r>
      <w:r w:rsidRPr="0068798B">
        <w:t>at least 10 storms</w:t>
      </w:r>
      <w:r w:rsidR="00680C11">
        <w:t xml:space="preserve"> </w:t>
      </w:r>
      <w:r w:rsidRPr="0068798B">
        <w:t>in order to establish any change in the Qpeak</w:t>
      </w:r>
      <w:r>
        <w:t>-SSY</w:t>
      </w:r>
      <w:r>
        <w:rPr>
          <w:vertAlign w:val="subscript"/>
        </w:rPr>
        <w:t>EV</w:t>
      </w:r>
      <w:r w:rsidRPr="0068798B">
        <w:t xml:space="preserve"> relationship</w:t>
      </w:r>
      <w:r w:rsidR="00680C11">
        <w:t xml:space="preserve"> that could be attributed to sediment management</w:t>
      </w:r>
      <w:r w:rsidRPr="0068798B">
        <w:t>.</w:t>
      </w:r>
      <w:r w:rsidR="00571027">
        <w:t xml:space="preserve"> </w:t>
      </w:r>
      <w:r w:rsidRPr="0068798B">
        <w:t xml:space="preserve">Storm sampling includes taking at least 5 </w:t>
      </w:r>
      <w:r>
        <w:t xml:space="preserve">stream </w:t>
      </w:r>
      <w:r w:rsidRPr="0068798B">
        <w:t>samples per storm</w:t>
      </w:r>
      <w:r>
        <w:t xml:space="preserve"> at each monitoring location</w:t>
      </w:r>
      <w:r w:rsidRPr="0068798B">
        <w:t>, at 5-30 minute intervals</w:t>
      </w:r>
      <w:r>
        <w:t>, or deployment of a continuous recording turbidimeter</w:t>
      </w:r>
      <w:r w:rsidRPr="0068798B">
        <w:t>.</w:t>
      </w:r>
      <w:r w:rsidR="00571027">
        <w:t xml:space="preserve"> </w:t>
      </w:r>
      <w:r>
        <w:t>If manual sampling is used, c</w:t>
      </w:r>
      <w:r w:rsidRPr="0068798B">
        <w:t>are should be taken to sample on</w:t>
      </w:r>
      <w:r>
        <w:t xml:space="preserve"> </w:t>
      </w:r>
      <w:r w:rsidRPr="0068798B">
        <w:t>the rising lim</w:t>
      </w:r>
      <w:r>
        <w:t xml:space="preserve">b, </w:t>
      </w:r>
      <w:r w:rsidRPr="0068798B">
        <w:t>peak</w:t>
      </w:r>
      <w:r>
        <w:t>, and falling limb of the hydrograph.</w:t>
      </w:r>
    </w:p>
    <w:p w14:paraId="422CC837" w14:textId="77777777" w:rsidR="00A55DE4" w:rsidRPr="00A55DE4" w:rsidRDefault="00A55DE4" w:rsidP="00A55DE4">
      <w:pPr>
        <w:rPr>
          <w:rFonts w:eastAsiaTheme="minorEastAsia"/>
        </w:rPr>
      </w:pPr>
    </w:p>
    <w:p w14:paraId="69FF040E" w14:textId="12FADBEC" w:rsidR="00A07CB6" w:rsidRPr="00C571CA" w:rsidRDefault="00A07CB6" w:rsidP="00781AE7">
      <w:pPr>
        <w:ind w:firstLine="720"/>
        <w:rPr>
          <w:rFonts w:eastAsiaTheme="minorEastAsia"/>
          <w:szCs w:val="24"/>
        </w:rPr>
      </w:pPr>
      <w:r w:rsidRPr="00BB44C8">
        <w:rPr>
          <w:rFonts w:eastAsiaTheme="minorEastAsia"/>
          <w:szCs w:val="24"/>
        </w:rPr>
        <w:t>We expect that the mitigation activities at the quarry will have immediate impacts on sediment</w:t>
      </w:r>
      <w:r w:rsidR="003F0049" w:rsidRPr="00BB44C8">
        <w:rPr>
          <w:rFonts w:eastAsiaTheme="minorEastAsia"/>
          <w:szCs w:val="24"/>
        </w:rPr>
        <w:t xml:space="preserve"> loading</w:t>
      </w:r>
      <w:r w:rsidR="00C44C2E">
        <w:rPr>
          <w:rFonts w:eastAsiaTheme="minorEastAsia"/>
          <w:szCs w:val="24"/>
        </w:rPr>
        <w:t xml:space="preserve"> in the stream</w:t>
      </w:r>
      <w:r w:rsidRPr="00BB44C8">
        <w:rPr>
          <w:rFonts w:eastAsiaTheme="minorEastAsia"/>
          <w:szCs w:val="24"/>
        </w:rPr>
        <w:t>.</w:t>
      </w:r>
      <w:r w:rsidR="00571027">
        <w:rPr>
          <w:rFonts w:eastAsiaTheme="minorEastAsia"/>
          <w:szCs w:val="24"/>
        </w:rPr>
        <w:t xml:space="preserve"> </w:t>
      </w:r>
      <w:r w:rsidRPr="00BB44C8">
        <w:rPr>
          <w:rFonts w:eastAsiaTheme="minorEastAsia"/>
          <w:szCs w:val="24"/>
        </w:rPr>
        <w:t xml:space="preserve">Prior to the installation of the </w:t>
      </w:r>
      <w:r w:rsidR="00F44B94">
        <w:rPr>
          <w:rFonts w:eastAsiaTheme="minorEastAsia"/>
          <w:szCs w:val="24"/>
        </w:rPr>
        <w:t xml:space="preserve">two </w:t>
      </w:r>
      <w:r w:rsidR="007C1DFE">
        <w:rPr>
          <w:rFonts w:eastAsiaTheme="minorEastAsia"/>
          <w:szCs w:val="24"/>
        </w:rPr>
        <w:t xml:space="preserve">large </w:t>
      </w:r>
      <w:r w:rsidRPr="00BB44C8">
        <w:rPr>
          <w:rFonts w:eastAsiaTheme="minorEastAsia"/>
          <w:szCs w:val="24"/>
        </w:rPr>
        <w:t>sediment retention basins</w:t>
      </w:r>
      <w:r w:rsidR="007C1DFE">
        <w:rPr>
          <w:rFonts w:eastAsiaTheme="minorEastAsia"/>
          <w:szCs w:val="24"/>
        </w:rPr>
        <w:t xml:space="preserve"> in 2014</w:t>
      </w:r>
      <w:r w:rsidR="00680C11">
        <w:rPr>
          <w:rFonts w:eastAsiaTheme="minorEastAsia"/>
          <w:szCs w:val="24"/>
        </w:rPr>
        <w:t xml:space="preserve">, </w:t>
      </w:r>
      <w:r w:rsidR="00C44C2E">
        <w:rPr>
          <w:rFonts w:eastAsiaTheme="minorEastAsia"/>
          <w:szCs w:val="24"/>
        </w:rPr>
        <w:t>several mitigation measure</w:t>
      </w:r>
      <w:r w:rsidR="00680C11">
        <w:rPr>
          <w:rFonts w:eastAsiaTheme="minorEastAsia"/>
          <w:szCs w:val="24"/>
        </w:rPr>
        <w:t xml:space="preserve">s were implemented at the quarry, detailed above (see </w:t>
      </w:r>
      <w:r w:rsidR="00680C11">
        <w:rPr>
          <w:rFonts w:eastAsiaTheme="minorEastAsia"/>
          <w:szCs w:val="24"/>
        </w:rPr>
        <w:fldChar w:fldCharType="begin"/>
      </w:r>
      <w:r w:rsidR="00680C11">
        <w:rPr>
          <w:rFonts w:eastAsiaTheme="minorEastAsia"/>
          <w:szCs w:val="24"/>
        </w:rPr>
        <w:instrText xml:space="preserve"> REF _Ref423605079 \h </w:instrText>
      </w:r>
      <w:r w:rsidR="00680C11">
        <w:rPr>
          <w:rFonts w:eastAsiaTheme="minorEastAsia"/>
          <w:szCs w:val="24"/>
        </w:rPr>
      </w:r>
      <w:r w:rsidR="00680C11">
        <w:rPr>
          <w:rFonts w:eastAsiaTheme="minorEastAsia"/>
          <w:szCs w:val="24"/>
        </w:rPr>
        <w:fldChar w:fldCharType="separate"/>
      </w:r>
      <w:r w:rsidR="005D64E3">
        <w:t>Mitigation Actions/</w:t>
      </w:r>
      <w:r w:rsidR="005D64E3" w:rsidRPr="00D1305D">
        <w:t>Intervention</w:t>
      </w:r>
      <w:r w:rsidR="005D64E3">
        <w:t>s</w:t>
      </w:r>
      <w:r w:rsidR="00680C11">
        <w:rPr>
          <w:rFonts w:eastAsiaTheme="minorEastAsia"/>
          <w:szCs w:val="24"/>
        </w:rPr>
        <w:fldChar w:fldCharType="end"/>
      </w:r>
      <w:r w:rsidR="00680C11">
        <w:rPr>
          <w:rFonts w:eastAsiaTheme="minorEastAsia"/>
          <w:szCs w:val="24"/>
        </w:rPr>
        <w:t>)</w:t>
      </w:r>
      <w:r w:rsidRPr="00C571CA">
        <w:rPr>
          <w:rFonts w:eastAsiaTheme="minorEastAsia"/>
          <w:szCs w:val="24"/>
        </w:rPr>
        <w:t>.</w:t>
      </w:r>
      <w:r w:rsidR="00571027">
        <w:rPr>
          <w:rFonts w:eastAsiaTheme="minorEastAsia"/>
          <w:szCs w:val="24"/>
        </w:rPr>
        <w:t xml:space="preserve"> </w:t>
      </w:r>
      <w:r w:rsidRPr="00C571CA">
        <w:rPr>
          <w:rFonts w:eastAsiaTheme="minorEastAsia"/>
          <w:szCs w:val="24"/>
        </w:rPr>
        <w:t xml:space="preserve">Preliminary observations </w:t>
      </w:r>
      <w:r w:rsidR="00680C11">
        <w:rPr>
          <w:rFonts w:eastAsiaTheme="minorEastAsia"/>
          <w:szCs w:val="24"/>
        </w:rPr>
        <w:t xml:space="preserve">in October-December 2014 </w:t>
      </w:r>
      <w:r w:rsidRPr="00C571CA">
        <w:rPr>
          <w:rFonts w:eastAsiaTheme="minorEastAsia"/>
          <w:szCs w:val="24"/>
        </w:rPr>
        <w:t>suggest that the</w:t>
      </w:r>
      <w:r w:rsidR="007C1DFE">
        <w:rPr>
          <w:rFonts w:eastAsiaTheme="minorEastAsia"/>
          <w:szCs w:val="24"/>
        </w:rPr>
        <w:t xml:space="preserve"> large</w:t>
      </w:r>
      <w:r w:rsidRPr="00C571CA">
        <w:rPr>
          <w:rFonts w:eastAsiaTheme="minorEastAsia"/>
          <w:szCs w:val="24"/>
        </w:rPr>
        <w:t xml:space="preserve"> retention </w:t>
      </w:r>
      <w:r w:rsidR="00680C11">
        <w:rPr>
          <w:rFonts w:eastAsiaTheme="minorEastAsia"/>
          <w:szCs w:val="24"/>
        </w:rPr>
        <w:t>pond</w:t>
      </w:r>
      <w:r w:rsidRPr="00C571CA">
        <w:rPr>
          <w:rFonts w:eastAsiaTheme="minorEastAsia"/>
          <w:szCs w:val="24"/>
        </w:rPr>
        <w:t>s</w:t>
      </w:r>
      <w:r w:rsidR="00B83C88">
        <w:rPr>
          <w:rFonts w:eastAsiaTheme="minorEastAsia"/>
          <w:szCs w:val="24"/>
        </w:rPr>
        <w:t xml:space="preserve"> are</w:t>
      </w:r>
      <w:r w:rsidRPr="00C571CA">
        <w:rPr>
          <w:rFonts w:eastAsiaTheme="minorEastAsia"/>
          <w:szCs w:val="24"/>
        </w:rPr>
        <w:t xml:space="preserve"> successfully </w:t>
      </w:r>
      <w:r w:rsidR="000A22E5" w:rsidRPr="00C571CA">
        <w:rPr>
          <w:rFonts w:eastAsiaTheme="minorEastAsia"/>
          <w:szCs w:val="24"/>
        </w:rPr>
        <w:t>retain</w:t>
      </w:r>
      <w:r w:rsidR="000A22E5">
        <w:rPr>
          <w:rFonts w:eastAsiaTheme="minorEastAsia"/>
          <w:szCs w:val="24"/>
        </w:rPr>
        <w:t>ing</w:t>
      </w:r>
      <w:r w:rsidR="00B83C88">
        <w:rPr>
          <w:rFonts w:eastAsiaTheme="minorEastAsia"/>
          <w:szCs w:val="24"/>
        </w:rPr>
        <w:t xml:space="preserve"> </w:t>
      </w:r>
      <w:r w:rsidRPr="00C571CA">
        <w:rPr>
          <w:rFonts w:eastAsiaTheme="minorEastAsia"/>
          <w:szCs w:val="24"/>
        </w:rPr>
        <w:t xml:space="preserve">runoff and sediment </w:t>
      </w:r>
      <w:r w:rsidR="00680C11">
        <w:rPr>
          <w:rFonts w:eastAsiaTheme="minorEastAsia"/>
          <w:szCs w:val="24"/>
        </w:rPr>
        <w:t xml:space="preserve">from </w:t>
      </w:r>
      <w:r w:rsidRPr="00C571CA">
        <w:rPr>
          <w:rFonts w:eastAsiaTheme="minorEastAsia"/>
          <w:szCs w:val="24"/>
        </w:rPr>
        <w:t>the quarry</w:t>
      </w:r>
      <w:r w:rsidR="007C0DFE">
        <w:rPr>
          <w:rFonts w:eastAsiaTheme="minorEastAsia"/>
          <w:szCs w:val="24"/>
        </w:rPr>
        <w:t xml:space="preserve"> during storms</w:t>
      </w:r>
      <w:r w:rsidRPr="00C571CA">
        <w:rPr>
          <w:rFonts w:eastAsiaTheme="minorEastAsia"/>
          <w:szCs w:val="24"/>
        </w:rPr>
        <w:t xml:space="preserve">, resulting in immediate qualitative improvement of stream </w:t>
      </w:r>
      <w:r w:rsidR="007C0DFE">
        <w:rPr>
          <w:rFonts w:eastAsiaTheme="minorEastAsia"/>
          <w:szCs w:val="24"/>
        </w:rPr>
        <w:t>SSC</w:t>
      </w:r>
      <w:r w:rsidRPr="00C571CA">
        <w:rPr>
          <w:rFonts w:eastAsiaTheme="minorEastAsia"/>
          <w:szCs w:val="24"/>
        </w:rPr>
        <w:t>.</w:t>
      </w:r>
      <w:r w:rsidR="00571027">
        <w:rPr>
          <w:rFonts w:eastAsiaTheme="minorEastAsia"/>
          <w:szCs w:val="24"/>
        </w:rPr>
        <w:t xml:space="preserve"> </w:t>
      </w:r>
      <w:r w:rsidRPr="00C571CA">
        <w:rPr>
          <w:rFonts w:eastAsiaTheme="minorEastAsia"/>
          <w:szCs w:val="24"/>
        </w:rPr>
        <w:t xml:space="preserve">Results from </w:t>
      </w:r>
      <w:r w:rsidR="00680C11">
        <w:rPr>
          <w:rFonts w:eastAsiaTheme="minorEastAsia"/>
          <w:szCs w:val="24"/>
        </w:rPr>
        <w:t xml:space="preserve">continued </w:t>
      </w:r>
      <w:r w:rsidRPr="00C571CA">
        <w:rPr>
          <w:rFonts w:eastAsiaTheme="minorEastAsia"/>
          <w:szCs w:val="24"/>
        </w:rPr>
        <w:t>sampling in 2014</w:t>
      </w:r>
      <w:r w:rsidR="00C44C2E">
        <w:rPr>
          <w:rFonts w:eastAsiaTheme="minorEastAsia"/>
          <w:szCs w:val="24"/>
        </w:rPr>
        <w:t>-2015</w:t>
      </w:r>
      <w:r w:rsidRPr="00C571CA">
        <w:rPr>
          <w:rFonts w:eastAsiaTheme="minorEastAsia"/>
          <w:szCs w:val="24"/>
        </w:rPr>
        <w:t xml:space="preserve"> will provide quantitative estimates of those impacts for several storms.</w:t>
      </w:r>
    </w:p>
    <w:p w14:paraId="774B6F9D" w14:textId="77777777" w:rsidR="00A07CB6" w:rsidRPr="00C571CA" w:rsidRDefault="00A07CB6" w:rsidP="002922FA">
      <w:pPr>
        <w:rPr>
          <w:rFonts w:eastAsiaTheme="minorEastAsia"/>
          <w:szCs w:val="24"/>
        </w:rPr>
      </w:pPr>
    </w:p>
    <w:p w14:paraId="2405D4C5" w14:textId="78DBE3C4" w:rsidR="00A07CB6" w:rsidRPr="00C571CA" w:rsidRDefault="00A07CB6" w:rsidP="00781AE7">
      <w:pPr>
        <w:ind w:firstLine="720"/>
        <w:rPr>
          <w:rFonts w:eastAsiaTheme="minorEastAsia"/>
          <w:szCs w:val="24"/>
        </w:rPr>
      </w:pPr>
      <w:r w:rsidRPr="00C571CA">
        <w:rPr>
          <w:rFonts w:eastAsiaTheme="minorEastAsia"/>
          <w:szCs w:val="24"/>
        </w:rPr>
        <w:t>The main long term challenge will be to maintain the r</w:t>
      </w:r>
      <w:r w:rsidR="00680C11">
        <w:rPr>
          <w:rFonts w:eastAsiaTheme="minorEastAsia"/>
          <w:szCs w:val="24"/>
        </w:rPr>
        <w:t>etention capacity of the ponds.</w:t>
      </w:r>
      <w:r w:rsidRPr="00C571CA">
        <w:rPr>
          <w:rFonts w:eastAsiaTheme="minorEastAsia"/>
          <w:szCs w:val="24"/>
        </w:rPr>
        <w:t xml:space="preserve"> Ponds fill up with both water and sediment, and their effectiveness will </w:t>
      </w:r>
      <w:r w:rsidR="0024065E">
        <w:rPr>
          <w:rFonts w:eastAsiaTheme="minorEastAsia"/>
          <w:szCs w:val="24"/>
        </w:rPr>
        <w:t xml:space="preserve">likely </w:t>
      </w:r>
      <w:r w:rsidRPr="00C571CA">
        <w:rPr>
          <w:rFonts w:eastAsiaTheme="minorEastAsia"/>
          <w:szCs w:val="24"/>
        </w:rPr>
        <w:t>d</w:t>
      </w:r>
      <w:r w:rsidR="00680C11">
        <w:rPr>
          <w:rFonts w:eastAsiaTheme="minorEastAsia"/>
          <w:szCs w:val="24"/>
        </w:rPr>
        <w:t xml:space="preserve">iminish between cleanings. </w:t>
      </w:r>
      <w:r w:rsidRPr="00C571CA">
        <w:rPr>
          <w:rFonts w:eastAsiaTheme="minorEastAsia"/>
          <w:szCs w:val="24"/>
        </w:rPr>
        <w:t>There may be reduced retention capacity</w:t>
      </w:r>
      <w:r w:rsidR="0024065E">
        <w:rPr>
          <w:rFonts w:eastAsiaTheme="minorEastAsia"/>
          <w:szCs w:val="24"/>
        </w:rPr>
        <w:t>,</w:t>
      </w:r>
      <w:r w:rsidRPr="00C571CA">
        <w:rPr>
          <w:rFonts w:eastAsiaTheme="minorEastAsia"/>
          <w:szCs w:val="24"/>
        </w:rPr>
        <w:t xml:space="preserve"> particularly after large events. Proper maintenance of the ponds is essential for continued effectiveness of the ponds as tools for sediment mitigation.</w:t>
      </w:r>
      <w:r w:rsidR="00A95B5C">
        <w:rPr>
          <w:rFonts w:eastAsiaTheme="minorEastAsia"/>
          <w:szCs w:val="24"/>
        </w:rPr>
        <w:t xml:space="preserve"> See </w:t>
      </w:r>
      <w:r w:rsidR="007D7023">
        <w:rPr>
          <w:rFonts w:eastAsiaTheme="minorEastAsia"/>
          <w:szCs w:val="24"/>
        </w:rPr>
        <w:t>Appendix A.</w:t>
      </w:r>
      <w:r w:rsidR="00A95B5C">
        <w:rPr>
          <w:rFonts w:eastAsiaTheme="minorEastAsia"/>
          <w:szCs w:val="24"/>
        </w:rPr>
        <w:t xml:space="preserve"> </w:t>
      </w:r>
    </w:p>
    <w:p w14:paraId="0EC0516D" w14:textId="77777777" w:rsidR="00A07CB6" w:rsidRPr="00C571CA" w:rsidRDefault="00A07CB6" w:rsidP="002922FA">
      <w:pPr>
        <w:rPr>
          <w:rFonts w:eastAsiaTheme="minorEastAsia"/>
          <w:szCs w:val="24"/>
        </w:rPr>
      </w:pPr>
    </w:p>
    <w:p w14:paraId="03007D7F" w14:textId="2139C0D0" w:rsidR="00A07CB6" w:rsidRPr="00B83C88" w:rsidRDefault="00A07CB6" w:rsidP="00781AE7">
      <w:pPr>
        <w:ind w:firstLine="720"/>
        <w:rPr>
          <w:rFonts w:eastAsiaTheme="minorEastAsia"/>
          <w:szCs w:val="22"/>
        </w:rPr>
      </w:pPr>
      <w:r w:rsidRPr="00C571CA">
        <w:rPr>
          <w:rFonts w:eastAsiaTheme="minorEastAsia"/>
          <w:szCs w:val="24"/>
        </w:rPr>
        <w:lastRenderedPageBreak/>
        <w:t xml:space="preserve">The impact of reduced sediment loading on </w:t>
      </w:r>
      <w:r w:rsidR="003F0049" w:rsidRPr="00C571CA">
        <w:rPr>
          <w:rFonts w:eastAsiaTheme="minorEastAsia"/>
          <w:szCs w:val="24"/>
        </w:rPr>
        <w:t>sedim</w:t>
      </w:r>
      <w:r w:rsidR="00680C11">
        <w:rPr>
          <w:rFonts w:eastAsiaTheme="minorEastAsia"/>
          <w:szCs w:val="24"/>
        </w:rPr>
        <w:t>entation rates observed on the reef</w:t>
      </w:r>
      <w:r w:rsidR="003F0049" w:rsidRPr="00C571CA">
        <w:rPr>
          <w:rFonts w:eastAsiaTheme="minorEastAsia"/>
          <w:szCs w:val="24"/>
        </w:rPr>
        <w:t xml:space="preserve"> is more uncertain and may have a temporal lag of several years </w:t>
      </w:r>
      <w:r w:rsidR="00680C11">
        <w:rPr>
          <w:rFonts w:eastAsiaTheme="minorEastAsia"/>
          <w:szCs w:val="24"/>
        </w:rPr>
        <w:t>or more; very little literature exists detailing a similar recovery</w:t>
      </w:r>
      <w:r w:rsidR="003F0049" w:rsidRPr="00C571CA">
        <w:rPr>
          <w:rFonts w:eastAsiaTheme="minorEastAsia"/>
          <w:szCs w:val="24"/>
        </w:rPr>
        <w:t xml:space="preserve">. </w:t>
      </w:r>
      <w:commentRangeStart w:id="41"/>
      <w:commentRangeStart w:id="42"/>
      <w:r w:rsidR="003F0049" w:rsidRPr="00C571CA">
        <w:rPr>
          <w:rFonts w:eastAsiaTheme="minorEastAsia"/>
          <w:szCs w:val="24"/>
        </w:rPr>
        <w:t>S</w:t>
      </w:r>
      <w:r w:rsidR="002007A4">
        <w:rPr>
          <w:rFonts w:eastAsiaTheme="minorEastAsia"/>
          <w:szCs w:val="24"/>
        </w:rPr>
        <w:t>ediment in reef</w:t>
      </w:r>
      <w:r w:rsidR="003F0049" w:rsidRPr="00C571CA">
        <w:rPr>
          <w:rFonts w:eastAsiaTheme="minorEastAsia"/>
          <w:szCs w:val="24"/>
        </w:rPr>
        <w:t xml:space="preserve"> systems can have residence times of years to decades or more, and </w:t>
      </w:r>
      <w:r w:rsidR="002007A4">
        <w:rPr>
          <w:rFonts w:eastAsiaTheme="minorEastAsia"/>
          <w:szCs w:val="24"/>
        </w:rPr>
        <w:t xml:space="preserve">natural </w:t>
      </w:r>
      <w:r w:rsidR="003F0049" w:rsidRPr="00C571CA">
        <w:rPr>
          <w:rFonts w:eastAsiaTheme="minorEastAsia"/>
          <w:szCs w:val="24"/>
        </w:rPr>
        <w:t>resuspension of those sediments ca</w:t>
      </w:r>
      <w:r w:rsidR="002007A4">
        <w:rPr>
          <w:rFonts w:eastAsiaTheme="minorEastAsia"/>
          <w:szCs w:val="24"/>
        </w:rPr>
        <w:t xml:space="preserve">n result in continued turbidity, </w:t>
      </w:r>
      <w:r w:rsidR="003F0049" w:rsidRPr="00C571CA">
        <w:rPr>
          <w:rFonts w:eastAsiaTheme="minorEastAsia"/>
          <w:szCs w:val="24"/>
        </w:rPr>
        <w:t xml:space="preserve">deposition on </w:t>
      </w:r>
      <w:r w:rsidR="00264114">
        <w:rPr>
          <w:rFonts w:eastAsiaTheme="minorEastAsia"/>
          <w:szCs w:val="24"/>
        </w:rPr>
        <w:t xml:space="preserve">the </w:t>
      </w:r>
      <w:r w:rsidR="003F0049" w:rsidRPr="00C571CA">
        <w:rPr>
          <w:rFonts w:eastAsiaTheme="minorEastAsia"/>
          <w:szCs w:val="24"/>
        </w:rPr>
        <w:t>reef</w:t>
      </w:r>
      <w:r w:rsidR="002007A4">
        <w:rPr>
          <w:rFonts w:eastAsiaTheme="minorEastAsia"/>
          <w:szCs w:val="24"/>
        </w:rPr>
        <w:t>, and persistent health impacts on corals</w:t>
      </w:r>
      <w:r w:rsidR="00C44C2E">
        <w:rPr>
          <w:rFonts w:eastAsiaTheme="minorEastAsia"/>
          <w:szCs w:val="24"/>
        </w:rPr>
        <w:t xml:space="preserve"> </w:t>
      </w:r>
      <w:r w:rsidR="00C44C2E">
        <w:rPr>
          <w:rFonts w:eastAsiaTheme="minorEastAsia"/>
          <w:szCs w:val="24"/>
        </w:rPr>
        <w:fldChar w:fldCharType="begin" w:fldLock="1"/>
      </w:r>
      <w:r w:rsidR="000A22E5">
        <w:rPr>
          <w:rFonts w:eastAsiaTheme="minorEastAsia"/>
          <w:szCs w:val="24"/>
        </w:rPr>
        <w:instrText>ADDIN CSL_CITATION { "citationItems" : [ { "id" : "ITEM-1", "itemData" : { "DOI" : "10.1016/j.marpolbul.2011.12.011", "ISSN" : "1879-3363", "PMID" : "22284702", "abstract" : "We argue that the residence times of key pollutants exported to the Great Barrier Reef (GBR) are greater in the GBR lagoon than those of the water itself, in contradiction to some previous assumptions. Adverse effects of the pollutant discharge will be greater and longer lasting than previously considered, in turn requiring stronger or more urgent action to remediate land practices. Residence times of fine sediments, nitrogen and phosphorus, pesticides and trace metals are suggested to be from years to decades in the GBR lagoon and highly likely to be greater than the residence time of water, estimated at around 15-365days. The recovery of corals and seagrass in the central region of the GBR following current land-use remediation in the catchment depends on the residence time of these contaminants. Ecohydrological modeling suggests that this recovery may take decades even with adequate levels of improved land management practices.", "author" : [ { "dropping-particle" : "", "family" : "Brodie", "given" : "Jon", "non-dropping-particle" : "", "parse-names" : false, "suffix" : "" }, { "dropping-particle" : "", "family" : "Wolanski", "given" : "Eric", "non-dropping-particle" : "", "parse-names" : false, "suffix" : "" }, { "dropping-particle" : "", "family" : "Lewis", "given" : "Stephen", "non-dropping-particle" : "", "parse-names" : false, "suffix" : "" }, { "dropping-particle" : "", "family" : "Bainbridge", "given" : "Zoe", "non-dropping-particle" : "", "parse-names" : false, "suffix" : "" } ], "container-title" : "Marine pollution bulletin", "id" : "ITEM-1", "issue" : "4-9", "issued" : { "date-parts" : [ [ "2012", "1" ] ] }, "page" : "267-79", "publisher" : "Elsevier Ltd", "title" : "An assessment of residence times of land-sourced contaminants in the Great Barrier Reef lagoon and the implications for management and reef recovery.", "type" : "article-journal", "volume" : "65" }, "uris" : [ "http://www.mendeley.com/documents/?uuid=45c83af7-646e-4853-8374-8ac1e4b05c61" ] } ], "mendeley" : { "formattedCitation" : "(Brodie et al., 2012)", "plainTextFormattedCitation" : "(Brodie et al., 2012)", "previouslyFormattedCitation" : "(Brodie et al., 2012)" }, "properties" : { "noteIndex" : 0 }, "schema" : "https://github.com/citation-style-language/schema/raw/master/csl-citation.json" }</w:instrText>
      </w:r>
      <w:r w:rsidR="00C44C2E">
        <w:rPr>
          <w:rFonts w:eastAsiaTheme="minorEastAsia"/>
          <w:szCs w:val="24"/>
        </w:rPr>
        <w:fldChar w:fldCharType="separate"/>
      </w:r>
      <w:r w:rsidR="00A80F17" w:rsidRPr="00A80F17">
        <w:rPr>
          <w:rFonts w:eastAsiaTheme="minorEastAsia"/>
          <w:noProof/>
          <w:szCs w:val="24"/>
        </w:rPr>
        <w:t>(Brodie et al., 2012)</w:t>
      </w:r>
      <w:r w:rsidR="00C44C2E">
        <w:rPr>
          <w:rFonts w:eastAsiaTheme="minorEastAsia"/>
          <w:szCs w:val="24"/>
        </w:rPr>
        <w:fldChar w:fldCharType="end"/>
      </w:r>
      <w:r w:rsidR="002007A4">
        <w:rPr>
          <w:rFonts w:eastAsiaTheme="minorEastAsia"/>
          <w:szCs w:val="24"/>
        </w:rPr>
        <w:t>.</w:t>
      </w:r>
      <w:r w:rsidR="003F0049" w:rsidRPr="00B83C88">
        <w:rPr>
          <w:rFonts w:eastAsiaTheme="minorEastAsia"/>
          <w:szCs w:val="24"/>
        </w:rPr>
        <w:t xml:space="preserve"> </w:t>
      </w:r>
      <w:commentRangeEnd w:id="41"/>
      <w:r w:rsidR="00821994">
        <w:rPr>
          <w:rStyle w:val="CommentReference"/>
        </w:rPr>
        <w:commentReference w:id="41"/>
      </w:r>
      <w:commentRangeEnd w:id="42"/>
      <w:r w:rsidR="002007A4">
        <w:rPr>
          <w:rStyle w:val="CommentReference"/>
        </w:rPr>
        <w:commentReference w:id="42"/>
      </w:r>
      <w:r w:rsidR="003F0049" w:rsidRPr="00B83C88">
        <w:rPr>
          <w:rFonts w:eastAsiaTheme="minorEastAsia"/>
          <w:szCs w:val="24"/>
        </w:rPr>
        <w:t xml:space="preserve">We anticipate that the </w:t>
      </w:r>
      <w:r w:rsidR="000A22E5">
        <w:rPr>
          <w:rFonts w:eastAsiaTheme="minorEastAsia"/>
          <w:szCs w:val="24"/>
        </w:rPr>
        <w:t xml:space="preserve">accumulation of </w:t>
      </w:r>
      <w:r w:rsidR="002007A4">
        <w:rPr>
          <w:rFonts w:eastAsiaTheme="minorEastAsia"/>
          <w:szCs w:val="24"/>
        </w:rPr>
        <w:t xml:space="preserve">fine </w:t>
      </w:r>
      <w:r w:rsidR="00DC1087" w:rsidRPr="000F60C1">
        <w:rPr>
          <w:rFonts w:eastAsiaTheme="minorEastAsia"/>
          <w:szCs w:val="24"/>
        </w:rPr>
        <w:t>terrigenous</w:t>
      </w:r>
      <w:r w:rsidR="000A22E5">
        <w:rPr>
          <w:rFonts w:eastAsiaTheme="minorEastAsia"/>
          <w:szCs w:val="24"/>
        </w:rPr>
        <w:t xml:space="preserve"> sediment</w:t>
      </w:r>
      <w:r w:rsidR="003F0049" w:rsidRPr="00B83C88">
        <w:rPr>
          <w:rFonts w:eastAsiaTheme="minorEastAsia"/>
          <w:szCs w:val="24"/>
        </w:rPr>
        <w:t xml:space="preserve"> will decrease </w:t>
      </w:r>
      <w:r w:rsidR="002007A4">
        <w:rPr>
          <w:rFonts w:eastAsiaTheme="minorEastAsia"/>
          <w:szCs w:val="24"/>
        </w:rPr>
        <w:t xml:space="preserve">following </w:t>
      </w:r>
      <w:r w:rsidR="003F0049" w:rsidRPr="00B83C88">
        <w:rPr>
          <w:rFonts w:eastAsiaTheme="minorEastAsia"/>
          <w:szCs w:val="24"/>
        </w:rPr>
        <w:t>mitigation activities</w:t>
      </w:r>
      <w:r w:rsidR="002007A4">
        <w:rPr>
          <w:rFonts w:eastAsiaTheme="minorEastAsia"/>
          <w:szCs w:val="24"/>
        </w:rPr>
        <w:t xml:space="preserve"> but it may not fall to natural levels for several years</w:t>
      </w:r>
      <w:r w:rsidR="003F0049" w:rsidRPr="00B83C88">
        <w:rPr>
          <w:rFonts w:eastAsiaTheme="minorEastAsia"/>
          <w:szCs w:val="24"/>
        </w:rPr>
        <w:t>.</w:t>
      </w:r>
      <w:r w:rsidR="00571027">
        <w:rPr>
          <w:rFonts w:eastAsiaTheme="minorEastAsia"/>
          <w:szCs w:val="22"/>
        </w:rPr>
        <w:t xml:space="preserve"> </w:t>
      </w:r>
      <w:r w:rsidR="003F0049" w:rsidRPr="00B83C88">
        <w:rPr>
          <w:rFonts w:eastAsiaTheme="minorEastAsia"/>
          <w:szCs w:val="22"/>
        </w:rPr>
        <w:t xml:space="preserve"> </w:t>
      </w:r>
    </w:p>
    <w:p w14:paraId="44DB1BC5" w14:textId="77777777" w:rsidR="00A07CB6" w:rsidRDefault="00A07CB6" w:rsidP="002922FA">
      <w:pPr>
        <w:rPr>
          <w:rFonts w:eastAsiaTheme="minorEastAsia"/>
          <w:b/>
          <w:sz w:val="28"/>
          <w:szCs w:val="28"/>
        </w:rPr>
      </w:pPr>
    </w:p>
    <w:p w14:paraId="24C53BF9" w14:textId="77777777" w:rsidR="00A07CB6" w:rsidRDefault="00A07CB6" w:rsidP="002922FA">
      <w:pPr>
        <w:rPr>
          <w:rFonts w:eastAsiaTheme="minorEastAsia"/>
          <w:b/>
          <w:sz w:val="28"/>
          <w:szCs w:val="28"/>
        </w:rPr>
      </w:pPr>
    </w:p>
    <w:p w14:paraId="3D9A7D0C" w14:textId="77777777" w:rsidR="00EC5F2B" w:rsidRDefault="00EC5F2B">
      <w:pPr>
        <w:spacing w:after="200" w:line="276" w:lineRule="auto"/>
        <w:rPr>
          <w:rFonts w:eastAsiaTheme="minorEastAsia"/>
          <w:b/>
          <w:sz w:val="32"/>
          <w:szCs w:val="32"/>
        </w:rPr>
      </w:pPr>
      <w:r>
        <w:rPr>
          <w:rFonts w:eastAsiaTheme="minorEastAsia"/>
          <w:b/>
          <w:sz w:val="32"/>
          <w:szCs w:val="32"/>
        </w:rPr>
        <w:br w:type="page"/>
      </w:r>
    </w:p>
    <w:p w14:paraId="6ABC1B09" w14:textId="77777777" w:rsidR="002922FA" w:rsidRPr="00366E77" w:rsidRDefault="00BE48E6" w:rsidP="00CC271F">
      <w:pPr>
        <w:pStyle w:val="Heading1"/>
        <w:rPr>
          <w:rFonts w:eastAsiaTheme="minorEastAsia"/>
        </w:rPr>
      </w:pPr>
      <w:r w:rsidRPr="00366E77">
        <w:rPr>
          <w:rFonts w:eastAsiaTheme="minorEastAsia"/>
        </w:rPr>
        <w:lastRenderedPageBreak/>
        <w:t xml:space="preserve">Section 2. </w:t>
      </w:r>
      <w:r w:rsidR="002922FA" w:rsidRPr="00366E77">
        <w:rPr>
          <w:rFonts w:eastAsiaTheme="minorEastAsia"/>
        </w:rPr>
        <w:t>Comprehensive baseline assessment of coral reef community structure and demographics in Faga`alu Bay, American Samoa</w:t>
      </w:r>
    </w:p>
    <w:p w14:paraId="4D6614C4" w14:textId="77777777" w:rsidR="002922FA" w:rsidRPr="002922FA" w:rsidRDefault="002922FA" w:rsidP="002922FA">
      <w:pPr>
        <w:rPr>
          <w:rFonts w:eastAsiaTheme="minorEastAsia"/>
          <w:i/>
          <w:szCs w:val="24"/>
        </w:rPr>
      </w:pPr>
    </w:p>
    <w:p w14:paraId="60377DA4" w14:textId="77777777" w:rsidR="002922FA" w:rsidRDefault="002922FA" w:rsidP="002922FA">
      <w:pPr>
        <w:rPr>
          <w:rFonts w:eastAsiaTheme="minorEastAsia"/>
          <w:szCs w:val="24"/>
        </w:rPr>
      </w:pPr>
      <w:r w:rsidRPr="00366E77">
        <w:rPr>
          <w:rFonts w:eastAsiaTheme="minorEastAsia"/>
          <w:szCs w:val="24"/>
        </w:rPr>
        <w:t>Bernardo Vargas-Ángel</w:t>
      </w:r>
    </w:p>
    <w:p w14:paraId="4BDBDFA2" w14:textId="77777777" w:rsidR="00FB660B" w:rsidRPr="00B06881" w:rsidRDefault="00FB660B" w:rsidP="002922FA">
      <w:pPr>
        <w:rPr>
          <w:rFonts w:eastAsiaTheme="minorEastAsia"/>
          <w:i/>
          <w:szCs w:val="24"/>
        </w:rPr>
      </w:pPr>
      <w:r>
        <w:rPr>
          <w:rFonts w:eastAsiaTheme="minorEastAsia"/>
          <w:i/>
          <w:szCs w:val="24"/>
        </w:rPr>
        <w:t>NOAA Pacific Islands Fisheries Science Center, Coral Reef Ecosystem Division</w:t>
      </w:r>
    </w:p>
    <w:p w14:paraId="4D1F28A3" w14:textId="77777777" w:rsidR="002922FA" w:rsidRPr="002922FA" w:rsidRDefault="002922FA" w:rsidP="002922FA">
      <w:pPr>
        <w:rPr>
          <w:rFonts w:eastAsiaTheme="minorEastAsia"/>
          <w:szCs w:val="22"/>
        </w:rPr>
      </w:pPr>
    </w:p>
    <w:p w14:paraId="3F66C670" w14:textId="77777777" w:rsidR="00EF4B07" w:rsidRDefault="00EF4B07" w:rsidP="00CC271F">
      <w:pPr>
        <w:pStyle w:val="Heading2"/>
      </w:pPr>
      <w:r w:rsidRPr="0068798B">
        <w:t>Significance</w:t>
      </w:r>
    </w:p>
    <w:p w14:paraId="64D78CA1" w14:textId="77777777" w:rsidR="002922FA" w:rsidRPr="00EC5F2B" w:rsidRDefault="002922FA" w:rsidP="002922FA">
      <w:pPr>
        <w:rPr>
          <w:rFonts w:eastAsiaTheme="minorEastAsia"/>
          <w:szCs w:val="24"/>
        </w:rPr>
      </w:pPr>
      <w:r w:rsidRPr="00EC5F2B">
        <w:rPr>
          <w:rFonts w:eastAsiaTheme="minorEastAsia"/>
          <w:szCs w:val="24"/>
        </w:rPr>
        <w:t>The reef at Faga’alu Bay, American Samoa, is severely affected by siltation stress, due to excessive terrigenous r</w:t>
      </w:r>
      <w:r w:rsidR="00EF4B07" w:rsidRPr="00EC5F2B">
        <w:rPr>
          <w:rFonts w:eastAsiaTheme="minorEastAsia"/>
          <w:szCs w:val="24"/>
        </w:rPr>
        <w:t xml:space="preserve">unoff resulting from prolonged and </w:t>
      </w:r>
      <w:r w:rsidRPr="00EC5F2B">
        <w:rPr>
          <w:rFonts w:eastAsiaTheme="minorEastAsia"/>
          <w:szCs w:val="24"/>
        </w:rPr>
        <w:t>deficient land use practices within the boundaries of the adjacent watershed. Additional secondary impacts to reef corals and associated communities in the Bay include nutrient loading (nitrogen and phosphorus), lowered levels of dissolved oxygen, and elevated bacterial counts from urbanization and inadequate waste management. By documenting coral reef benthic community structure and demographic parameters in a spatially comprehensive manner, this work provides baseline information that is critical to evaluate the effectiveness of reef-to-ridge management practices aimed at reducing land-based sources of pollution threats in Faga’alu Bay, American Samoa. This information is also of use as the basis to track and improve water quality, enhance ecosystem resilience, and update coral reef protection measures.</w:t>
      </w:r>
    </w:p>
    <w:p w14:paraId="3C3AE371" w14:textId="77777777" w:rsidR="002922FA" w:rsidRPr="002922FA" w:rsidRDefault="002922FA" w:rsidP="002922FA">
      <w:pPr>
        <w:rPr>
          <w:rFonts w:eastAsiaTheme="minorEastAsia"/>
          <w:szCs w:val="22"/>
        </w:rPr>
      </w:pPr>
    </w:p>
    <w:p w14:paraId="3A342F8E" w14:textId="77777777" w:rsidR="00EF4B07" w:rsidRDefault="002922FA" w:rsidP="00CC271F">
      <w:pPr>
        <w:pStyle w:val="Heading2"/>
        <w:rPr>
          <w:rFonts w:eastAsiaTheme="minorEastAsia"/>
        </w:rPr>
      </w:pPr>
      <w:r w:rsidRPr="00EF4B07">
        <w:rPr>
          <w:rFonts w:eastAsiaTheme="minorEastAsia"/>
        </w:rPr>
        <w:t>Methods</w:t>
      </w:r>
    </w:p>
    <w:p w14:paraId="7F113BB1" w14:textId="78499C1E" w:rsidR="002922FA" w:rsidRPr="00EC5F2B" w:rsidRDefault="002922FA" w:rsidP="002922FA">
      <w:pPr>
        <w:rPr>
          <w:rFonts w:eastAsiaTheme="minorEastAsia"/>
          <w:szCs w:val="24"/>
        </w:rPr>
      </w:pPr>
      <w:r w:rsidRPr="00EC5F2B">
        <w:rPr>
          <w:rFonts w:eastAsiaTheme="minorEastAsia" w:cstheme="minorBidi"/>
          <w:szCs w:val="24"/>
        </w:rPr>
        <w:t>A stratified random sampling design was implem</w:t>
      </w:r>
      <w:r w:rsidR="004766D7" w:rsidRPr="00EC5F2B">
        <w:rPr>
          <w:rFonts w:eastAsiaTheme="minorEastAsia" w:cstheme="minorBidi"/>
          <w:szCs w:val="24"/>
        </w:rPr>
        <w:t xml:space="preserve">ented to survey the </w:t>
      </w:r>
      <w:r w:rsidR="00215F22">
        <w:rPr>
          <w:rFonts w:eastAsiaTheme="minorEastAsia" w:cstheme="minorBidi"/>
          <w:szCs w:val="24"/>
        </w:rPr>
        <w:t>coral reef communities at Faga’alu</w:t>
      </w:r>
      <w:r w:rsidR="004766D7" w:rsidRPr="00EC5F2B">
        <w:rPr>
          <w:rFonts w:eastAsiaTheme="minorEastAsia" w:cstheme="minorBidi"/>
          <w:szCs w:val="24"/>
        </w:rPr>
        <w:t>; t</w:t>
      </w:r>
      <w:r w:rsidRPr="00EC5F2B">
        <w:rPr>
          <w:rFonts w:eastAsiaTheme="minorEastAsia" w:cstheme="minorBidi"/>
          <w:szCs w:val="24"/>
        </w:rPr>
        <w:t>he survey domain encompassed ~9</w:t>
      </w:r>
      <w:r w:rsidR="004766D7" w:rsidRPr="00EC5F2B">
        <w:rPr>
          <w:rFonts w:eastAsiaTheme="minorEastAsia" w:cstheme="minorBidi"/>
          <w:szCs w:val="24"/>
        </w:rPr>
        <w:t>0</w:t>
      </w:r>
      <w:r w:rsidRPr="00EC5F2B">
        <w:rPr>
          <w:rFonts w:eastAsiaTheme="minorEastAsia" w:cstheme="minorBidi"/>
          <w:szCs w:val="24"/>
        </w:rPr>
        <w:t xml:space="preserve">% of the mapped area of reef and hard bottom habitat, </w:t>
      </w:r>
      <w:r w:rsidR="004766D7" w:rsidRPr="00EC5F2B">
        <w:rPr>
          <w:rFonts w:eastAsiaTheme="minorEastAsia" w:cstheme="minorBidi"/>
          <w:szCs w:val="24"/>
        </w:rPr>
        <w:t xml:space="preserve">which </w:t>
      </w:r>
      <w:r w:rsidRPr="00EC5F2B">
        <w:rPr>
          <w:rFonts w:eastAsiaTheme="minorEastAsia" w:cstheme="minorBidi"/>
          <w:szCs w:val="24"/>
        </w:rPr>
        <w:t xml:space="preserve">was divided into </w:t>
      </w:r>
      <w:r w:rsidR="000433E4" w:rsidRPr="00EC5F2B">
        <w:rPr>
          <w:rFonts w:eastAsiaTheme="minorEastAsia" w:cstheme="minorBidi"/>
          <w:szCs w:val="24"/>
        </w:rPr>
        <w:t xml:space="preserve">four </w:t>
      </w:r>
      <w:r w:rsidRPr="00EC5F2B">
        <w:rPr>
          <w:rFonts w:eastAsiaTheme="minorEastAsia" w:cstheme="minorBidi"/>
          <w:szCs w:val="24"/>
        </w:rPr>
        <w:t xml:space="preserve">strata based on reef zone </w:t>
      </w:r>
      <w:r w:rsidR="000433E4" w:rsidRPr="00EC5F2B">
        <w:rPr>
          <w:rFonts w:eastAsiaTheme="minorEastAsia" w:cstheme="minorBidi"/>
          <w:szCs w:val="24"/>
        </w:rPr>
        <w:t>(</w:t>
      </w:r>
      <w:r w:rsidRPr="00EC5F2B">
        <w:rPr>
          <w:rFonts w:eastAsiaTheme="minorEastAsia" w:cstheme="minorBidi"/>
          <w:szCs w:val="24"/>
        </w:rPr>
        <w:t>backreef and forereef</w:t>
      </w:r>
      <w:r w:rsidR="000433E4" w:rsidRPr="00EC5F2B">
        <w:rPr>
          <w:rFonts w:eastAsiaTheme="minorEastAsia" w:cstheme="minorBidi"/>
          <w:szCs w:val="24"/>
        </w:rPr>
        <w:t>) and location (north and south)</w:t>
      </w:r>
      <w:r w:rsidR="00EC5F2B">
        <w:rPr>
          <w:rFonts w:eastAsiaTheme="minorEastAsia" w:cstheme="minorBidi"/>
          <w:szCs w:val="24"/>
        </w:rPr>
        <w:t>.</w:t>
      </w:r>
      <w:r w:rsidR="000433E4" w:rsidRPr="00EC5F2B">
        <w:rPr>
          <w:rFonts w:eastAsiaTheme="minorEastAsia" w:cstheme="minorBidi"/>
          <w:szCs w:val="24"/>
        </w:rPr>
        <w:t xml:space="preserve"> </w:t>
      </w:r>
      <w:r w:rsidRPr="00EC5F2B">
        <w:rPr>
          <w:rFonts w:eastAsiaTheme="minorEastAsia" w:cstheme="minorBidi"/>
          <w:szCs w:val="24"/>
        </w:rPr>
        <w:t>Allocation of sampling effort was relative to strata area and sites were randomly selected within each stratum. Rapid ecological assessments, totaling surveys at 40 sites (</w:t>
      </w:r>
      <w:r w:rsidR="00452312">
        <w:rPr>
          <w:rFonts w:eastAsiaTheme="minorEastAsia" w:cstheme="minorBidi"/>
          <w:szCs w:val="24"/>
        </w:rPr>
        <w:fldChar w:fldCharType="begin"/>
      </w:r>
      <w:r w:rsidR="00452312">
        <w:rPr>
          <w:rFonts w:eastAsiaTheme="minorEastAsia" w:cstheme="minorBidi"/>
          <w:szCs w:val="24"/>
        </w:rPr>
        <w:instrText xml:space="preserve"> REF _Ref423527289 \h </w:instrText>
      </w:r>
      <w:r w:rsidR="00452312">
        <w:rPr>
          <w:rFonts w:eastAsiaTheme="minorEastAsia" w:cstheme="minorBidi"/>
          <w:szCs w:val="24"/>
        </w:rPr>
      </w:r>
      <w:r w:rsidR="00452312">
        <w:rPr>
          <w:rFonts w:eastAsiaTheme="minorEastAsia" w:cstheme="minorBidi"/>
          <w:szCs w:val="24"/>
        </w:rPr>
        <w:fldChar w:fldCharType="separate"/>
      </w:r>
      <w:r w:rsidR="005D64E3" w:rsidRPr="000E709A">
        <w:t xml:space="preserve">Figure </w:t>
      </w:r>
      <w:r w:rsidR="005D64E3">
        <w:rPr>
          <w:noProof/>
        </w:rPr>
        <w:t>12</w:t>
      </w:r>
      <w:r w:rsidR="00452312">
        <w:rPr>
          <w:rFonts w:eastAsiaTheme="minorEastAsia" w:cstheme="minorBidi"/>
          <w:szCs w:val="24"/>
        </w:rPr>
        <w:fldChar w:fldCharType="end"/>
      </w:r>
      <w:r w:rsidRPr="00EC5F2B">
        <w:rPr>
          <w:rFonts w:eastAsiaTheme="minorEastAsia" w:cstheme="minorBidi"/>
          <w:szCs w:val="24"/>
        </w:rPr>
        <w:t xml:space="preserve">) were </w:t>
      </w:r>
      <w:r w:rsidRPr="00EC5F2B">
        <w:rPr>
          <w:rFonts w:eastAsiaTheme="minorEastAsia"/>
          <w:szCs w:val="24"/>
        </w:rPr>
        <w:t xml:space="preserve">conducted between March 2012 and </w:t>
      </w:r>
      <w:r w:rsidR="00E3661D">
        <w:rPr>
          <w:rFonts w:eastAsiaTheme="minorEastAsia"/>
          <w:szCs w:val="24"/>
        </w:rPr>
        <w:t>August</w:t>
      </w:r>
      <w:r w:rsidR="00E3661D" w:rsidRPr="00EC5F2B">
        <w:rPr>
          <w:rFonts w:eastAsiaTheme="minorEastAsia"/>
          <w:szCs w:val="24"/>
        </w:rPr>
        <w:t xml:space="preserve"> </w:t>
      </w:r>
      <w:r w:rsidRPr="00EC5F2B">
        <w:rPr>
          <w:rFonts w:eastAsiaTheme="minorEastAsia"/>
          <w:szCs w:val="24"/>
        </w:rPr>
        <w:t xml:space="preserve">2013 by staff of NOAA’s Coral </w:t>
      </w:r>
      <w:r w:rsidR="005F08F2" w:rsidRPr="00EC5F2B">
        <w:rPr>
          <w:rFonts w:eastAsiaTheme="minorEastAsia"/>
          <w:szCs w:val="24"/>
        </w:rPr>
        <w:t>Reef Ecosystem Division (CRED), with three sites</w:t>
      </w:r>
      <w:r w:rsidR="00215F22">
        <w:rPr>
          <w:rFonts w:eastAsiaTheme="minorEastAsia"/>
          <w:szCs w:val="24"/>
        </w:rPr>
        <w:t xml:space="preserve"> (north bay, south ba</w:t>
      </w:r>
      <w:r w:rsidR="00D10A9C">
        <w:rPr>
          <w:rFonts w:eastAsiaTheme="minorEastAsia"/>
          <w:szCs w:val="24"/>
        </w:rPr>
        <w:t>y</w:t>
      </w:r>
      <w:r w:rsidR="00215F22">
        <w:rPr>
          <w:rFonts w:eastAsiaTheme="minorEastAsia"/>
          <w:szCs w:val="24"/>
        </w:rPr>
        <w:t>, and ava channel)</w:t>
      </w:r>
      <w:r w:rsidR="005F08F2" w:rsidRPr="00EC5F2B">
        <w:rPr>
          <w:rFonts w:eastAsiaTheme="minorEastAsia"/>
          <w:szCs w:val="24"/>
        </w:rPr>
        <w:t xml:space="preserve"> marked permanently for future visits and reassessments.</w:t>
      </w:r>
      <w:r w:rsidR="00571027">
        <w:rPr>
          <w:rFonts w:eastAsiaTheme="minorEastAsia"/>
          <w:szCs w:val="24"/>
        </w:rPr>
        <w:t xml:space="preserve"> </w:t>
      </w:r>
      <w:r w:rsidR="005F08F2" w:rsidRPr="00EC5F2B">
        <w:rPr>
          <w:rFonts w:eastAsiaTheme="minorEastAsia"/>
          <w:szCs w:val="24"/>
        </w:rPr>
        <w:t xml:space="preserve"> </w:t>
      </w:r>
    </w:p>
    <w:p w14:paraId="532BDEB9" w14:textId="77777777" w:rsidR="001941B3" w:rsidRDefault="001941B3" w:rsidP="002922FA">
      <w:pPr>
        <w:rPr>
          <w:rFonts w:eastAsiaTheme="minorEastAsia"/>
          <w:szCs w:val="22"/>
        </w:rPr>
      </w:pPr>
    </w:p>
    <w:p w14:paraId="550C4EED" w14:textId="77777777" w:rsidR="001941B3" w:rsidRPr="002922FA" w:rsidRDefault="001941B3" w:rsidP="002922FA">
      <w:pPr>
        <w:rPr>
          <w:rFonts w:eastAsiaTheme="minorEastAsia"/>
          <w:szCs w:val="22"/>
        </w:rPr>
      </w:pPr>
    </w:p>
    <w:p w14:paraId="2734049B" w14:textId="77777777" w:rsidR="000E709A" w:rsidRDefault="000E709A" w:rsidP="002922FA">
      <w:pPr>
        <w:rPr>
          <w:rFonts w:eastAsiaTheme="minorEastAsia"/>
          <w:szCs w:val="22"/>
        </w:rPr>
      </w:pPr>
    </w:p>
    <w:p w14:paraId="543CAD44" w14:textId="1DB9DB3A" w:rsidR="001941B3" w:rsidDel="00467036" w:rsidRDefault="000E709A" w:rsidP="002922FA">
      <w:pPr>
        <w:rPr>
          <w:del w:id="43" w:author="Susie Holst" w:date="2015-06-24T11:56:00Z"/>
          <w:rFonts w:eastAsiaTheme="minorEastAsia"/>
          <w:szCs w:val="22"/>
        </w:rPr>
      </w:pPr>
      <w:r>
        <w:rPr>
          <w:rFonts w:eastAsiaTheme="minorEastAsia"/>
          <w:noProof/>
          <w:szCs w:val="22"/>
        </w:rPr>
        <w:lastRenderedPageBreak/>
        <w:drawing>
          <wp:anchor distT="0" distB="0" distL="114300" distR="114300" simplePos="0" relativeHeight="251676672" behindDoc="0" locked="0" layoutInCell="1" allowOverlap="1" wp14:anchorId="32C256B4" wp14:editId="7E1BF2A5">
            <wp:simplePos x="0" y="0"/>
            <wp:positionH relativeFrom="column">
              <wp:posOffset>142874</wp:posOffset>
            </wp:positionH>
            <wp:positionV relativeFrom="paragraph">
              <wp:posOffset>219075</wp:posOffset>
            </wp:positionV>
            <wp:extent cx="5622726" cy="3560538"/>
            <wp:effectExtent l="0" t="0" r="0" b="190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22726" cy="3560538"/>
                    </a:xfrm>
                    <a:prstGeom prst="rect">
                      <a:avLst/>
                    </a:prstGeom>
                    <a:noFill/>
                  </pic:spPr>
                </pic:pic>
              </a:graphicData>
            </a:graphic>
          </wp:anchor>
        </w:drawing>
      </w:r>
    </w:p>
    <w:p w14:paraId="11389516" w14:textId="77777777" w:rsidR="0060204F" w:rsidRDefault="0060204F" w:rsidP="002922FA">
      <w:pPr>
        <w:rPr>
          <w:rFonts w:eastAsiaTheme="minorEastAsia"/>
          <w:szCs w:val="24"/>
        </w:rPr>
      </w:pPr>
    </w:p>
    <w:p w14:paraId="47D45AA4" w14:textId="77777777" w:rsidR="0060204F" w:rsidRPr="000E709A" w:rsidRDefault="0060204F" w:rsidP="0060204F">
      <w:pPr>
        <w:pStyle w:val="Caption"/>
      </w:pPr>
      <w:bookmarkStart w:id="44" w:name="_Ref423527289"/>
      <w:bookmarkStart w:id="45" w:name="_Toc423528348"/>
      <w:bookmarkStart w:id="46" w:name="_Toc423606550"/>
      <w:r w:rsidRPr="000E709A">
        <w:t xml:space="preserve">Figure </w:t>
      </w:r>
      <w:fldSimple w:instr=" SEQ Figure \* ARABIC ">
        <w:r w:rsidR="005D64E3">
          <w:rPr>
            <w:noProof/>
          </w:rPr>
          <w:t>12</w:t>
        </w:r>
      </w:fldSimple>
      <w:bookmarkEnd w:id="44"/>
      <w:r w:rsidRPr="000E709A">
        <w:t>. Location of the benthic sites surveyed at Faga’alu Bay, American Samoa, between March 2012 and August 2013. Backreef sites indicated in orange and forereef sites indicated in yellow. Red symbols indicate permanent sites; 2 backreef and 1 forereef. All sites were selected using a stratified random design.</w:t>
      </w:r>
      <w:bookmarkEnd w:id="45"/>
      <w:bookmarkEnd w:id="46"/>
    </w:p>
    <w:p w14:paraId="42BC2B42" w14:textId="77777777" w:rsidR="0060204F" w:rsidRDefault="0060204F" w:rsidP="002922FA">
      <w:pPr>
        <w:rPr>
          <w:rFonts w:eastAsiaTheme="minorEastAsia"/>
          <w:szCs w:val="24"/>
        </w:rPr>
      </w:pPr>
    </w:p>
    <w:p w14:paraId="36CFFB5F" w14:textId="71229FD8" w:rsidR="00EC5F2B" w:rsidRDefault="002922FA" w:rsidP="002922FA">
      <w:pPr>
        <w:rPr>
          <w:rFonts w:eastAsiaTheme="minorEastAsia"/>
          <w:szCs w:val="24"/>
        </w:rPr>
      </w:pPr>
      <w:r w:rsidRPr="00EC5F2B">
        <w:rPr>
          <w:rFonts w:eastAsiaTheme="minorEastAsia"/>
          <w:szCs w:val="24"/>
        </w:rPr>
        <w:t xml:space="preserve">At each site, the belt-transect method, with two 25-m transect lines as the focal point of the survey was implemented to quantitatively assess </w:t>
      </w:r>
      <w:r w:rsidR="003B5924" w:rsidRPr="00EC5F2B">
        <w:rPr>
          <w:rFonts w:eastAsiaTheme="minorEastAsia"/>
          <w:szCs w:val="24"/>
        </w:rPr>
        <w:t>benthic community structure</w:t>
      </w:r>
      <w:r w:rsidR="00EC5F2B">
        <w:rPr>
          <w:rFonts w:eastAsiaTheme="minorEastAsia"/>
          <w:szCs w:val="24"/>
        </w:rPr>
        <w:t xml:space="preserve"> </w:t>
      </w:r>
      <w:r w:rsidR="003B5924" w:rsidRPr="00EC5F2B">
        <w:rPr>
          <w:rFonts w:eastAsiaTheme="minorEastAsia"/>
          <w:szCs w:val="24"/>
        </w:rPr>
        <w:t>and demographics.</w:t>
      </w:r>
      <w:r w:rsidR="00571027">
        <w:rPr>
          <w:rFonts w:eastAsiaTheme="minorEastAsia"/>
          <w:szCs w:val="24"/>
        </w:rPr>
        <w:t xml:space="preserve"> </w:t>
      </w:r>
      <w:r w:rsidRPr="00EC5F2B">
        <w:rPr>
          <w:rFonts w:eastAsiaTheme="minorEastAsia"/>
          <w:szCs w:val="24"/>
        </w:rPr>
        <w:t>Along each transect, five 2.5-m</w:t>
      </w:r>
      <w:r w:rsidRPr="00EC5F2B">
        <w:rPr>
          <w:rFonts w:eastAsiaTheme="minorEastAsia"/>
          <w:szCs w:val="24"/>
          <w:vertAlign w:val="superscript"/>
        </w:rPr>
        <w:t>2</w:t>
      </w:r>
      <w:r w:rsidRPr="00EC5F2B">
        <w:rPr>
          <w:rFonts w:eastAsiaTheme="minorEastAsia"/>
          <w:szCs w:val="24"/>
        </w:rPr>
        <w:t xml:space="preserve"> segments were surveyed (0–2.5 m; 5.0–7.5 m; 10–12.5 m; 15–17.5 m; 20–22.5 m), whereby all coral colonies whose center fell within 0.5 m on either side of each transect line were identified to the highest </w:t>
      </w:r>
      <w:r w:rsidR="00215F22">
        <w:rPr>
          <w:rFonts w:eastAsiaTheme="minorEastAsia"/>
          <w:szCs w:val="24"/>
        </w:rPr>
        <w:t xml:space="preserve">possible </w:t>
      </w:r>
      <w:r w:rsidRPr="00EC5F2B">
        <w:rPr>
          <w:rFonts w:eastAsiaTheme="minorEastAsia"/>
          <w:szCs w:val="24"/>
        </w:rPr>
        <w:t xml:space="preserve">level of taxonomic </w:t>
      </w:r>
      <w:r w:rsidR="00215F22">
        <w:rPr>
          <w:rFonts w:eastAsiaTheme="minorEastAsia"/>
          <w:szCs w:val="24"/>
        </w:rPr>
        <w:t xml:space="preserve">detail </w:t>
      </w:r>
      <w:r w:rsidRPr="00EC5F2B">
        <w:rPr>
          <w:rFonts w:eastAsiaTheme="minorEastAsia"/>
          <w:szCs w:val="24"/>
        </w:rPr>
        <w:t>and measured for two planar size metrics: maximum diameter and diameter perpendicular to the maximum diameter</w:t>
      </w:r>
      <w:r w:rsidR="000433E4" w:rsidRPr="00EC5F2B">
        <w:rPr>
          <w:rFonts w:eastAsiaTheme="minorEastAsia"/>
          <w:szCs w:val="24"/>
        </w:rPr>
        <w:t xml:space="preserve"> (</w:t>
      </w:r>
      <w:r w:rsidR="00537DF1" w:rsidRPr="00EC5F2B">
        <w:rPr>
          <w:rFonts w:eastAsiaTheme="minorEastAsia"/>
          <w:szCs w:val="24"/>
        </w:rPr>
        <w:t>NOAA 2015)</w:t>
      </w:r>
      <w:r w:rsidRPr="00EC5F2B">
        <w:rPr>
          <w:rFonts w:eastAsiaTheme="minorEastAsia"/>
          <w:szCs w:val="24"/>
        </w:rPr>
        <w:t xml:space="preserve">. Coral recruits (defined as attached colonies smaller than 5 cm in diameter) were also quantified, measured, and identified to the highest possible level of taxonomic </w:t>
      </w:r>
      <w:r w:rsidR="00215F22">
        <w:rPr>
          <w:rFonts w:eastAsiaTheme="minorEastAsia"/>
          <w:szCs w:val="24"/>
        </w:rPr>
        <w:t>detail</w:t>
      </w:r>
      <w:r w:rsidRPr="00EC5F2B">
        <w:rPr>
          <w:rFonts w:eastAsiaTheme="minorEastAsia"/>
          <w:szCs w:val="24"/>
        </w:rPr>
        <w:t>. For each coral colony identified within belt-transect surveys, the extent of mortality –</w:t>
      </w:r>
      <w:r w:rsidR="00467036">
        <w:rPr>
          <w:rFonts w:eastAsiaTheme="minorEastAsia"/>
          <w:szCs w:val="24"/>
        </w:rPr>
        <w:t xml:space="preserve"> </w:t>
      </w:r>
      <w:r w:rsidRPr="00EC5F2B">
        <w:rPr>
          <w:rFonts w:eastAsiaTheme="minorEastAsia"/>
          <w:szCs w:val="24"/>
        </w:rPr>
        <w:t>both recent and old</w:t>
      </w:r>
      <w:r w:rsidR="00467036">
        <w:rPr>
          <w:rFonts w:eastAsiaTheme="minorEastAsia"/>
          <w:szCs w:val="24"/>
        </w:rPr>
        <w:t xml:space="preserve"> – w</w:t>
      </w:r>
      <w:r w:rsidRPr="00EC5F2B">
        <w:rPr>
          <w:rFonts w:eastAsiaTheme="minorEastAsia"/>
          <w:szCs w:val="24"/>
        </w:rPr>
        <w:t xml:space="preserve">ere estimated, dedicating special attention to any evidence of </w:t>
      </w:r>
      <w:r w:rsidR="00215F22">
        <w:rPr>
          <w:rFonts w:eastAsiaTheme="minorEastAsia"/>
          <w:szCs w:val="24"/>
        </w:rPr>
        <w:t xml:space="preserve">disease and </w:t>
      </w:r>
      <w:r w:rsidRPr="00EC5F2B">
        <w:rPr>
          <w:rFonts w:eastAsiaTheme="minorEastAsia"/>
          <w:szCs w:val="24"/>
        </w:rPr>
        <w:t>sediment-related damage or stress.</w:t>
      </w:r>
      <w:r w:rsidR="00571027">
        <w:rPr>
          <w:rFonts w:eastAsiaTheme="minorEastAsia"/>
          <w:szCs w:val="24"/>
        </w:rPr>
        <w:t xml:space="preserve"> </w:t>
      </w:r>
      <w:r w:rsidRPr="00EC5F2B">
        <w:rPr>
          <w:rFonts w:eastAsiaTheme="minorEastAsia"/>
          <w:szCs w:val="24"/>
        </w:rPr>
        <w:t xml:space="preserve">In addition, the Line-Point-Intercept methodology at 25 cm intervals was implemented to derive information on </w:t>
      </w:r>
      <w:r w:rsidR="00215F22">
        <w:rPr>
          <w:rFonts w:eastAsiaTheme="minorEastAsia"/>
          <w:szCs w:val="24"/>
        </w:rPr>
        <w:t xml:space="preserve">benthic </w:t>
      </w:r>
      <w:r w:rsidRPr="00EC5F2B">
        <w:rPr>
          <w:rFonts w:eastAsiaTheme="minorEastAsia"/>
          <w:szCs w:val="24"/>
        </w:rPr>
        <w:t>percent composition, relative abundance, and cover</w:t>
      </w:r>
      <w:r w:rsidR="005001F5" w:rsidRPr="00EC5F2B">
        <w:rPr>
          <w:rFonts w:eastAsiaTheme="minorEastAsia"/>
          <w:szCs w:val="24"/>
        </w:rPr>
        <w:t xml:space="preserve"> (NOAA 2015)</w:t>
      </w:r>
      <w:r w:rsidRPr="00EC5F2B">
        <w:rPr>
          <w:rFonts w:eastAsiaTheme="minorEastAsia"/>
          <w:szCs w:val="24"/>
        </w:rPr>
        <w:t>.</w:t>
      </w:r>
      <w:r w:rsidR="00571027">
        <w:rPr>
          <w:rFonts w:eastAsiaTheme="minorEastAsia"/>
          <w:szCs w:val="24"/>
        </w:rPr>
        <w:t xml:space="preserve"> </w:t>
      </w:r>
    </w:p>
    <w:p w14:paraId="63EB340A" w14:textId="77777777" w:rsidR="00EC5F2B" w:rsidRDefault="00EC5F2B" w:rsidP="002922FA">
      <w:pPr>
        <w:rPr>
          <w:rFonts w:eastAsiaTheme="minorEastAsia"/>
          <w:szCs w:val="24"/>
        </w:rPr>
      </w:pPr>
    </w:p>
    <w:p w14:paraId="51385D3E" w14:textId="77777777" w:rsidR="00E5114F" w:rsidRPr="00E5114F" w:rsidRDefault="00E5114F" w:rsidP="00CC271F">
      <w:pPr>
        <w:pStyle w:val="Heading3"/>
        <w:rPr>
          <w:rFonts w:eastAsiaTheme="minorEastAsia"/>
        </w:rPr>
      </w:pPr>
      <w:r w:rsidRPr="00E5114F">
        <w:rPr>
          <w:rFonts w:eastAsiaTheme="minorEastAsia"/>
        </w:rPr>
        <w:t>Data Analysis</w:t>
      </w:r>
    </w:p>
    <w:p w14:paraId="7A5DE5CB" w14:textId="77777777" w:rsidR="00EC5F2B" w:rsidRPr="00467036" w:rsidRDefault="00EC5F2B" w:rsidP="002922FA">
      <w:pPr>
        <w:rPr>
          <w:rFonts w:eastAsiaTheme="minorEastAsia"/>
          <w:b/>
          <w:i/>
          <w:szCs w:val="24"/>
        </w:rPr>
      </w:pPr>
      <w:r w:rsidRPr="00467036">
        <w:rPr>
          <w:rFonts w:eastAsiaTheme="minorEastAsia"/>
          <w:b/>
          <w:i/>
          <w:szCs w:val="24"/>
        </w:rPr>
        <w:t>Analysis of benthic community structure and demographics data</w:t>
      </w:r>
    </w:p>
    <w:p w14:paraId="7F458784" w14:textId="77777777" w:rsidR="002922FA" w:rsidRPr="00EC5F2B" w:rsidRDefault="00FC6713" w:rsidP="002922FA">
      <w:pPr>
        <w:rPr>
          <w:rFonts w:eastAsiaTheme="minorEastAsia"/>
          <w:szCs w:val="24"/>
        </w:rPr>
      </w:pPr>
      <w:r w:rsidRPr="00EC5F2B">
        <w:rPr>
          <w:rFonts w:eastAsiaTheme="minorEastAsia"/>
          <w:szCs w:val="24"/>
        </w:rPr>
        <w:t>Spatial patterns of mean percent coral cover and colony densities were tested implementing independent two-way ANOVA models, using reef zone (backreef vs. forereef) and location (north vs. south) as factors.</w:t>
      </w:r>
      <w:r w:rsidR="00902BDB" w:rsidRPr="00EC5F2B">
        <w:rPr>
          <w:rFonts w:eastAsiaTheme="minorEastAsia"/>
          <w:szCs w:val="24"/>
        </w:rPr>
        <w:t xml:space="preserve"> </w:t>
      </w:r>
      <w:r w:rsidR="009D1E83" w:rsidRPr="00EC5F2B">
        <w:rPr>
          <w:rFonts w:eastAsiaTheme="minorEastAsia"/>
          <w:szCs w:val="24"/>
        </w:rPr>
        <w:t>Cover data was ln-transformed to fulfill parametric statistical requirements.</w:t>
      </w:r>
      <w:r w:rsidR="00215F22">
        <w:rPr>
          <w:rFonts w:eastAsiaTheme="minorEastAsia"/>
          <w:szCs w:val="24"/>
        </w:rPr>
        <w:t xml:space="preserve"> A</w:t>
      </w:r>
      <w:r w:rsidR="00215F22" w:rsidRPr="00DE0B7B">
        <w:rPr>
          <w:rFonts w:eastAsiaTheme="minorEastAsia"/>
          <w:szCs w:val="24"/>
        </w:rPr>
        <w:t>NOVA analyses were performed us</w:t>
      </w:r>
      <w:r w:rsidR="00215F22">
        <w:rPr>
          <w:rFonts w:eastAsiaTheme="minorEastAsia"/>
          <w:szCs w:val="24"/>
        </w:rPr>
        <w:t>ing SYSTAT 12 version 12.02.00 (SYSTAT 2007)</w:t>
      </w:r>
      <w:r w:rsidR="00215F22" w:rsidRPr="00DE0B7B">
        <w:rPr>
          <w:rFonts w:eastAsiaTheme="minorEastAsia"/>
          <w:szCs w:val="24"/>
        </w:rPr>
        <w:t>.</w:t>
      </w:r>
    </w:p>
    <w:p w14:paraId="296CCD03" w14:textId="77777777" w:rsidR="003B5924" w:rsidRDefault="003B5924" w:rsidP="002922FA">
      <w:pPr>
        <w:spacing w:after="200"/>
        <w:rPr>
          <w:rFonts w:eastAsiaTheme="minorEastAsia"/>
          <w:b/>
          <w:noProof/>
          <w:sz w:val="28"/>
          <w:szCs w:val="28"/>
        </w:rPr>
      </w:pPr>
    </w:p>
    <w:p w14:paraId="4E01C1E2" w14:textId="77777777" w:rsidR="00B1632F" w:rsidRPr="00B1632F" w:rsidRDefault="00B1632F" w:rsidP="00CC271F">
      <w:pPr>
        <w:pStyle w:val="Heading2"/>
        <w:rPr>
          <w:rFonts w:eastAsiaTheme="minorEastAsia"/>
        </w:rPr>
      </w:pPr>
      <w:r>
        <w:rPr>
          <w:rFonts w:eastAsiaTheme="minorEastAsia"/>
          <w:noProof/>
        </w:rPr>
        <w:t>Baseline values</w:t>
      </w:r>
    </w:p>
    <w:p w14:paraId="3477D41E" w14:textId="77777777" w:rsidR="00993D51" w:rsidRDefault="003B5924" w:rsidP="00CC271F">
      <w:pPr>
        <w:pStyle w:val="Heading3"/>
        <w:rPr>
          <w:rFonts w:eastAsiaTheme="minorEastAsia"/>
        </w:rPr>
      </w:pPr>
      <w:r w:rsidRPr="00EC5F2B">
        <w:rPr>
          <w:rFonts w:eastAsiaTheme="minorEastAsia"/>
        </w:rPr>
        <w:t xml:space="preserve">Benthic composition and community structure </w:t>
      </w:r>
    </w:p>
    <w:p w14:paraId="741154A4" w14:textId="411CD344" w:rsidR="002922FA" w:rsidRPr="00EC5F2B" w:rsidRDefault="00452312" w:rsidP="002922FA">
      <w:pPr>
        <w:spacing w:after="200"/>
        <w:rPr>
          <w:rFonts w:eastAsiaTheme="minorEastAsia" w:cstheme="minorBidi"/>
          <w:szCs w:val="24"/>
        </w:rPr>
      </w:pPr>
      <w:r>
        <w:rPr>
          <w:rFonts w:eastAsiaTheme="minorEastAsia"/>
          <w:noProof/>
          <w:szCs w:val="22"/>
        </w:rPr>
        <w:drawing>
          <wp:anchor distT="0" distB="0" distL="114300" distR="114300" simplePos="0" relativeHeight="251662336" behindDoc="0" locked="0" layoutInCell="1" allowOverlap="1" wp14:anchorId="538BA099" wp14:editId="1432202D">
            <wp:simplePos x="0" y="0"/>
            <wp:positionH relativeFrom="column">
              <wp:posOffset>714375</wp:posOffset>
            </wp:positionH>
            <wp:positionV relativeFrom="paragraph">
              <wp:posOffset>789305</wp:posOffset>
            </wp:positionV>
            <wp:extent cx="4791075" cy="3571875"/>
            <wp:effectExtent l="0" t="0" r="9525"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791075" cy="3571875"/>
                    </a:xfrm>
                    <a:prstGeom prst="rect">
                      <a:avLst/>
                    </a:prstGeom>
                  </pic:spPr>
                </pic:pic>
              </a:graphicData>
            </a:graphic>
          </wp:anchor>
        </w:drawing>
      </w:r>
      <w:r w:rsidR="002922FA" w:rsidRPr="00EC5F2B">
        <w:rPr>
          <w:rFonts w:eastAsiaTheme="minorEastAsia" w:cstheme="minorBidi"/>
          <w:szCs w:val="24"/>
        </w:rPr>
        <w:t>The quantitative survey data support the benthic community patterns that previously had been anecdotally reported and observed in the field: coral development is conspicuously prominent along the southern portions of the reef in Faga`alu Bay (</w:t>
      </w:r>
      <w:r w:rsidR="00217F5A">
        <w:rPr>
          <w:rFonts w:eastAsiaTheme="minorEastAsia" w:cstheme="minorBidi"/>
          <w:szCs w:val="24"/>
        </w:rPr>
        <w:fldChar w:fldCharType="begin"/>
      </w:r>
      <w:r w:rsidR="00217F5A">
        <w:rPr>
          <w:rFonts w:eastAsiaTheme="minorEastAsia" w:cstheme="minorBidi"/>
          <w:szCs w:val="24"/>
        </w:rPr>
        <w:instrText xml:space="preserve"> REF _Ref423527547 \h </w:instrText>
      </w:r>
      <w:r w:rsidR="00217F5A">
        <w:rPr>
          <w:rFonts w:eastAsiaTheme="minorEastAsia" w:cstheme="minorBidi"/>
          <w:szCs w:val="24"/>
        </w:rPr>
      </w:r>
      <w:r w:rsidR="00217F5A">
        <w:rPr>
          <w:rFonts w:eastAsiaTheme="minorEastAsia" w:cstheme="minorBidi"/>
          <w:szCs w:val="24"/>
        </w:rPr>
        <w:fldChar w:fldCharType="separate"/>
      </w:r>
      <w:r w:rsidR="005D64E3">
        <w:t xml:space="preserve">Figure </w:t>
      </w:r>
      <w:r w:rsidR="005D64E3">
        <w:rPr>
          <w:noProof/>
        </w:rPr>
        <w:t>13</w:t>
      </w:r>
      <w:r w:rsidR="00217F5A">
        <w:rPr>
          <w:rFonts w:eastAsiaTheme="minorEastAsia" w:cstheme="minorBidi"/>
          <w:szCs w:val="24"/>
        </w:rPr>
        <w:fldChar w:fldCharType="end"/>
      </w:r>
      <w:r w:rsidR="00FC6713" w:rsidRPr="00EC5F2B">
        <w:rPr>
          <w:rFonts w:eastAsiaTheme="minorEastAsia" w:cstheme="minorBidi"/>
          <w:szCs w:val="24"/>
        </w:rPr>
        <w:t>a</w:t>
      </w:r>
      <w:r w:rsidR="002922FA" w:rsidRPr="00EC5F2B">
        <w:rPr>
          <w:rFonts w:eastAsiaTheme="minorEastAsia" w:cstheme="minorBidi"/>
          <w:szCs w:val="24"/>
        </w:rPr>
        <w:t>, b</w:t>
      </w:r>
      <w:r w:rsidR="00FC3CDD">
        <w:rPr>
          <w:rFonts w:eastAsiaTheme="minorEastAsia" w:cstheme="minorBidi"/>
          <w:szCs w:val="24"/>
        </w:rPr>
        <w:t xml:space="preserve">, </w:t>
      </w:r>
      <w:r w:rsidR="00217F5A">
        <w:rPr>
          <w:rFonts w:eastAsiaTheme="minorEastAsia" w:cstheme="minorBidi"/>
          <w:szCs w:val="24"/>
        </w:rPr>
        <w:fldChar w:fldCharType="begin"/>
      </w:r>
      <w:r w:rsidR="00217F5A">
        <w:rPr>
          <w:rFonts w:eastAsiaTheme="minorEastAsia" w:cstheme="minorBidi"/>
          <w:szCs w:val="24"/>
        </w:rPr>
        <w:instrText xml:space="preserve"> REF _Ref423527560 \h </w:instrText>
      </w:r>
      <w:r w:rsidR="00217F5A">
        <w:rPr>
          <w:rFonts w:eastAsiaTheme="minorEastAsia" w:cstheme="minorBidi"/>
          <w:szCs w:val="24"/>
        </w:rPr>
      </w:r>
      <w:r w:rsidR="00217F5A">
        <w:rPr>
          <w:rFonts w:eastAsiaTheme="minorEastAsia" w:cstheme="minorBidi"/>
          <w:szCs w:val="24"/>
        </w:rPr>
        <w:fldChar w:fldCharType="separate"/>
      </w:r>
      <w:r w:rsidR="005D64E3">
        <w:t xml:space="preserve">Figure </w:t>
      </w:r>
      <w:r w:rsidR="005D64E3">
        <w:rPr>
          <w:noProof/>
        </w:rPr>
        <w:t>14</w:t>
      </w:r>
      <w:r w:rsidR="00217F5A">
        <w:rPr>
          <w:rFonts w:eastAsiaTheme="minorEastAsia" w:cstheme="minorBidi"/>
          <w:szCs w:val="24"/>
        </w:rPr>
        <w:fldChar w:fldCharType="end"/>
      </w:r>
      <w:r w:rsidR="002922FA" w:rsidRPr="00EC5F2B">
        <w:rPr>
          <w:rFonts w:eastAsiaTheme="minorEastAsia" w:cstheme="minorBidi"/>
          <w:szCs w:val="24"/>
        </w:rPr>
        <w:t xml:space="preserve">), compared to the northern areas, where coral </w:t>
      </w:r>
      <w:r w:rsidR="00215F22">
        <w:rPr>
          <w:rFonts w:eastAsiaTheme="minorEastAsia" w:cstheme="minorBidi"/>
          <w:szCs w:val="24"/>
        </w:rPr>
        <w:t xml:space="preserve">development </w:t>
      </w:r>
      <w:r w:rsidR="002922FA" w:rsidRPr="00EC5F2B">
        <w:rPr>
          <w:rFonts w:eastAsiaTheme="minorEastAsia" w:cstheme="minorBidi"/>
          <w:szCs w:val="24"/>
        </w:rPr>
        <w:t>is limited and depauperate (</w:t>
      </w:r>
      <w:r w:rsidR="00217F5A">
        <w:rPr>
          <w:rFonts w:eastAsiaTheme="minorEastAsia" w:cstheme="minorBidi"/>
          <w:szCs w:val="24"/>
        </w:rPr>
        <w:fldChar w:fldCharType="begin"/>
      </w:r>
      <w:r w:rsidR="00217F5A">
        <w:rPr>
          <w:rFonts w:eastAsiaTheme="minorEastAsia" w:cstheme="minorBidi"/>
          <w:szCs w:val="24"/>
        </w:rPr>
        <w:instrText xml:space="preserve"> REF _Ref423527547 \h </w:instrText>
      </w:r>
      <w:r w:rsidR="00217F5A">
        <w:rPr>
          <w:rFonts w:eastAsiaTheme="minorEastAsia" w:cstheme="minorBidi"/>
          <w:szCs w:val="24"/>
        </w:rPr>
      </w:r>
      <w:r w:rsidR="00217F5A">
        <w:rPr>
          <w:rFonts w:eastAsiaTheme="minorEastAsia" w:cstheme="minorBidi"/>
          <w:szCs w:val="24"/>
        </w:rPr>
        <w:fldChar w:fldCharType="separate"/>
      </w:r>
      <w:r w:rsidR="005D64E3">
        <w:t xml:space="preserve">Figure </w:t>
      </w:r>
      <w:r w:rsidR="005D64E3">
        <w:rPr>
          <w:noProof/>
        </w:rPr>
        <w:t>13</w:t>
      </w:r>
      <w:r w:rsidR="00217F5A">
        <w:rPr>
          <w:rFonts w:eastAsiaTheme="minorEastAsia" w:cstheme="minorBidi"/>
          <w:szCs w:val="24"/>
        </w:rPr>
        <w:fldChar w:fldCharType="end"/>
      </w:r>
      <w:r w:rsidR="00FC6713" w:rsidRPr="00EC5F2B">
        <w:rPr>
          <w:rFonts w:eastAsiaTheme="minorEastAsia" w:cstheme="minorBidi"/>
          <w:szCs w:val="24"/>
        </w:rPr>
        <w:t>c</w:t>
      </w:r>
      <w:r w:rsidR="002922FA" w:rsidRPr="00EC5F2B">
        <w:rPr>
          <w:rFonts w:eastAsiaTheme="minorEastAsia" w:cstheme="minorBidi"/>
          <w:szCs w:val="24"/>
        </w:rPr>
        <w:t>, d</w:t>
      </w:r>
      <w:r w:rsidR="00FC3CDD">
        <w:rPr>
          <w:rFonts w:eastAsiaTheme="minorEastAsia" w:cstheme="minorBidi"/>
          <w:szCs w:val="24"/>
        </w:rPr>
        <w:t xml:space="preserve">, </w:t>
      </w:r>
      <w:r w:rsidR="00217F5A">
        <w:rPr>
          <w:rFonts w:eastAsiaTheme="minorEastAsia" w:cstheme="minorBidi"/>
          <w:szCs w:val="24"/>
        </w:rPr>
        <w:fldChar w:fldCharType="begin"/>
      </w:r>
      <w:r w:rsidR="00217F5A">
        <w:rPr>
          <w:rFonts w:eastAsiaTheme="minorEastAsia" w:cstheme="minorBidi"/>
          <w:szCs w:val="24"/>
        </w:rPr>
        <w:instrText xml:space="preserve"> REF _Ref423527560 \h </w:instrText>
      </w:r>
      <w:r w:rsidR="00217F5A">
        <w:rPr>
          <w:rFonts w:eastAsiaTheme="minorEastAsia" w:cstheme="minorBidi"/>
          <w:szCs w:val="24"/>
        </w:rPr>
      </w:r>
      <w:r w:rsidR="00217F5A">
        <w:rPr>
          <w:rFonts w:eastAsiaTheme="minorEastAsia" w:cstheme="minorBidi"/>
          <w:szCs w:val="24"/>
        </w:rPr>
        <w:fldChar w:fldCharType="separate"/>
      </w:r>
      <w:r w:rsidR="005D64E3">
        <w:t xml:space="preserve">Figure </w:t>
      </w:r>
      <w:r w:rsidR="005D64E3">
        <w:rPr>
          <w:noProof/>
        </w:rPr>
        <w:t>14</w:t>
      </w:r>
      <w:r w:rsidR="00217F5A">
        <w:rPr>
          <w:rFonts w:eastAsiaTheme="minorEastAsia" w:cstheme="minorBidi"/>
          <w:szCs w:val="24"/>
        </w:rPr>
        <w:fldChar w:fldCharType="end"/>
      </w:r>
      <w:r w:rsidR="002922FA" w:rsidRPr="00EC5F2B">
        <w:rPr>
          <w:rFonts w:eastAsiaTheme="minorEastAsia" w:cstheme="minorBidi"/>
          <w:szCs w:val="24"/>
        </w:rPr>
        <w:t>).</w:t>
      </w:r>
    </w:p>
    <w:p w14:paraId="57E91E4C" w14:textId="62091831" w:rsidR="002922FA" w:rsidRPr="002922FA" w:rsidRDefault="00452312" w:rsidP="00452312">
      <w:pPr>
        <w:pStyle w:val="Caption"/>
        <w:rPr>
          <w:szCs w:val="22"/>
        </w:rPr>
      </w:pPr>
      <w:bookmarkStart w:id="47" w:name="_Ref423527547"/>
      <w:bookmarkStart w:id="48" w:name="_Toc423528349"/>
      <w:bookmarkStart w:id="49" w:name="_Toc423606551"/>
      <w:r>
        <w:t xml:space="preserve">Figure </w:t>
      </w:r>
      <w:fldSimple w:instr=" SEQ Figure \* ARABIC ">
        <w:r w:rsidR="005D64E3">
          <w:rPr>
            <w:noProof/>
          </w:rPr>
          <w:t>13</w:t>
        </w:r>
      </w:fldSimple>
      <w:bookmarkEnd w:id="47"/>
      <w:r>
        <w:t xml:space="preserve">. </w:t>
      </w:r>
      <w:r w:rsidRPr="009D526F">
        <w:t>Visual, spatial comparison of coral growth, development, and appearance of shallow habitats of the (a, b) south and (c, d) northern areas of the backreef in Faga`alu Bay, American Samoa. NOAA photos by Bernardo Vargas-Ángel.</w:t>
      </w:r>
      <w:bookmarkEnd w:id="48"/>
      <w:bookmarkEnd w:id="49"/>
    </w:p>
    <w:p w14:paraId="4FF8DF60" w14:textId="77777777" w:rsidR="001941B3" w:rsidRDefault="001941B3" w:rsidP="002922FA">
      <w:pPr>
        <w:jc w:val="both"/>
        <w:rPr>
          <w:rFonts w:eastAsiaTheme="minorEastAsia" w:cstheme="minorBidi"/>
          <w:szCs w:val="22"/>
        </w:rPr>
      </w:pPr>
    </w:p>
    <w:p w14:paraId="199E4EED" w14:textId="77777777" w:rsidR="001941B3" w:rsidRDefault="001941B3" w:rsidP="002922FA">
      <w:pPr>
        <w:jc w:val="both"/>
        <w:rPr>
          <w:rFonts w:eastAsiaTheme="minorEastAsia" w:cstheme="minorBidi"/>
          <w:szCs w:val="22"/>
        </w:rPr>
      </w:pPr>
    </w:p>
    <w:p w14:paraId="6946A6E6" w14:textId="77777777" w:rsidR="001941B3" w:rsidRDefault="001941B3" w:rsidP="002922FA">
      <w:pPr>
        <w:jc w:val="both"/>
        <w:rPr>
          <w:rFonts w:eastAsiaTheme="minorEastAsia" w:cstheme="minorBidi"/>
          <w:szCs w:val="22"/>
        </w:rPr>
      </w:pPr>
    </w:p>
    <w:p w14:paraId="567DA65C" w14:textId="77777777" w:rsidR="001941B3" w:rsidRDefault="001941B3" w:rsidP="002922FA">
      <w:pPr>
        <w:jc w:val="both"/>
        <w:rPr>
          <w:rFonts w:eastAsiaTheme="minorEastAsia" w:cstheme="minorBidi"/>
          <w:szCs w:val="22"/>
        </w:rPr>
      </w:pPr>
    </w:p>
    <w:p w14:paraId="2D640B56" w14:textId="77777777" w:rsidR="001941B3" w:rsidRDefault="001941B3" w:rsidP="002922FA">
      <w:pPr>
        <w:jc w:val="both"/>
        <w:rPr>
          <w:rFonts w:eastAsiaTheme="minorEastAsia" w:cstheme="minorBidi"/>
          <w:szCs w:val="22"/>
        </w:rPr>
      </w:pPr>
    </w:p>
    <w:p w14:paraId="7213BC01" w14:textId="77777777" w:rsidR="001941B3" w:rsidRDefault="001941B3" w:rsidP="002922FA">
      <w:pPr>
        <w:jc w:val="both"/>
        <w:rPr>
          <w:rFonts w:eastAsiaTheme="minorEastAsia" w:cstheme="minorBidi"/>
          <w:szCs w:val="22"/>
        </w:rPr>
      </w:pPr>
    </w:p>
    <w:p w14:paraId="7A20636D" w14:textId="77777777" w:rsidR="001941B3" w:rsidRDefault="001941B3" w:rsidP="002922FA">
      <w:pPr>
        <w:jc w:val="both"/>
        <w:rPr>
          <w:rFonts w:eastAsiaTheme="minorEastAsia" w:cstheme="minorBidi"/>
          <w:szCs w:val="22"/>
        </w:rPr>
      </w:pPr>
    </w:p>
    <w:p w14:paraId="03D35A3D" w14:textId="77777777" w:rsidR="00CE3DB7" w:rsidRDefault="00CE3DB7" w:rsidP="002922FA">
      <w:pPr>
        <w:jc w:val="both"/>
        <w:rPr>
          <w:rFonts w:eastAsiaTheme="minorEastAsia" w:cstheme="minorBidi"/>
          <w:szCs w:val="22"/>
        </w:rPr>
      </w:pPr>
    </w:p>
    <w:p w14:paraId="7C573638" w14:textId="51E60B0D" w:rsidR="00CE3DB7" w:rsidRPr="00CE3DB7" w:rsidRDefault="00833873" w:rsidP="00452312">
      <w:pPr>
        <w:pStyle w:val="Caption"/>
      </w:pPr>
      <w:bookmarkStart w:id="50" w:name="_Ref423527560"/>
      <w:bookmarkStart w:id="51" w:name="_Toc423528350"/>
      <w:bookmarkStart w:id="52" w:name="_Toc423606552"/>
      <w:r>
        <w:rPr>
          <w:noProof/>
        </w:rPr>
        <w:lastRenderedPageBreak/>
        <w:drawing>
          <wp:anchor distT="0" distB="0" distL="114300" distR="114300" simplePos="0" relativeHeight="251694080" behindDoc="0" locked="0" layoutInCell="1" allowOverlap="1" wp14:anchorId="11F1F256" wp14:editId="4EF91EA4">
            <wp:simplePos x="0" y="0"/>
            <wp:positionH relativeFrom="column">
              <wp:posOffset>0</wp:posOffset>
            </wp:positionH>
            <wp:positionV relativeFrom="paragraph">
              <wp:posOffset>0</wp:posOffset>
            </wp:positionV>
            <wp:extent cx="5715000" cy="3228975"/>
            <wp:effectExtent l="0" t="0" r="0" b="9525"/>
            <wp:wrapTopAndBottom/>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r w:rsidR="00CE3DB7">
        <w:t xml:space="preserve">Figure </w:t>
      </w:r>
      <w:fldSimple w:instr=" SEQ Figure \* ARABIC ">
        <w:r w:rsidR="005D64E3">
          <w:rPr>
            <w:noProof/>
          </w:rPr>
          <w:t>14</w:t>
        </w:r>
      </w:fldSimple>
      <w:bookmarkEnd w:id="50"/>
      <w:r w:rsidR="00CE3DB7">
        <w:t xml:space="preserve">. </w:t>
      </w:r>
      <w:r w:rsidR="00CE3DB7" w:rsidRPr="00726056">
        <w:t>Spatial comparison of mean benthic percent cover of shallow habitats of the northern and southern backreef and forereef areas in Faga’alu Bay, American Samoa, derived from line-point-intercept surveys conducted in March 2012 and August 2013.</w:t>
      </w:r>
      <w:bookmarkEnd w:id="51"/>
      <w:bookmarkEnd w:id="52"/>
    </w:p>
    <w:p w14:paraId="4C69E32B" w14:textId="30DB0FA4" w:rsidR="00452312" w:rsidRDefault="00FC6713" w:rsidP="002922FA">
      <w:pPr>
        <w:jc w:val="both"/>
        <w:rPr>
          <w:rFonts w:eastAsiaTheme="minorEastAsia" w:cstheme="minorBidi"/>
          <w:szCs w:val="24"/>
        </w:rPr>
      </w:pPr>
      <w:commentRangeStart w:id="53"/>
      <w:r w:rsidRPr="00EC5F2B">
        <w:rPr>
          <w:rFonts w:eastAsiaTheme="minorEastAsia" w:cstheme="minorBidi"/>
          <w:szCs w:val="24"/>
        </w:rPr>
        <w:t xml:space="preserve">Mean percent live </w:t>
      </w:r>
      <w:r w:rsidR="002922FA" w:rsidRPr="00EC5F2B">
        <w:rPr>
          <w:rFonts w:eastAsiaTheme="minorEastAsia" w:cstheme="minorBidi"/>
          <w:szCs w:val="24"/>
        </w:rPr>
        <w:t>coral cover was nearly twice as high along the southern area of the reef compared to the northern sector (</w:t>
      </w:r>
      <w:r w:rsidR="00217F5A">
        <w:rPr>
          <w:rFonts w:eastAsiaTheme="minorEastAsia" w:cstheme="minorBidi"/>
          <w:szCs w:val="24"/>
        </w:rPr>
        <w:fldChar w:fldCharType="begin"/>
      </w:r>
      <w:r w:rsidR="00217F5A">
        <w:rPr>
          <w:rFonts w:eastAsiaTheme="minorEastAsia" w:cstheme="minorBidi"/>
          <w:szCs w:val="24"/>
        </w:rPr>
        <w:instrText xml:space="preserve"> REF _Ref423527560 \h </w:instrText>
      </w:r>
      <w:r w:rsidR="00217F5A">
        <w:rPr>
          <w:rFonts w:eastAsiaTheme="minorEastAsia" w:cstheme="minorBidi"/>
          <w:szCs w:val="24"/>
        </w:rPr>
      </w:r>
      <w:r w:rsidR="00217F5A">
        <w:rPr>
          <w:rFonts w:eastAsiaTheme="minorEastAsia" w:cstheme="minorBidi"/>
          <w:szCs w:val="24"/>
        </w:rPr>
        <w:fldChar w:fldCharType="separate"/>
      </w:r>
      <w:r w:rsidR="005D64E3">
        <w:t xml:space="preserve">Figure </w:t>
      </w:r>
      <w:r w:rsidR="005D64E3">
        <w:rPr>
          <w:noProof/>
        </w:rPr>
        <w:t>14</w:t>
      </w:r>
      <w:r w:rsidR="00217F5A">
        <w:rPr>
          <w:rFonts w:eastAsiaTheme="minorEastAsia" w:cstheme="minorBidi"/>
          <w:szCs w:val="24"/>
        </w:rPr>
        <w:fldChar w:fldCharType="end"/>
      </w:r>
      <w:r w:rsidR="008947E9">
        <w:rPr>
          <w:rFonts w:eastAsiaTheme="minorEastAsia" w:cstheme="minorBidi"/>
          <w:szCs w:val="24"/>
        </w:rPr>
        <w:t xml:space="preserve">, </w:t>
      </w:r>
      <w:r w:rsidR="00217F5A">
        <w:rPr>
          <w:rFonts w:eastAsiaTheme="minorEastAsia" w:cstheme="minorBidi"/>
          <w:szCs w:val="24"/>
        </w:rPr>
        <w:fldChar w:fldCharType="begin"/>
      </w:r>
      <w:r w:rsidR="00217F5A">
        <w:rPr>
          <w:rFonts w:eastAsiaTheme="minorEastAsia" w:cstheme="minorBidi"/>
          <w:szCs w:val="24"/>
        </w:rPr>
        <w:instrText xml:space="preserve"> REF _Ref423527840 \h </w:instrText>
      </w:r>
      <w:r w:rsidR="00217F5A">
        <w:rPr>
          <w:rFonts w:eastAsiaTheme="minorEastAsia" w:cstheme="minorBidi"/>
          <w:szCs w:val="24"/>
        </w:rPr>
      </w:r>
      <w:r w:rsidR="00217F5A">
        <w:rPr>
          <w:rFonts w:eastAsiaTheme="minorEastAsia" w:cstheme="minorBidi"/>
          <w:szCs w:val="24"/>
        </w:rPr>
        <w:fldChar w:fldCharType="separate"/>
      </w:r>
      <w:r w:rsidR="005D64E3" w:rsidRPr="00CE3DB7">
        <w:t xml:space="preserve">Figure </w:t>
      </w:r>
      <w:r w:rsidR="005D64E3">
        <w:rPr>
          <w:noProof/>
        </w:rPr>
        <w:t>15</w:t>
      </w:r>
      <w:r w:rsidR="00217F5A">
        <w:rPr>
          <w:rFonts w:eastAsiaTheme="minorEastAsia" w:cstheme="minorBidi"/>
          <w:szCs w:val="24"/>
        </w:rPr>
        <w:fldChar w:fldCharType="end"/>
      </w:r>
      <w:r w:rsidR="008A2E1F" w:rsidRPr="00EC5F2B">
        <w:rPr>
          <w:rFonts w:eastAsiaTheme="minorEastAsia" w:cstheme="minorBidi"/>
          <w:szCs w:val="24"/>
        </w:rPr>
        <w:t>a</w:t>
      </w:r>
      <w:r w:rsidR="00215F22">
        <w:rPr>
          <w:rFonts w:eastAsiaTheme="minorEastAsia" w:cstheme="minorBidi"/>
          <w:szCs w:val="24"/>
        </w:rPr>
        <w:t xml:space="preserve">, Table </w:t>
      </w:r>
      <w:r w:rsidR="00A64B58">
        <w:rPr>
          <w:rFonts w:eastAsiaTheme="minorEastAsia" w:cstheme="minorBidi"/>
          <w:szCs w:val="24"/>
        </w:rPr>
        <w:t>1</w:t>
      </w:r>
      <w:r w:rsidR="002922FA" w:rsidRPr="00EC5F2B">
        <w:rPr>
          <w:rFonts w:eastAsiaTheme="minorEastAsia" w:cstheme="minorBidi"/>
          <w:szCs w:val="24"/>
        </w:rPr>
        <w:t>)</w:t>
      </w:r>
      <w:r w:rsidRPr="00EC5F2B">
        <w:rPr>
          <w:rFonts w:eastAsiaTheme="minorEastAsia" w:cstheme="minorBidi"/>
          <w:szCs w:val="24"/>
        </w:rPr>
        <w:t xml:space="preserve"> and those differences were significant</w:t>
      </w:r>
      <w:commentRangeEnd w:id="53"/>
      <w:r w:rsidR="004C6DF6">
        <w:rPr>
          <w:rStyle w:val="CommentReference"/>
        </w:rPr>
        <w:commentReference w:id="53"/>
      </w:r>
      <w:r w:rsidRPr="00EC5F2B">
        <w:rPr>
          <w:rFonts w:eastAsiaTheme="minorEastAsia" w:cstheme="minorBidi"/>
          <w:szCs w:val="24"/>
        </w:rPr>
        <w:t>; differences between</w:t>
      </w:r>
      <w:r w:rsidR="00A010D8" w:rsidRPr="00EC5F2B">
        <w:rPr>
          <w:rFonts w:eastAsiaTheme="minorEastAsia" w:cstheme="minorBidi"/>
          <w:szCs w:val="24"/>
        </w:rPr>
        <w:t xml:space="preserve"> forereef and backreef were non-</w:t>
      </w:r>
      <w:r w:rsidRPr="00EC5F2B">
        <w:rPr>
          <w:rFonts w:eastAsiaTheme="minorEastAsia" w:cstheme="minorBidi"/>
          <w:szCs w:val="24"/>
        </w:rPr>
        <w:t xml:space="preserve">significant </w:t>
      </w:r>
      <w:r w:rsidR="00A010D8" w:rsidRPr="00EC5F2B">
        <w:rPr>
          <w:rFonts w:eastAsiaTheme="minorEastAsia" w:cstheme="minorBidi"/>
          <w:szCs w:val="24"/>
        </w:rPr>
        <w:t xml:space="preserve">with no interaction effects between </w:t>
      </w:r>
      <w:r w:rsidR="00195083" w:rsidRPr="00EC5F2B">
        <w:rPr>
          <w:rFonts w:eastAsiaTheme="minorEastAsia" w:cstheme="minorBidi"/>
          <w:szCs w:val="24"/>
        </w:rPr>
        <w:t>factors</w:t>
      </w:r>
      <w:r w:rsidR="00A010D8" w:rsidRPr="00EC5F2B">
        <w:rPr>
          <w:rFonts w:eastAsiaTheme="minorEastAsia" w:cstheme="minorBidi"/>
          <w:szCs w:val="24"/>
        </w:rPr>
        <w:t xml:space="preserve"> </w:t>
      </w:r>
      <w:r w:rsidR="00C2073F">
        <w:rPr>
          <w:rFonts w:eastAsiaTheme="minorEastAsia" w:cstheme="minorBidi"/>
          <w:szCs w:val="24"/>
        </w:rPr>
        <w:t>(</w:t>
      </w:r>
      <w:r w:rsidR="00215F22">
        <w:rPr>
          <w:rFonts w:eastAsiaTheme="minorEastAsia" w:cstheme="minorBidi"/>
          <w:szCs w:val="24"/>
        </w:rPr>
        <w:t xml:space="preserve">Table </w:t>
      </w:r>
      <w:r w:rsidR="00A64B58">
        <w:rPr>
          <w:rFonts w:eastAsiaTheme="minorEastAsia" w:cstheme="minorBidi"/>
          <w:szCs w:val="24"/>
        </w:rPr>
        <w:t>1</w:t>
      </w:r>
      <w:r w:rsidR="00A010D8" w:rsidRPr="00EC5F2B">
        <w:rPr>
          <w:rFonts w:eastAsiaTheme="minorEastAsia" w:cstheme="minorBidi"/>
          <w:szCs w:val="24"/>
        </w:rPr>
        <w:t>).</w:t>
      </w:r>
      <w:r w:rsidR="002922FA" w:rsidRPr="00EC5F2B">
        <w:rPr>
          <w:rFonts w:eastAsiaTheme="minorEastAsia" w:cstheme="minorBidi"/>
          <w:szCs w:val="24"/>
        </w:rPr>
        <w:t xml:space="preserve"> Levels of crustose coralline algae were not distinctly different between the northern and southern sectors of the reef </w:t>
      </w:r>
      <w:r w:rsidR="00215F22">
        <w:rPr>
          <w:rFonts w:eastAsiaTheme="minorEastAsia" w:cstheme="minorBidi"/>
          <w:szCs w:val="24"/>
        </w:rPr>
        <w:t xml:space="preserve">(16.8% SE 3.4, 22.5% SE 0.26, respectively), but statistically greater on the forereef compared to the backreef) </w:t>
      </w:r>
      <w:r w:rsidR="002922FA" w:rsidRPr="00EC5F2B">
        <w:rPr>
          <w:rFonts w:eastAsiaTheme="minorEastAsia" w:cstheme="minorBidi"/>
          <w:szCs w:val="24"/>
        </w:rPr>
        <w:t>(</w:t>
      </w:r>
      <w:r w:rsidR="00217F5A">
        <w:rPr>
          <w:rFonts w:eastAsiaTheme="minorEastAsia" w:cstheme="minorBidi"/>
          <w:szCs w:val="24"/>
        </w:rPr>
        <w:fldChar w:fldCharType="begin"/>
      </w:r>
      <w:r w:rsidR="00217F5A">
        <w:rPr>
          <w:rFonts w:eastAsiaTheme="minorEastAsia" w:cstheme="minorBidi"/>
          <w:szCs w:val="24"/>
        </w:rPr>
        <w:instrText xml:space="preserve"> REF _Ref423527560 \h </w:instrText>
      </w:r>
      <w:r w:rsidR="00217F5A">
        <w:rPr>
          <w:rFonts w:eastAsiaTheme="minorEastAsia" w:cstheme="minorBidi"/>
          <w:szCs w:val="24"/>
        </w:rPr>
      </w:r>
      <w:r w:rsidR="00217F5A">
        <w:rPr>
          <w:rFonts w:eastAsiaTheme="minorEastAsia" w:cstheme="minorBidi"/>
          <w:szCs w:val="24"/>
        </w:rPr>
        <w:fldChar w:fldCharType="separate"/>
      </w:r>
      <w:r w:rsidR="005D64E3">
        <w:t xml:space="preserve">Figure </w:t>
      </w:r>
      <w:r w:rsidR="005D64E3">
        <w:rPr>
          <w:noProof/>
        </w:rPr>
        <w:t>14</w:t>
      </w:r>
      <w:r w:rsidR="00217F5A">
        <w:rPr>
          <w:rFonts w:eastAsiaTheme="minorEastAsia" w:cstheme="minorBidi"/>
          <w:szCs w:val="24"/>
        </w:rPr>
        <w:fldChar w:fldCharType="end"/>
      </w:r>
      <w:r w:rsidR="008947E9">
        <w:rPr>
          <w:rFonts w:eastAsiaTheme="minorEastAsia" w:cstheme="minorBidi"/>
          <w:szCs w:val="24"/>
        </w:rPr>
        <w:t xml:space="preserve">, </w:t>
      </w:r>
      <w:r w:rsidR="00217F5A">
        <w:rPr>
          <w:rFonts w:eastAsiaTheme="minorEastAsia" w:cstheme="minorBidi"/>
          <w:szCs w:val="24"/>
        </w:rPr>
        <w:fldChar w:fldCharType="begin"/>
      </w:r>
      <w:r w:rsidR="00217F5A">
        <w:rPr>
          <w:rFonts w:eastAsiaTheme="minorEastAsia" w:cstheme="minorBidi"/>
          <w:szCs w:val="24"/>
        </w:rPr>
        <w:instrText xml:space="preserve"> REF _Ref423527840 \h </w:instrText>
      </w:r>
      <w:r w:rsidR="00217F5A">
        <w:rPr>
          <w:rFonts w:eastAsiaTheme="minorEastAsia" w:cstheme="minorBidi"/>
          <w:szCs w:val="24"/>
        </w:rPr>
      </w:r>
      <w:r w:rsidR="00217F5A">
        <w:rPr>
          <w:rFonts w:eastAsiaTheme="minorEastAsia" w:cstheme="minorBidi"/>
          <w:szCs w:val="24"/>
        </w:rPr>
        <w:fldChar w:fldCharType="separate"/>
      </w:r>
      <w:r w:rsidR="005D64E3" w:rsidRPr="00CE3DB7">
        <w:t xml:space="preserve">Figure </w:t>
      </w:r>
      <w:r w:rsidR="005D64E3">
        <w:rPr>
          <w:noProof/>
        </w:rPr>
        <w:t>15</w:t>
      </w:r>
      <w:r w:rsidR="00217F5A">
        <w:rPr>
          <w:rFonts w:eastAsiaTheme="minorEastAsia" w:cstheme="minorBidi"/>
          <w:szCs w:val="24"/>
        </w:rPr>
        <w:fldChar w:fldCharType="end"/>
      </w:r>
      <w:r w:rsidR="008A2E1F" w:rsidRPr="00EC5F2B">
        <w:rPr>
          <w:rFonts w:eastAsiaTheme="minorEastAsia" w:cstheme="minorBidi"/>
          <w:szCs w:val="24"/>
        </w:rPr>
        <w:t>b</w:t>
      </w:r>
      <w:r w:rsidR="002922FA" w:rsidRPr="00EC5F2B">
        <w:rPr>
          <w:rFonts w:eastAsiaTheme="minorEastAsia" w:cstheme="minorBidi"/>
          <w:szCs w:val="24"/>
        </w:rPr>
        <w:t>)</w:t>
      </w:r>
      <w:r w:rsidR="00763671" w:rsidRPr="00EC5F2B">
        <w:rPr>
          <w:rFonts w:eastAsiaTheme="minorEastAsia" w:cstheme="minorBidi"/>
          <w:szCs w:val="24"/>
        </w:rPr>
        <w:t xml:space="preserve"> (two-way ANOVA, P=0.2</w:t>
      </w:r>
      <w:r w:rsidR="00716BB0" w:rsidRPr="00EC5F2B">
        <w:rPr>
          <w:rFonts w:eastAsiaTheme="minorEastAsia" w:cstheme="minorBidi"/>
          <w:szCs w:val="24"/>
        </w:rPr>
        <w:t>6</w:t>
      </w:r>
      <w:r w:rsidR="00763671" w:rsidRPr="00EC5F2B">
        <w:rPr>
          <w:rFonts w:eastAsiaTheme="minorEastAsia" w:cstheme="minorBidi"/>
          <w:szCs w:val="24"/>
        </w:rPr>
        <w:t>; P=0.00</w:t>
      </w:r>
      <w:r w:rsidR="00716BB0" w:rsidRPr="00EC5F2B">
        <w:rPr>
          <w:rFonts w:eastAsiaTheme="minorEastAsia" w:cstheme="minorBidi"/>
          <w:szCs w:val="24"/>
        </w:rPr>
        <w:t>4</w:t>
      </w:r>
      <w:r w:rsidR="00215F22">
        <w:rPr>
          <w:rFonts w:eastAsiaTheme="minorEastAsia" w:cstheme="minorBidi"/>
          <w:szCs w:val="24"/>
        </w:rPr>
        <w:t>, respectively</w:t>
      </w:r>
      <w:r w:rsidR="00763671" w:rsidRPr="00EC5F2B">
        <w:rPr>
          <w:rFonts w:eastAsiaTheme="minorEastAsia" w:cstheme="minorBidi"/>
          <w:szCs w:val="24"/>
        </w:rPr>
        <w:t>).</w:t>
      </w:r>
      <w:r w:rsidR="002922FA" w:rsidRPr="00EC5F2B">
        <w:rPr>
          <w:rFonts w:eastAsiaTheme="minorEastAsia" w:cstheme="minorBidi"/>
          <w:szCs w:val="24"/>
        </w:rPr>
        <w:t xml:space="preserve"> </w:t>
      </w:r>
      <w:r w:rsidR="00215F22">
        <w:rPr>
          <w:rFonts w:eastAsiaTheme="minorEastAsia" w:cstheme="minorBidi"/>
          <w:szCs w:val="24"/>
        </w:rPr>
        <w:t xml:space="preserve">And, </w:t>
      </w:r>
      <w:r w:rsidR="002922FA" w:rsidRPr="00EC5F2B">
        <w:rPr>
          <w:rFonts w:eastAsiaTheme="minorEastAsia" w:cstheme="minorBidi"/>
          <w:szCs w:val="24"/>
        </w:rPr>
        <w:t xml:space="preserve">percent cover of turf algae was </w:t>
      </w:r>
      <w:r w:rsidR="00763671" w:rsidRPr="00EC5F2B">
        <w:rPr>
          <w:rFonts w:eastAsiaTheme="minorEastAsia" w:cstheme="minorBidi"/>
          <w:szCs w:val="24"/>
        </w:rPr>
        <w:t>significantly different between reef zones and location; no factor interaction effects however (two-way ANOVA, P&lt;0.00</w:t>
      </w:r>
      <w:r w:rsidR="00B74160" w:rsidRPr="00EC5F2B">
        <w:rPr>
          <w:rFonts w:eastAsiaTheme="minorEastAsia" w:cstheme="minorBidi"/>
          <w:szCs w:val="24"/>
        </w:rPr>
        <w:t>9</w:t>
      </w:r>
      <w:r w:rsidR="00763671" w:rsidRPr="00EC5F2B">
        <w:rPr>
          <w:rFonts w:eastAsiaTheme="minorEastAsia" w:cstheme="minorBidi"/>
          <w:szCs w:val="24"/>
        </w:rPr>
        <w:t>; P</w:t>
      </w:r>
      <w:r w:rsidR="00B74160" w:rsidRPr="00EC5F2B">
        <w:rPr>
          <w:rFonts w:eastAsiaTheme="minorEastAsia" w:cstheme="minorBidi"/>
          <w:szCs w:val="24"/>
        </w:rPr>
        <w:t>=</w:t>
      </w:r>
      <w:r w:rsidR="00763671" w:rsidRPr="00EC5F2B">
        <w:rPr>
          <w:rFonts w:eastAsiaTheme="minorEastAsia" w:cstheme="minorBidi"/>
          <w:szCs w:val="24"/>
        </w:rPr>
        <w:t>0.00</w:t>
      </w:r>
      <w:r w:rsidR="00B74160" w:rsidRPr="00EC5F2B">
        <w:rPr>
          <w:rFonts w:eastAsiaTheme="minorEastAsia" w:cstheme="minorBidi"/>
          <w:szCs w:val="24"/>
        </w:rPr>
        <w:t>2</w:t>
      </w:r>
      <w:r w:rsidR="00215F22">
        <w:rPr>
          <w:rFonts w:eastAsiaTheme="minorEastAsia" w:cstheme="minorBidi"/>
          <w:szCs w:val="24"/>
        </w:rPr>
        <w:t xml:space="preserve">, respectively) </w:t>
      </w:r>
      <w:r w:rsidR="002922FA" w:rsidRPr="00EC5F2B">
        <w:rPr>
          <w:rFonts w:eastAsiaTheme="minorEastAsia" w:cstheme="minorBidi"/>
          <w:szCs w:val="24"/>
        </w:rPr>
        <w:t>(</w:t>
      </w:r>
      <w:r w:rsidR="00217F5A">
        <w:rPr>
          <w:rFonts w:eastAsiaTheme="minorEastAsia" w:cstheme="minorBidi"/>
          <w:szCs w:val="24"/>
        </w:rPr>
        <w:fldChar w:fldCharType="begin"/>
      </w:r>
      <w:r w:rsidR="00217F5A">
        <w:rPr>
          <w:rFonts w:eastAsiaTheme="minorEastAsia" w:cstheme="minorBidi"/>
          <w:szCs w:val="24"/>
        </w:rPr>
        <w:instrText xml:space="preserve"> REF _Ref423527560 \h </w:instrText>
      </w:r>
      <w:r w:rsidR="00217F5A">
        <w:rPr>
          <w:rFonts w:eastAsiaTheme="minorEastAsia" w:cstheme="minorBidi"/>
          <w:szCs w:val="24"/>
        </w:rPr>
      </w:r>
      <w:r w:rsidR="00217F5A">
        <w:rPr>
          <w:rFonts w:eastAsiaTheme="minorEastAsia" w:cstheme="minorBidi"/>
          <w:szCs w:val="24"/>
        </w:rPr>
        <w:fldChar w:fldCharType="separate"/>
      </w:r>
      <w:r w:rsidR="005D64E3">
        <w:t xml:space="preserve">Figure </w:t>
      </w:r>
      <w:r w:rsidR="005D64E3">
        <w:rPr>
          <w:noProof/>
        </w:rPr>
        <w:t>14</w:t>
      </w:r>
      <w:r w:rsidR="00217F5A">
        <w:rPr>
          <w:rFonts w:eastAsiaTheme="minorEastAsia" w:cstheme="minorBidi"/>
          <w:szCs w:val="24"/>
        </w:rPr>
        <w:fldChar w:fldCharType="end"/>
      </w:r>
      <w:r w:rsidR="008947E9">
        <w:rPr>
          <w:rFonts w:eastAsiaTheme="minorEastAsia" w:cstheme="minorBidi"/>
          <w:szCs w:val="24"/>
        </w:rPr>
        <w:t xml:space="preserve">, </w:t>
      </w:r>
      <w:r w:rsidR="00217F5A">
        <w:rPr>
          <w:rFonts w:eastAsiaTheme="minorEastAsia" w:cstheme="minorBidi"/>
          <w:szCs w:val="24"/>
        </w:rPr>
        <w:fldChar w:fldCharType="begin"/>
      </w:r>
      <w:r w:rsidR="00217F5A">
        <w:rPr>
          <w:rFonts w:eastAsiaTheme="minorEastAsia" w:cstheme="minorBidi"/>
          <w:szCs w:val="24"/>
        </w:rPr>
        <w:instrText xml:space="preserve"> REF _Ref423527840 \h </w:instrText>
      </w:r>
      <w:r w:rsidR="00217F5A">
        <w:rPr>
          <w:rFonts w:eastAsiaTheme="minorEastAsia" w:cstheme="minorBidi"/>
          <w:szCs w:val="24"/>
        </w:rPr>
      </w:r>
      <w:r w:rsidR="00217F5A">
        <w:rPr>
          <w:rFonts w:eastAsiaTheme="minorEastAsia" w:cstheme="minorBidi"/>
          <w:szCs w:val="24"/>
        </w:rPr>
        <w:fldChar w:fldCharType="separate"/>
      </w:r>
      <w:r w:rsidR="005D64E3" w:rsidRPr="00CE3DB7">
        <w:t xml:space="preserve">Figure </w:t>
      </w:r>
      <w:r w:rsidR="005D64E3">
        <w:rPr>
          <w:noProof/>
        </w:rPr>
        <w:t>15</w:t>
      </w:r>
      <w:r w:rsidR="00217F5A">
        <w:rPr>
          <w:rFonts w:eastAsiaTheme="minorEastAsia" w:cstheme="minorBidi"/>
          <w:szCs w:val="24"/>
        </w:rPr>
        <w:fldChar w:fldCharType="end"/>
      </w:r>
      <w:r w:rsidR="008A2E1F" w:rsidRPr="00EC5F2B">
        <w:rPr>
          <w:rFonts w:eastAsiaTheme="minorEastAsia" w:cstheme="minorBidi"/>
          <w:szCs w:val="24"/>
        </w:rPr>
        <w:t>c</w:t>
      </w:r>
      <w:r w:rsidR="00215F22">
        <w:rPr>
          <w:rFonts w:eastAsiaTheme="minorEastAsia" w:cstheme="minorBidi"/>
          <w:szCs w:val="24"/>
        </w:rPr>
        <w:t xml:space="preserve">, Table </w:t>
      </w:r>
      <w:r w:rsidR="00A64B58">
        <w:rPr>
          <w:rFonts w:eastAsiaTheme="minorEastAsia" w:cstheme="minorBidi"/>
          <w:szCs w:val="24"/>
        </w:rPr>
        <w:t>1</w:t>
      </w:r>
      <w:r w:rsidR="002922FA" w:rsidRPr="00EC5F2B">
        <w:rPr>
          <w:rFonts w:eastAsiaTheme="minorEastAsia" w:cstheme="minorBidi"/>
          <w:szCs w:val="24"/>
        </w:rPr>
        <w:t>)</w:t>
      </w:r>
      <w:r w:rsidR="00EC5F2B">
        <w:rPr>
          <w:rFonts w:eastAsiaTheme="minorEastAsia" w:cstheme="minorBidi"/>
          <w:szCs w:val="24"/>
        </w:rPr>
        <w:t>.</w:t>
      </w:r>
      <w:r w:rsidR="000A7099">
        <w:rPr>
          <w:rFonts w:eastAsiaTheme="minorEastAsia" w:cstheme="minorBidi"/>
          <w:szCs w:val="24"/>
        </w:rPr>
        <w:t xml:space="preserve"> </w:t>
      </w:r>
      <w:r w:rsidR="002922FA" w:rsidRPr="00EC5F2B">
        <w:rPr>
          <w:rFonts w:eastAsiaTheme="minorEastAsia" w:cstheme="minorBidi"/>
          <w:szCs w:val="24"/>
        </w:rPr>
        <w:t xml:space="preserve">The northern areas of the reef in Faga`alu Bay are directly affected by terrigenous siltation and runoff. Surveys corroborate this appraisal, as exemplified by the “reef-builder ratio,” which is the </w:t>
      </w:r>
      <w:r w:rsidR="00B41B25" w:rsidRPr="00EC5F2B">
        <w:rPr>
          <w:rFonts w:eastAsiaTheme="minorEastAsia" w:cstheme="minorBidi"/>
          <w:szCs w:val="24"/>
        </w:rPr>
        <w:t xml:space="preserve">proportion </w:t>
      </w:r>
      <w:r w:rsidR="002922FA" w:rsidRPr="00EC5F2B">
        <w:rPr>
          <w:rFonts w:eastAsiaTheme="minorEastAsia" w:cstheme="minorBidi"/>
          <w:szCs w:val="24"/>
        </w:rPr>
        <w:t>of corals and crustose coralline algae to non-</w:t>
      </w:r>
      <w:r w:rsidR="000A7099">
        <w:rPr>
          <w:rFonts w:eastAsiaTheme="minorEastAsia" w:cstheme="minorBidi"/>
          <w:szCs w:val="24"/>
        </w:rPr>
        <w:t xml:space="preserve">carbonate </w:t>
      </w:r>
      <w:r w:rsidR="002922FA" w:rsidRPr="00EC5F2B">
        <w:rPr>
          <w:rFonts w:eastAsiaTheme="minorEastAsia" w:cstheme="minorBidi"/>
          <w:szCs w:val="24"/>
        </w:rPr>
        <w:t>accreting organisms (macroalgae and turfalgae) calculated with values of mean percent cover. The reef-builder ratio was greater along the southern backreef and forereef than along the coral-impoverished northern reef</w:t>
      </w:r>
      <w:r w:rsidR="00EC5F2B">
        <w:rPr>
          <w:rFonts w:eastAsiaTheme="minorEastAsia" w:cstheme="minorBidi"/>
          <w:szCs w:val="24"/>
        </w:rPr>
        <w:t xml:space="preserve"> </w:t>
      </w:r>
      <w:r w:rsidR="00A30E79" w:rsidRPr="00EC5F2B">
        <w:rPr>
          <w:rFonts w:eastAsiaTheme="minorEastAsia" w:cstheme="minorBidi"/>
          <w:szCs w:val="24"/>
        </w:rPr>
        <w:t>and those differences were statistically significant (two-way ANOVA, P&lt;0.002; P=0.23</w:t>
      </w:r>
      <w:r w:rsidR="000A7099">
        <w:rPr>
          <w:rFonts w:eastAsiaTheme="minorEastAsia" w:cstheme="minorBidi"/>
          <w:szCs w:val="24"/>
        </w:rPr>
        <w:t>, respectively</w:t>
      </w:r>
      <w:r w:rsidR="00A30E79" w:rsidRPr="00EC5F2B">
        <w:rPr>
          <w:rFonts w:eastAsiaTheme="minorEastAsia" w:cstheme="minorBidi"/>
          <w:szCs w:val="24"/>
        </w:rPr>
        <w:t>)</w:t>
      </w:r>
      <w:r w:rsidR="002922FA" w:rsidRPr="00EC5F2B">
        <w:rPr>
          <w:rFonts w:eastAsiaTheme="minorEastAsia" w:cstheme="minorBidi"/>
          <w:szCs w:val="24"/>
        </w:rPr>
        <w:t xml:space="preserve"> (</w:t>
      </w:r>
      <w:r w:rsidR="00217F5A">
        <w:rPr>
          <w:rFonts w:eastAsiaTheme="minorEastAsia" w:cstheme="minorBidi"/>
          <w:szCs w:val="24"/>
        </w:rPr>
        <w:fldChar w:fldCharType="begin"/>
      </w:r>
      <w:r w:rsidR="00217F5A">
        <w:rPr>
          <w:rFonts w:eastAsiaTheme="minorEastAsia" w:cstheme="minorBidi"/>
          <w:szCs w:val="24"/>
        </w:rPr>
        <w:instrText xml:space="preserve"> REF _Ref423527560 \h </w:instrText>
      </w:r>
      <w:r w:rsidR="00217F5A">
        <w:rPr>
          <w:rFonts w:eastAsiaTheme="minorEastAsia" w:cstheme="minorBidi"/>
          <w:szCs w:val="24"/>
        </w:rPr>
      </w:r>
      <w:r w:rsidR="00217F5A">
        <w:rPr>
          <w:rFonts w:eastAsiaTheme="minorEastAsia" w:cstheme="minorBidi"/>
          <w:szCs w:val="24"/>
        </w:rPr>
        <w:fldChar w:fldCharType="separate"/>
      </w:r>
      <w:r w:rsidR="005D64E3">
        <w:t xml:space="preserve">Figure </w:t>
      </w:r>
      <w:r w:rsidR="005D64E3">
        <w:rPr>
          <w:noProof/>
        </w:rPr>
        <w:t>14</w:t>
      </w:r>
      <w:r w:rsidR="00217F5A">
        <w:rPr>
          <w:rFonts w:eastAsiaTheme="minorEastAsia" w:cstheme="minorBidi"/>
          <w:szCs w:val="24"/>
        </w:rPr>
        <w:fldChar w:fldCharType="end"/>
      </w:r>
      <w:r w:rsidR="008947E9">
        <w:rPr>
          <w:rFonts w:eastAsiaTheme="minorEastAsia" w:cstheme="minorBidi"/>
          <w:szCs w:val="24"/>
        </w:rPr>
        <w:t xml:space="preserve">, </w:t>
      </w:r>
      <w:r w:rsidR="00217F5A">
        <w:rPr>
          <w:rFonts w:eastAsiaTheme="minorEastAsia" w:cstheme="minorBidi"/>
          <w:szCs w:val="24"/>
        </w:rPr>
        <w:fldChar w:fldCharType="begin"/>
      </w:r>
      <w:r w:rsidR="00217F5A">
        <w:rPr>
          <w:rFonts w:eastAsiaTheme="minorEastAsia" w:cstheme="minorBidi"/>
          <w:szCs w:val="24"/>
        </w:rPr>
        <w:instrText xml:space="preserve"> REF _Ref423527840 \h </w:instrText>
      </w:r>
      <w:r w:rsidR="00217F5A">
        <w:rPr>
          <w:rFonts w:eastAsiaTheme="minorEastAsia" w:cstheme="minorBidi"/>
          <w:szCs w:val="24"/>
        </w:rPr>
      </w:r>
      <w:r w:rsidR="00217F5A">
        <w:rPr>
          <w:rFonts w:eastAsiaTheme="minorEastAsia" w:cstheme="minorBidi"/>
          <w:szCs w:val="24"/>
        </w:rPr>
        <w:fldChar w:fldCharType="separate"/>
      </w:r>
      <w:r w:rsidR="005D64E3" w:rsidRPr="00CE3DB7">
        <w:t xml:space="preserve">Figure </w:t>
      </w:r>
      <w:r w:rsidR="005D64E3">
        <w:rPr>
          <w:noProof/>
        </w:rPr>
        <w:t>15</w:t>
      </w:r>
      <w:r w:rsidR="00217F5A">
        <w:rPr>
          <w:rFonts w:eastAsiaTheme="minorEastAsia" w:cstheme="minorBidi"/>
          <w:szCs w:val="24"/>
        </w:rPr>
        <w:fldChar w:fldCharType="end"/>
      </w:r>
      <w:r w:rsidR="00A30E79" w:rsidRPr="00EC5F2B">
        <w:rPr>
          <w:rFonts w:eastAsiaTheme="minorEastAsia" w:cstheme="minorBidi"/>
          <w:szCs w:val="24"/>
        </w:rPr>
        <w:t>d</w:t>
      </w:r>
      <w:r w:rsidR="00E639E7">
        <w:rPr>
          <w:rFonts w:eastAsiaTheme="minorEastAsia" w:cstheme="minorBidi"/>
          <w:szCs w:val="24"/>
        </w:rPr>
        <w:t>, Ta</w:t>
      </w:r>
      <w:r w:rsidR="000A7099">
        <w:rPr>
          <w:rFonts w:eastAsiaTheme="minorEastAsia" w:cstheme="minorBidi"/>
          <w:szCs w:val="24"/>
        </w:rPr>
        <w:t>b</w:t>
      </w:r>
      <w:r w:rsidR="00E639E7">
        <w:rPr>
          <w:rFonts w:eastAsiaTheme="minorEastAsia" w:cstheme="minorBidi"/>
          <w:szCs w:val="24"/>
        </w:rPr>
        <w:t xml:space="preserve">le </w:t>
      </w:r>
      <w:r w:rsidR="00A64B58">
        <w:rPr>
          <w:rFonts w:eastAsiaTheme="minorEastAsia" w:cstheme="minorBidi"/>
          <w:szCs w:val="24"/>
        </w:rPr>
        <w:t>1</w:t>
      </w:r>
      <w:r w:rsidR="002922FA" w:rsidRPr="00EC5F2B">
        <w:rPr>
          <w:rFonts w:eastAsiaTheme="minorEastAsia" w:cstheme="minorBidi"/>
          <w:szCs w:val="24"/>
        </w:rPr>
        <w:t>).</w:t>
      </w:r>
    </w:p>
    <w:p w14:paraId="634DF71A" w14:textId="153CD51F" w:rsidR="00452312" w:rsidRPr="00EC5F2B" w:rsidRDefault="00452312" w:rsidP="002922FA">
      <w:pPr>
        <w:jc w:val="both"/>
        <w:rPr>
          <w:rFonts w:eastAsiaTheme="minorEastAsia" w:cstheme="minorBidi"/>
          <w:szCs w:val="24"/>
        </w:rPr>
      </w:pPr>
      <w:r w:rsidRPr="002922FA">
        <w:rPr>
          <w:rFonts w:eastAsiaTheme="minorEastAsia" w:cstheme="minorBidi"/>
          <w:b/>
          <w:noProof/>
          <w:sz w:val="28"/>
          <w:szCs w:val="28"/>
        </w:rPr>
        <w:lastRenderedPageBreak/>
        <w:drawing>
          <wp:anchor distT="0" distB="0" distL="114300" distR="114300" simplePos="0" relativeHeight="251663360" behindDoc="0" locked="0" layoutInCell="1" allowOverlap="1" wp14:anchorId="6B6B8CAF" wp14:editId="2A6D028F">
            <wp:simplePos x="0" y="0"/>
            <wp:positionH relativeFrom="column">
              <wp:posOffset>19050</wp:posOffset>
            </wp:positionH>
            <wp:positionV relativeFrom="paragraph">
              <wp:posOffset>228600</wp:posOffset>
            </wp:positionV>
            <wp:extent cx="5375910" cy="4086860"/>
            <wp:effectExtent l="0" t="0" r="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4.jpg"/>
                    <pic:cNvPicPr/>
                  </pic:nvPicPr>
                  <pic:blipFill>
                    <a:blip r:embed="rId26">
                      <a:extLst>
                        <a:ext uri="{28A0092B-C50C-407E-A947-70E740481C1C}">
                          <a14:useLocalDpi xmlns:a14="http://schemas.microsoft.com/office/drawing/2010/main" val="0"/>
                        </a:ext>
                      </a:extLst>
                    </a:blip>
                    <a:stretch>
                      <a:fillRect/>
                    </a:stretch>
                  </pic:blipFill>
                  <pic:spPr>
                    <a:xfrm>
                      <a:off x="0" y="0"/>
                      <a:ext cx="5375910" cy="4086860"/>
                    </a:xfrm>
                    <a:prstGeom prst="rect">
                      <a:avLst/>
                    </a:prstGeom>
                  </pic:spPr>
                </pic:pic>
              </a:graphicData>
            </a:graphic>
            <wp14:sizeRelH relativeFrom="page">
              <wp14:pctWidth>0</wp14:pctWidth>
            </wp14:sizeRelH>
            <wp14:sizeRelV relativeFrom="page">
              <wp14:pctHeight>0</wp14:pctHeight>
            </wp14:sizeRelV>
          </wp:anchor>
        </w:drawing>
      </w:r>
    </w:p>
    <w:p w14:paraId="1C7B5FAA" w14:textId="3096C7E4" w:rsidR="00452312" w:rsidRPr="00CE3DB7" w:rsidRDefault="00452312" w:rsidP="00452312">
      <w:pPr>
        <w:pStyle w:val="Caption"/>
      </w:pPr>
      <w:bookmarkStart w:id="54" w:name="_Ref423527840"/>
      <w:bookmarkStart w:id="55" w:name="_Toc423528351"/>
      <w:bookmarkStart w:id="56" w:name="_Toc423606553"/>
      <w:r w:rsidRPr="00CE3DB7">
        <w:t xml:space="preserve">Figure </w:t>
      </w:r>
      <w:fldSimple w:instr=" SEQ Figure \* ARABIC ">
        <w:r w:rsidR="005D64E3">
          <w:rPr>
            <w:noProof/>
          </w:rPr>
          <w:t>15</w:t>
        </w:r>
      </w:fldSimple>
      <w:bookmarkEnd w:id="54"/>
      <w:r w:rsidRPr="00CE3DB7">
        <w:t>. Spatial comparison of mean cover (%) values for (a) live hard corals, (b) crustose coralline algae (CCA), (c) turf algae, and (d) values of the reef-builder ratio (ratio of mean cover for corals and crustose coralline algae combined to cover for non-accreting organisms) from line-point-intercept surveys conducted in March 2012 and August 2013 in Faga`alu Bay.</w:t>
      </w:r>
      <w:bookmarkEnd w:id="55"/>
      <w:bookmarkEnd w:id="56"/>
    </w:p>
    <w:p w14:paraId="73FB5F0D" w14:textId="11EB356E" w:rsidR="000A7099" w:rsidRPr="00CE3DB7" w:rsidRDefault="000A7099" w:rsidP="00CE3DB7">
      <w:pPr>
        <w:jc w:val="both"/>
        <w:rPr>
          <w:rFonts w:eastAsiaTheme="minorEastAsia" w:cstheme="minorBidi"/>
          <w:szCs w:val="22"/>
        </w:rPr>
      </w:pPr>
    </w:p>
    <w:tbl>
      <w:tblPr>
        <w:tblStyle w:val="TableGrid"/>
        <w:tblW w:w="0" w:type="auto"/>
        <w:tblLook w:val="04A0" w:firstRow="1" w:lastRow="0" w:firstColumn="1" w:lastColumn="0" w:noHBand="0" w:noVBand="1"/>
      </w:tblPr>
      <w:tblGrid>
        <w:gridCol w:w="233"/>
        <w:gridCol w:w="1371"/>
        <w:gridCol w:w="1163"/>
        <w:gridCol w:w="1209"/>
        <w:gridCol w:w="902"/>
        <w:gridCol w:w="1208"/>
        <w:gridCol w:w="1066"/>
        <w:gridCol w:w="879"/>
        <w:gridCol w:w="1329"/>
      </w:tblGrid>
      <w:tr w:rsidR="000A7099" w:rsidRPr="00550D14" w14:paraId="29F485EC" w14:textId="77777777" w:rsidTr="00D10A9C">
        <w:tc>
          <w:tcPr>
            <w:tcW w:w="9576" w:type="dxa"/>
            <w:gridSpan w:val="9"/>
            <w:tcBorders>
              <w:top w:val="nil"/>
              <w:left w:val="nil"/>
              <w:bottom w:val="single" w:sz="4" w:space="0" w:color="auto"/>
              <w:right w:val="nil"/>
            </w:tcBorders>
          </w:tcPr>
          <w:p w14:paraId="0D7A5AA8" w14:textId="3964499C" w:rsidR="000A7099" w:rsidRPr="00550D14" w:rsidRDefault="000A7099" w:rsidP="00A64B58">
            <w:pPr>
              <w:rPr>
                <w:rFonts w:eastAsiaTheme="minorHAnsi" w:cstheme="minorBidi"/>
                <w:szCs w:val="22"/>
              </w:rPr>
            </w:pPr>
            <w:r w:rsidRPr="00A64B58">
              <w:rPr>
                <w:rFonts w:eastAsiaTheme="minorHAnsi" w:cstheme="minorBidi"/>
                <w:szCs w:val="22"/>
              </w:rPr>
              <w:t xml:space="preserve">Table </w:t>
            </w:r>
            <w:r w:rsidR="00A64B58" w:rsidRPr="00A64B58">
              <w:rPr>
                <w:rFonts w:eastAsiaTheme="minorHAnsi" w:cstheme="minorBidi"/>
                <w:szCs w:val="22"/>
              </w:rPr>
              <w:t>1</w:t>
            </w:r>
            <w:r>
              <w:rPr>
                <w:rFonts w:eastAsiaTheme="minorHAnsi" w:cstheme="minorBidi"/>
                <w:szCs w:val="22"/>
              </w:rPr>
              <w:t>. Summary statistics and P values for two-way ANOVA models run for mean percent benthic cover (% ± SE) and mean coral colony densities (col/m2 ± SE),</w:t>
            </w:r>
            <w:r w:rsidR="00571027">
              <w:rPr>
                <w:rFonts w:eastAsiaTheme="minorHAnsi" w:cstheme="minorBidi"/>
                <w:szCs w:val="22"/>
              </w:rPr>
              <w:t xml:space="preserve"> </w:t>
            </w:r>
            <w:r>
              <w:rPr>
                <w:rFonts w:eastAsiaTheme="minorHAnsi" w:cstheme="minorBidi"/>
                <w:szCs w:val="22"/>
              </w:rPr>
              <w:t>based on line-point-intercept surveys conducted in August 2012 and March 2012 in Faga’alu Bay. Data were ln-transformed or square root-transformed (*) to comply with parametric statistics requirements.</w:t>
            </w:r>
          </w:p>
        </w:tc>
      </w:tr>
      <w:tr w:rsidR="000A7099" w:rsidRPr="00550D14" w14:paraId="639F2713" w14:textId="77777777" w:rsidTr="00D10A9C">
        <w:tc>
          <w:tcPr>
            <w:tcW w:w="1614" w:type="dxa"/>
            <w:gridSpan w:val="2"/>
            <w:tcBorders>
              <w:left w:val="nil"/>
              <w:bottom w:val="nil"/>
              <w:right w:val="nil"/>
            </w:tcBorders>
          </w:tcPr>
          <w:p w14:paraId="24C26CA1" w14:textId="77777777" w:rsidR="000A7099" w:rsidRPr="00C621B1" w:rsidRDefault="000A7099" w:rsidP="00D10A9C">
            <w:pPr>
              <w:rPr>
                <w:rFonts w:eastAsiaTheme="minorHAnsi" w:cstheme="minorBidi"/>
                <w:b/>
                <w:sz w:val="20"/>
              </w:rPr>
            </w:pPr>
          </w:p>
        </w:tc>
        <w:tc>
          <w:tcPr>
            <w:tcW w:w="3385" w:type="dxa"/>
            <w:gridSpan w:val="3"/>
            <w:tcBorders>
              <w:left w:val="nil"/>
              <w:bottom w:val="nil"/>
              <w:right w:val="nil"/>
            </w:tcBorders>
          </w:tcPr>
          <w:p w14:paraId="51CE1150" w14:textId="77777777" w:rsidR="000A7099" w:rsidRPr="00C621B1" w:rsidRDefault="000A7099" w:rsidP="00D10A9C">
            <w:pPr>
              <w:jc w:val="center"/>
              <w:rPr>
                <w:rFonts w:eastAsiaTheme="minorHAnsi" w:cstheme="minorBidi"/>
                <w:b/>
                <w:sz w:val="20"/>
              </w:rPr>
            </w:pPr>
            <w:r w:rsidRPr="00C621B1">
              <w:rPr>
                <w:rFonts w:eastAsiaTheme="minorHAnsi" w:cstheme="minorBidi"/>
                <w:b/>
                <w:sz w:val="20"/>
              </w:rPr>
              <w:t>Location</w:t>
            </w:r>
          </w:p>
        </w:tc>
        <w:tc>
          <w:tcPr>
            <w:tcW w:w="3210" w:type="dxa"/>
            <w:gridSpan w:val="3"/>
            <w:tcBorders>
              <w:left w:val="nil"/>
              <w:bottom w:val="nil"/>
              <w:right w:val="nil"/>
            </w:tcBorders>
          </w:tcPr>
          <w:p w14:paraId="697B0612" w14:textId="77777777" w:rsidR="000A7099" w:rsidRPr="00C621B1" w:rsidRDefault="000A7099" w:rsidP="00D10A9C">
            <w:pPr>
              <w:jc w:val="center"/>
              <w:rPr>
                <w:rFonts w:eastAsiaTheme="minorHAnsi" w:cstheme="minorBidi"/>
                <w:b/>
                <w:sz w:val="20"/>
              </w:rPr>
            </w:pPr>
            <w:r w:rsidRPr="00C621B1">
              <w:rPr>
                <w:rFonts w:eastAsiaTheme="minorHAnsi" w:cstheme="minorBidi"/>
                <w:b/>
                <w:sz w:val="20"/>
              </w:rPr>
              <w:t>Reef zone</w:t>
            </w:r>
          </w:p>
        </w:tc>
        <w:tc>
          <w:tcPr>
            <w:tcW w:w="1367" w:type="dxa"/>
            <w:tcBorders>
              <w:left w:val="nil"/>
              <w:bottom w:val="nil"/>
              <w:right w:val="nil"/>
            </w:tcBorders>
          </w:tcPr>
          <w:p w14:paraId="2FA4E2D7" w14:textId="77777777" w:rsidR="000A7099" w:rsidRPr="00C621B1" w:rsidRDefault="000A7099" w:rsidP="00D10A9C">
            <w:pPr>
              <w:jc w:val="center"/>
              <w:rPr>
                <w:rFonts w:eastAsiaTheme="minorHAnsi" w:cstheme="minorBidi"/>
                <w:b/>
                <w:sz w:val="20"/>
              </w:rPr>
            </w:pPr>
            <w:r w:rsidRPr="00C621B1">
              <w:rPr>
                <w:rFonts w:eastAsiaTheme="minorHAnsi" w:cstheme="minorBidi"/>
                <w:b/>
                <w:sz w:val="20"/>
              </w:rPr>
              <w:t>Location x Reef zone</w:t>
            </w:r>
          </w:p>
        </w:tc>
      </w:tr>
      <w:tr w:rsidR="000A7099" w:rsidRPr="00550D14" w14:paraId="7851DF23" w14:textId="77777777" w:rsidTr="00D10A9C">
        <w:tc>
          <w:tcPr>
            <w:tcW w:w="1614" w:type="dxa"/>
            <w:gridSpan w:val="2"/>
            <w:tcBorders>
              <w:top w:val="nil"/>
              <w:left w:val="nil"/>
              <w:bottom w:val="single" w:sz="4" w:space="0" w:color="auto"/>
              <w:right w:val="nil"/>
            </w:tcBorders>
          </w:tcPr>
          <w:p w14:paraId="6BAADCFD" w14:textId="77777777" w:rsidR="000A7099" w:rsidRPr="00C621B1" w:rsidRDefault="000A7099" w:rsidP="00D10A9C">
            <w:pPr>
              <w:rPr>
                <w:rFonts w:eastAsiaTheme="minorHAnsi" w:cstheme="minorBidi"/>
                <w:b/>
                <w:sz w:val="20"/>
              </w:rPr>
            </w:pPr>
          </w:p>
        </w:tc>
        <w:tc>
          <w:tcPr>
            <w:tcW w:w="1206" w:type="dxa"/>
            <w:tcBorders>
              <w:top w:val="nil"/>
              <w:left w:val="nil"/>
              <w:bottom w:val="single" w:sz="4" w:space="0" w:color="auto"/>
              <w:right w:val="nil"/>
            </w:tcBorders>
          </w:tcPr>
          <w:p w14:paraId="14ECD4FE" w14:textId="77777777" w:rsidR="000A7099" w:rsidRPr="00C621B1" w:rsidRDefault="000A7099" w:rsidP="00D10A9C">
            <w:pPr>
              <w:jc w:val="center"/>
              <w:rPr>
                <w:rFonts w:eastAsiaTheme="minorHAnsi" w:cstheme="minorBidi"/>
                <w:b/>
                <w:sz w:val="20"/>
              </w:rPr>
            </w:pPr>
            <w:r w:rsidRPr="00C621B1">
              <w:rPr>
                <w:rFonts w:eastAsiaTheme="minorHAnsi" w:cstheme="minorBidi"/>
                <w:b/>
                <w:sz w:val="20"/>
              </w:rPr>
              <w:t>North</w:t>
            </w:r>
          </w:p>
        </w:tc>
        <w:tc>
          <w:tcPr>
            <w:tcW w:w="1256" w:type="dxa"/>
            <w:tcBorders>
              <w:top w:val="nil"/>
              <w:left w:val="nil"/>
              <w:bottom w:val="single" w:sz="4" w:space="0" w:color="auto"/>
              <w:right w:val="nil"/>
            </w:tcBorders>
          </w:tcPr>
          <w:p w14:paraId="5CB3CA25" w14:textId="77777777" w:rsidR="000A7099" w:rsidRPr="00C621B1" w:rsidRDefault="000A7099" w:rsidP="00D10A9C">
            <w:pPr>
              <w:jc w:val="center"/>
              <w:rPr>
                <w:rFonts w:eastAsiaTheme="minorHAnsi" w:cstheme="minorBidi"/>
                <w:b/>
                <w:sz w:val="20"/>
              </w:rPr>
            </w:pPr>
            <w:r w:rsidRPr="00C621B1">
              <w:rPr>
                <w:rFonts w:eastAsiaTheme="minorHAnsi" w:cstheme="minorBidi"/>
                <w:b/>
                <w:sz w:val="20"/>
              </w:rPr>
              <w:t>South</w:t>
            </w:r>
          </w:p>
        </w:tc>
        <w:tc>
          <w:tcPr>
            <w:tcW w:w="923" w:type="dxa"/>
            <w:tcBorders>
              <w:top w:val="nil"/>
              <w:left w:val="nil"/>
              <w:bottom w:val="single" w:sz="4" w:space="0" w:color="auto"/>
              <w:right w:val="nil"/>
            </w:tcBorders>
          </w:tcPr>
          <w:p w14:paraId="785EDE48" w14:textId="77777777" w:rsidR="000A7099" w:rsidRPr="00C621B1" w:rsidRDefault="000A7099" w:rsidP="00D10A9C">
            <w:pPr>
              <w:jc w:val="center"/>
              <w:rPr>
                <w:rFonts w:eastAsiaTheme="minorHAnsi" w:cstheme="minorBidi"/>
                <w:b/>
                <w:sz w:val="20"/>
              </w:rPr>
            </w:pPr>
            <w:r w:rsidRPr="00C621B1">
              <w:rPr>
                <w:rFonts w:eastAsiaTheme="minorHAnsi" w:cstheme="minorBidi"/>
                <w:b/>
                <w:sz w:val="20"/>
              </w:rPr>
              <w:t>P</w:t>
            </w:r>
          </w:p>
        </w:tc>
        <w:tc>
          <w:tcPr>
            <w:tcW w:w="1233" w:type="dxa"/>
            <w:tcBorders>
              <w:top w:val="nil"/>
              <w:left w:val="nil"/>
              <w:bottom w:val="single" w:sz="4" w:space="0" w:color="auto"/>
              <w:right w:val="nil"/>
            </w:tcBorders>
          </w:tcPr>
          <w:p w14:paraId="6A825F1F" w14:textId="77777777" w:rsidR="000A7099" w:rsidRPr="00C621B1" w:rsidRDefault="000A7099" w:rsidP="00D10A9C">
            <w:pPr>
              <w:jc w:val="center"/>
              <w:rPr>
                <w:rFonts w:eastAsiaTheme="minorHAnsi" w:cstheme="minorBidi"/>
                <w:b/>
                <w:sz w:val="20"/>
              </w:rPr>
            </w:pPr>
            <w:r w:rsidRPr="00C621B1">
              <w:rPr>
                <w:rFonts w:eastAsiaTheme="minorHAnsi" w:cstheme="minorBidi"/>
                <w:b/>
                <w:sz w:val="20"/>
              </w:rPr>
              <w:t>Backreef</w:t>
            </w:r>
          </w:p>
        </w:tc>
        <w:tc>
          <w:tcPr>
            <w:tcW w:w="1079" w:type="dxa"/>
            <w:tcBorders>
              <w:top w:val="nil"/>
              <w:left w:val="nil"/>
              <w:bottom w:val="single" w:sz="4" w:space="0" w:color="auto"/>
              <w:right w:val="nil"/>
            </w:tcBorders>
          </w:tcPr>
          <w:p w14:paraId="268828EA" w14:textId="77777777" w:rsidR="000A7099" w:rsidRPr="00C621B1" w:rsidRDefault="000A7099" w:rsidP="00D10A9C">
            <w:pPr>
              <w:jc w:val="center"/>
              <w:rPr>
                <w:rFonts w:eastAsiaTheme="minorHAnsi" w:cstheme="minorBidi"/>
                <w:b/>
                <w:sz w:val="20"/>
              </w:rPr>
            </w:pPr>
            <w:r w:rsidRPr="00C621B1">
              <w:rPr>
                <w:rFonts w:eastAsiaTheme="minorHAnsi" w:cstheme="minorBidi"/>
                <w:b/>
                <w:sz w:val="20"/>
              </w:rPr>
              <w:t>Forereef</w:t>
            </w:r>
          </w:p>
        </w:tc>
        <w:tc>
          <w:tcPr>
            <w:tcW w:w="898" w:type="dxa"/>
            <w:tcBorders>
              <w:top w:val="nil"/>
              <w:left w:val="nil"/>
              <w:bottom w:val="single" w:sz="4" w:space="0" w:color="auto"/>
              <w:right w:val="nil"/>
            </w:tcBorders>
          </w:tcPr>
          <w:p w14:paraId="50966E20" w14:textId="77777777" w:rsidR="000A7099" w:rsidRPr="00C621B1" w:rsidRDefault="000A7099" w:rsidP="00D10A9C">
            <w:pPr>
              <w:jc w:val="center"/>
              <w:rPr>
                <w:rFonts w:eastAsiaTheme="minorHAnsi" w:cstheme="minorBidi"/>
                <w:b/>
                <w:sz w:val="20"/>
              </w:rPr>
            </w:pPr>
            <w:r w:rsidRPr="00C621B1">
              <w:rPr>
                <w:rFonts w:eastAsiaTheme="minorHAnsi" w:cstheme="minorBidi"/>
                <w:b/>
                <w:sz w:val="20"/>
              </w:rPr>
              <w:t>P</w:t>
            </w:r>
          </w:p>
        </w:tc>
        <w:tc>
          <w:tcPr>
            <w:tcW w:w="1367" w:type="dxa"/>
            <w:tcBorders>
              <w:top w:val="nil"/>
              <w:left w:val="nil"/>
              <w:bottom w:val="single" w:sz="4" w:space="0" w:color="auto"/>
              <w:right w:val="nil"/>
            </w:tcBorders>
          </w:tcPr>
          <w:p w14:paraId="360BA8A7" w14:textId="77777777" w:rsidR="000A7099" w:rsidRPr="00C621B1" w:rsidRDefault="000A7099" w:rsidP="00D10A9C">
            <w:pPr>
              <w:jc w:val="center"/>
              <w:rPr>
                <w:rFonts w:eastAsiaTheme="minorHAnsi" w:cstheme="minorBidi"/>
                <w:b/>
                <w:sz w:val="20"/>
              </w:rPr>
            </w:pPr>
            <w:r w:rsidRPr="00C621B1">
              <w:rPr>
                <w:rFonts w:eastAsiaTheme="minorHAnsi" w:cstheme="minorBidi"/>
                <w:b/>
                <w:sz w:val="20"/>
              </w:rPr>
              <w:t>P</w:t>
            </w:r>
          </w:p>
        </w:tc>
      </w:tr>
      <w:tr w:rsidR="000A7099" w:rsidRPr="00550D14" w14:paraId="1E1EFFF5" w14:textId="77777777" w:rsidTr="00D10A9C">
        <w:tc>
          <w:tcPr>
            <w:tcW w:w="1614" w:type="dxa"/>
            <w:gridSpan w:val="2"/>
            <w:tcBorders>
              <w:top w:val="single" w:sz="4" w:space="0" w:color="auto"/>
              <w:left w:val="nil"/>
              <w:bottom w:val="nil"/>
              <w:right w:val="nil"/>
            </w:tcBorders>
          </w:tcPr>
          <w:p w14:paraId="77EA4510" w14:textId="77777777" w:rsidR="000A7099" w:rsidRPr="00C621B1" w:rsidRDefault="000A7099" w:rsidP="00D10A9C">
            <w:pPr>
              <w:rPr>
                <w:rFonts w:eastAsiaTheme="minorHAnsi" w:cstheme="minorBidi"/>
                <w:sz w:val="20"/>
              </w:rPr>
            </w:pPr>
            <w:r w:rsidRPr="00C621B1">
              <w:rPr>
                <w:rFonts w:eastAsiaTheme="minorHAnsi" w:cstheme="minorBidi"/>
                <w:sz w:val="20"/>
              </w:rPr>
              <w:t>Cover</w:t>
            </w:r>
          </w:p>
        </w:tc>
        <w:tc>
          <w:tcPr>
            <w:tcW w:w="1206" w:type="dxa"/>
            <w:tcBorders>
              <w:top w:val="single" w:sz="4" w:space="0" w:color="auto"/>
              <w:left w:val="nil"/>
              <w:bottom w:val="nil"/>
              <w:right w:val="nil"/>
            </w:tcBorders>
          </w:tcPr>
          <w:p w14:paraId="716860AF" w14:textId="77777777" w:rsidR="000A7099" w:rsidRPr="00550D14" w:rsidRDefault="000A7099" w:rsidP="00D10A9C">
            <w:pPr>
              <w:rPr>
                <w:rFonts w:eastAsiaTheme="minorHAnsi" w:cstheme="minorBidi"/>
                <w:sz w:val="20"/>
              </w:rPr>
            </w:pPr>
          </w:p>
        </w:tc>
        <w:tc>
          <w:tcPr>
            <w:tcW w:w="1256" w:type="dxa"/>
            <w:tcBorders>
              <w:top w:val="single" w:sz="4" w:space="0" w:color="auto"/>
              <w:left w:val="nil"/>
              <w:bottom w:val="nil"/>
              <w:right w:val="nil"/>
            </w:tcBorders>
          </w:tcPr>
          <w:p w14:paraId="4C520CBD" w14:textId="77777777" w:rsidR="000A7099" w:rsidRPr="00550D14" w:rsidRDefault="000A7099" w:rsidP="00D10A9C">
            <w:pPr>
              <w:rPr>
                <w:rFonts w:eastAsiaTheme="minorHAnsi" w:cstheme="minorBidi"/>
                <w:sz w:val="20"/>
              </w:rPr>
            </w:pPr>
          </w:p>
        </w:tc>
        <w:tc>
          <w:tcPr>
            <w:tcW w:w="923" w:type="dxa"/>
            <w:tcBorders>
              <w:top w:val="single" w:sz="4" w:space="0" w:color="auto"/>
              <w:left w:val="nil"/>
              <w:bottom w:val="nil"/>
              <w:right w:val="nil"/>
            </w:tcBorders>
          </w:tcPr>
          <w:p w14:paraId="02BF8F8C" w14:textId="77777777" w:rsidR="000A7099" w:rsidRPr="00550D14" w:rsidRDefault="000A7099" w:rsidP="00D10A9C">
            <w:pPr>
              <w:rPr>
                <w:rFonts w:eastAsiaTheme="minorHAnsi" w:cstheme="minorBidi"/>
                <w:sz w:val="20"/>
              </w:rPr>
            </w:pPr>
          </w:p>
        </w:tc>
        <w:tc>
          <w:tcPr>
            <w:tcW w:w="1233" w:type="dxa"/>
            <w:tcBorders>
              <w:top w:val="single" w:sz="4" w:space="0" w:color="auto"/>
              <w:left w:val="nil"/>
              <w:bottom w:val="nil"/>
              <w:right w:val="nil"/>
            </w:tcBorders>
          </w:tcPr>
          <w:p w14:paraId="09F29C05" w14:textId="77777777" w:rsidR="000A7099" w:rsidRPr="00550D14" w:rsidRDefault="000A7099" w:rsidP="00D10A9C">
            <w:pPr>
              <w:rPr>
                <w:rFonts w:eastAsiaTheme="minorHAnsi" w:cstheme="minorBidi"/>
                <w:sz w:val="20"/>
              </w:rPr>
            </w:pPr>
          </w:p>
        </w:tc>
        <w:tc>
          <w:tcPr>
            <w:tcW w:w="1079" w:type="dxa"/>
            <w:tcBorders>
              <w:top w:val="single" w:sz="4" w:space="0" w:color="auto"/>
              <w:left w:val="nil"/>
              <w:bottom w:val="nil"/>
              <w:right w:val="nil"/>
            </w:tcBorders>
          </w:tcPr>
          <w:p w14:paraId="3B581B19" w14:textId="77777777" w:rsidR="000A7099" w:rsidRPr="00550D14" w:rsidRDefault="000A7099" w:rsidP="00D10A9C">
            <w:pPr>
              <w:rPr>
                <w:rFonts w:eastAsiaTheme="minorHAnsi" w:cstheme="minorBidi"/>
                <w:sz w:val="20"/>
              </w:rPr>
            </w:pPr>
          </w:p>
        </w:tc>
        <w:tc>
          <w:tcPr>
            <w:tcW w:w="898" w:type="dxa"/>
            <w:tcBorders>
              <w:top w:val="single" w:sz="4" w:space="0" w:color="auto"/>
              <w:left w:val="nil"/>
              <w:bottom w:val="nil"/>
              <w:right w:val="nil"/>
            </w:tcBorders>
          </w:tcPr>
          <w:p w14:paraId="3E147027" w14:textId="77777777" w:rsidR="000A7099" w:rsidRPr="00550D14" w:rsidRDefault="000A7099" w:rsidP="00D10A9C">
            <w:pPr>
              <w:rPr>
                <w:rFonts w:eastAsiaTheme="minorHAnsi" w:cstheme="minorBidi"/>
                <w:sz w:val="20"/>
              </w:rPr>
            </w:pPr>
          </w:p>
        </w:tc>
        <w:tc>
          <w:tcPr>
            <w:tcW w:w="1367" w:type="dxa"/>
            <w:tcBorders>
              <w:top w:val="single" w:sz="4" w:space="0" w:color="auto"/>
              <w:left w:val="nil"/>
              <w:bottom w:val="nil"/>
              <w:right w:val="nil"/>
            </w:tcBorders>
          </w:tcPr>
          <w:p w14:paraId="311F702B" w14:textId="77777777" w:rsidR="000A7099" w:rsidRPr="00550D14" w:rsidRDefault="000A7099" w:rsidP="00D10A9C">
            <w:pPr>
              <w:rPr>
                <w:rFonts w:eastAsiaTheme="minorHAnsi" w:cstheme="minorBidi"/>
                <w:sz w:val="20"/>
              </w:rPr>
            </w:pPr>
          </w:p>
        </w:tc>
      </w:tr>
      <w:tr w:rsidR="000A7099" w:rsidRPr="00550D14" w14:paraId="0563FB58" w14:textId="77777777" w:rsidTr="00D10A9C">
        <w:tc>
          <w:tcPr>
            <w:tcW w:w="234" w:type="dxa"/>
            <w:tcBorders>
              <w:top w:val="nil"/>
              <w:left w:val="nil"/>
              <w:bottom w:val="nil"/>
              <w:right w:val="nil"/>
            </w:tcBorders>
          </w:tcPr>
          <w:p w14:paraId="264E27C8" w14:textId="77777777" w:rsidR="000A7099" w:rsidRPr="00550D14" w:rsidRDefault="000A7099" w:rsidP="00D10A9C">
            <w:pPr>
              <w:jc w:val="center"/>
              <w:rPr>
                <w:rFonts w:eastAsiaTheme="minorHAnsi" w:cstheme="minorBidi"/>
                <w:szCs w:val="22"/>
              </w:rPr>
            </w:pPr>
          </w:p>
        </w:tc>
        <w:tc>
          <w:tcPr>
            <w:tcW w:w="1380" w:type="dxa"/>
            <w:tcBorders>
              <w:top w:val="nil"/>
              <w:left w:val="nil"/>
              <w:bottom w:val="nil"/>
              <w:right w:val="nil"/>
            </w:tcBorders>
          </w:tcPr>
          <w:p w14:paraId="1F58EBF7" w14:textId="77777777" w:rsidR="000A7099" w:rsidRPr="00C621B1" w:rsidRDefault="000A7099" w:rsidP="00D10A9C">
            <w:pPr>
              <w:rPr>
                <w:rFonts w:eastAsiaTheme="minorHAnsi" w:cstheme="minorBidi"/>
                <w:sz w:val="20"/>
              </w:rPr>
            </w:pPr>
            <w:r w:rsidRPr="00C621B1">
              <w:rPr>
                <w:rFonts w:eastAsiaTheme="minorHAnsi" w:cstheme="minorBidi"/>
                <w:sz w:val="20"/>
              </w:rPr>
              <w:t>Coral</w:t>
            </w:r>
          </w:p>
        </w:tc>
        <w:tc>
          <w:tcPr>
            <w:tcW w:w="1206" w:type="dxa"/>
            <w:tcBorders>
              <w:top w:val="nil"/>
              <w:left w:val="nil"/>
              <w:bottom w:val="nil"/>
              <w:right w:val="nil"/>
            </w:tcBorders>
          </w:tcPr>
          <w:p w14:paraId="31612112" w14:textId="77777777" w:rsidR="000A7099" w:rsidRPr="00550D14" w:rsidRDefault="000A7099" w:rsidP="00D10A9C">
            <w:pPr>
              <w:jc w:val="center"/>
              <w:rPr>
                <w:rFonts w:eastAsiaTheme="minorHAnsi" w:cstheme="minorBidi"/>
                <w:sz w:val="20"/>
              </w:rPr>
            </w:pPr>
            <w:r w:rsidRPr="00550D14">
              <w:rPr>
                <w:rFonts w:eastAsiaTheme="minorHAnsi" w:cstheme="minorBidi"/>
                <w:sz w:val="20"/>
              </w:rPr>
              <w:t>13.7 ± 2.7</w:t>
            </w:r>
          </w:p>
        </w:tc>
        <w:tc>
          <w:tcPr>
            <w:tcW w:w="1256" w:type="dxa"/>
            <w:tcBorders>
              <w:top w:val="nil"/>
              <w:left w:val="nil"/>
              <w:bottom w:val="nil"/>
              <w:right w:val="nil"/>
            </w:tcBorders>
          </w:tcPr>
          <w:p w14:paraId="763E8E2C" w14:textId="77777777" w:rsidR="000A7099" w:rsidRPr="00550D14" w:rsidRDefault="000A7099" w:rsidP="00D10A9C">
            <w:pPr>
              <w:jc w:val="center"/>
              <w:rPr>
                <w:rFonts w:eastAsiaTheme="minorHAnsi" w:cstheme="minorBidi"/>
                <w:sz w:val="20"/>
              </w:rPr>
            </w:pPr>
            <w:r w:rsidRPr="00550D14">
              <w:rPr>
                <w:rFonts w:eastAsiaTheme="minorHAnsi" w:cstheme="minorBidi"/>
                <w:sz w:val="20"/>
              </w:rPr>
              <w:t>30.2 ± 2.7</w:t>
            </w:r>
          </w:p>
        </w:tc>
        <w:tc>
          <w:tcPr>
            <w:tcW w:w="923" w:type="dxa"/>
            <w:tcBorders>
              <w:top w:val="nil"/>
              <w:left w:val="nil"/>
              <w:bottom w:val="nil"/>
              <w:right w:val="nil"/>
            </w:tcBorders>
          </w:tcPr>
          <w:p w14:paraId="58E117A2"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0.004</w:t>
            </w:r>
          </w:p>
        </w:tc>
        <w:tc>
          <w:tcPr>
            <w:tcW w:w="1233" w:type="dxa"/>
            <w:tcBorders>
              <w:top w:val="nil"/>
              <w:left w:val="nil"/>
              <w:bottom w:val="nil"/>
              <w:right w:val="nil"/>
            </w:tcBorders>
          </w:tcPr>
          <w:p w14:paraId="4E548030" w14:textId="77777777" w:rsidR="000A7099" w:rsidRPr="00550D14" w:rsidRDefault="000A7099" w:rsidP="00D10A9C">
            <w:pPr>
              <w:jc w:val="center"/>
              <w:rPr>
                <w:rFonts w:eastAsiaTheme="minorHAnsi" w:cstheme="minorBidi"/>
                <w:sz w:val="20"/>
              </w:rPr>
            </w:pPr>
            <w:r w:rsidRPr="00550D14">
              <w:rPr>
                <w:rFonts w:eastAsiaTheme="minorHAnsi" w:cstheme="minorBidi"/>
                <w:sz w:val="20"/>
              </w:rPr>
              <w:t>28.9 ± 3.6</w:t>
            </w:r>
          </w:p>
        </w:tc>
        <w:tc>
          <w:tcPr>
            <w:tcW w:w="1079" w:type="dxa"/>
            <w:tcBorders>
              <w:top w:val="nil"/>
              <w:left w:val="nil"/>
              <w:bottom w:val="nil"/>
              <w:right w:val="nil"/>
            </w:tcBorders>
          </w:tcPr>
          <w:p w14:paraId="1AC67F37" w14:textId="77777777" w:rsidR="000A7099" w:rsidRPr="00550D14" w:rsidRDefault="000A7099" w:rsidP="00D10A9C">
            <w:pPr>
              <w:jc w:val="center"/>
              <w:rPr>
                <w:rFonts w:eastAsiaTheme="minorHAnsi" w:cstheme="minorBidi"/>
                <w:sz w:val="20"/>
              </w:rPr>
            </w:pPr>
            <w:r w:rsidRPr="00550D14">
              <w:rPr>
                <w:rFonts w:eastAsiaTheme="minorHAnsi" w:cstheme="minorBidi"/>
                <w:sz w:val="20"/>
              </w:rPr>
              <w:t>23.6 ± 3.3</w:t>
            </w:r>
          </w:p>
        </w:tc>
        <w:tc>
          <w:tcPr>
            <w:tcW w:w="898" w:type="dxa"/>
            <w:tcBorders>
              <w:top w:val="nil"/>
              <w:left w:val="nil"/>
              <w:bottom w:val="nil"/>
              <w:right w:val="nil"/>
            </w:tcBorders>
          </w:tcPr>
          <w:p w14:paraId="4C0B2949"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0.33</w:t>
            </w:r>
          </w:p>
        </w:tc>
        <w:tc>
          <w:tcPr>
            <w:tcW w:w="1367" w:type="dxa"/>
            <w:tcBorders>
              <w:top w:val="nil"/>
              <w:left w:val="nil"/>
              <w:bottom w:val="nil"/>
              <w:right w:val="nil"/>
            </w:tcBorders>
          </w:tcPr>
          <w:p w14:paraId="633BBA39"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0.48</w:t>
            </w:r>
          </w:p>
        </w:tc>
      </w:tr>
      <w:tr w:rsidR="000A7099" w:rsidRPr="00550D14" w14:paraId="3CECDEEE" w14:textId="77777777" w:rsidTr="00D10A9C">
        <w:tc>
          <w:tcPr>
            <w:tcW w:w="234" w:type="dxa"/>
            <w:tcBorders>
              <w:top w:val="nil"/>
              <w:left w:val="nil"/>
              <w:bottom w:val="nil"/>
              <w:right w:val="nil"/>
            </w:tcBorders>
          </w:tcPr>
          <w:p w14:paraId="67AE2241" w14:textId="77777777" w:rsidR="000A7099" w:rsidRPr="00550D14" w:rsidRDefault="000A7099" w:rsidP="00D10A9C">
            <w:pPr>
              <w:jc w:val="center"/>
              <w:rPr>
                <w:rFonts w:eastAsiaTheme="minorHAnsi" w:cstheme="minorBidi"/>
                <w:szCs w:val="22"/>
              </w:rPr>
            </w:pPr>
          </w:p>
        </w:tc>
        <w:tc>
          <w:tcPr>
            <w:tcW w:w="1380" w:type="dxa"/>
            <w:tcBorders>
              <w:top w:val="nil"/>
              <w:left w:val="nil"/>
              <w:bottom w:val="nil"/>
              <w:right w:val="nil"/>
            </w:tcBorders>
          </w:tcPr>
          <w:p w14:paraId="1E64F5CD" w14:textId="77777777" w:rsidR="000A7099" w:rsidRPr="00C621B1" w:rsidRDefault="000A7099" w:rsidP="00D10A9C">
            <w:pPr>
              <w:rPr>
                <w:rFonts w:eastAsiaTheme="minorHAnsi" w:cstheme="minorBidi"/>
                <w:sz w:val="20"/>
              </w:rPr>
            </w:pPr>
            <w:r w:rsidRPr="00C621B1">
              <w:rPr>
                <w:rFonts w:eastAsiaTheme="minorHAnsi" w:cstheme="minorBidi"/>
                <w:sz w:val="20"/>
              </w:rPr>
              <w:t>CCA</w:t>
            </w:r>
          </w:p>
        </w:tc>
        <w:tc>
          <w:tcPr>
            <w:tcW w:w="1206" w:type="dxa"/>
            <w:tcBorders>
              <w:top w:val="nil"/>
              <w:left w:val="nil"/>
              <w:bottom w:val="nil"/>
              <w:right w:val="nil"/>
            </w:tcBorders>
          </w:tcPr>
          <w:p w14:paraId="22367950" w14:textId="77777777" w:rsidR="000A7099" w:rsidRPr="00550D14" w:rsidRDefault="000A7099" w:rsidP="00D10A9C">
            <w:pPr>
              <w:jc w:val="center"/>
              <w:rPr>
                <w:rFonts w:eastAsiaTheme="minorHAnsi" w:cstheme="minorBidi"/>
                <w:sz w:val="20"/>
              </w:rPr>
            </w:pPr>
            <w:r w:rsidRPr="00550D14">
              <w:rPr>
                <w:rFonts w:eastAsiaTheme="minorHAnsi" w:cstheme="minorBidi"/>
                <w:sz w:val="20"/>
              </w:rPr>
              <w:t>16.8 ± 3.4</w:t>
            </w:r>
          </w:p>
        </w:tc>
        <w:tc>
          <w:tcPr>
            <w:tcW w:w="1256" w:type="dxa"/>
            <w:tcBorders>
              <w:top w:val="nil"/>
              <w:left w:val="nil"/>
              <w:bottom w:val="nil"/>
              <w:right w:val="nil"/>
            </w:tcBorders>
          </w:tcPr>
          <w:p w14:paraId="1ED8C29D" w14:textId="77777777" w:rsidR="000A7099" w:rsidRPr="00550D14" w:rsidRDefault="000A7099" w:rsidP="00D10A9C">
            <w:pPr>
              <w:jc w:val="center"/>
              <w:rPr>
                <w:rFonts w:eastAsiaTheme="minorHAnsi" w:cstheme="minorBidi"/>
                <w:sz w:val="20"/>
              </w:rPr>
            </w:pPr>
            <w:r w:rsidRPr="00550D14">
              <w:rPr>
                <w:rFonts w:eastAsiaTheme="minorHAnsi" w:cstheme="minorBidi"/>
                <w:sz w:val="20"/>
              </w:rPr>
              <w:t>22.5 ± 2.5</w:t>
            </w:r>
          </w:p>
        </w:tc>
        <w:tc>
          <w:tcPr>
            <w:tcW w:w="923" w:type="dxa"/>
            <w:tcBorders>
              <w:top w:val="nil"/>
              <w:left w:val="nil"/>
              <w:bottom w:val="nil"/>
              <w:right w:val="nil"/>
            </w:tcBorders>
          </w:tcPr>
          <w:p w14:paraId="7CAEBE9F"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0.26</w:t>
            </w:r>
          </w:p>
        </w:tc>
        <w:tc>
          <w:tcPr>
            <w:tcW w:w="1233" w:type="dxa"/>
            <w:tcBorders>
              <w:top w:val="nil"/>
              <w:left w:val="nil"/>
              <w:bottom w:val="nil"/>
              <w:right w:val="nil"/>
            </w:tcBorders>
          </w:tcPr>
          <w:p w14:paraId="56D3E5CD" w14:textId="77777777" w:rsidR="000A7099" w:rsidRPr="00550D14" w:rsidRDefault="000A7099" w:rsidP="00D10A9C">
            <w:pPr>
              <w:jc w:val="center"/>
              <w:rPr>
                <w:rFonts w:eastAsiaTheme="minorHAnsi" w:cstheme="minorBidi"/>
                <w:sz w:val="20"/>
              </w:rPr>
            </w:pPr>
            <w:r w:rsidRPr="00550D14">
              <w:rPr>
                <w:rFonts w:eastAsiaTheme="minorHAnsi" w:cstheme="minorBidi"/>
                <w:sz w:val="20"/>
              </w:rPr>
              <w:t>13.3 ± 1.6</w:t>
            </w:r>
          </w:p>
        </w:tc>
        <w:tc>
          <w:tcPr>
            <w:tcW w:w="1079" w:type="dxa"/>
            <w:tcBorders>
              <w:top w:val="nil"/>
              <w:left w:val="nil"/>
              <w:bottom w:val="nil"/>
              <w:right w:val="nil"/>
            </w:tcBorders>
          </w:tcPr>
          <w:p w14:paraId="1A23D60C" w14:textId="77777777" w:rsidR="000A7099" w:rsidRPr="00550D14" w:rsidRDefault="000A7099" w:rsidP="00D10A9C">
            <w:pPr>
              <w:jc w:val="center"/>
              <w:rPr>
                <w:rFonts w:eastAsiaTheme="minorHAnsi" w:cstheme="minorBidi"/>
                <w:sz w:val="20"/>
              </w:rPr>
            </w:pPr>
            <w:r w:rsidRPr="00550D14">
              <w:rPr>
                <w:rFonts w:eastAsiaTheme="minorHAnsi" w:cstheme="minorBidi"/>
                <w:sz w:val="20"/>
              </w:rPr>
              <w:t>27.3 ± 2.9</w:t>
            </w:r>
          </w:p>
        </w:tc>
        <w:tc>
          <w:tcPr>
            <w:tcW w:w="898" w:type="dxa"/>
            <w:tcBorders>
              <w:top w:val="nil"/>
              <w:left w:val="nil"/>
              <w:bottom w:val="nil"/>
              <w:right w:val="nil"/>
            </w:tcBorders>
          </w:tcPr>
          <w:p w14:paraId="6BD74567"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0.004</w:t>
            </w:r>
          </w:p>
        </w:tc>
        <w:tc>
          <w:tcPr>
            <w:tcW w:w="1367" w:type="dxa"/>
            <w:tcBorders>
              <w:top w:val="nil"/>
              <w:left w:val="nil"/>
              <w:bottom w:val="nil"/>
              <w:right w:val="nil"/>
            </w:tcBorders>
          </w:tcPr>
          <w:p w14:paraId="3C8E5F5A"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0.71</w:t>
            </w:r>
          </w:p>
        </w:tc>
      </w:tr>
      <w:tr w:rsidR="000A7099" w:rsidRPr="00550D14" w14:paraId="4B0E9778" w14:textId="77777777" w:rsidTr="00D10A9C">
        <w:tc>
          <w:tcPr>
            <w:tcW w:w="234" w:type="dxa"/>
            <w:tcBorders>
              <w:top w:val="nil"/>
              <w:left w:val="nil"/>
              <w:bottom w:val="nil"/>
              <w:right w:val="nil"/>
            </w:tcBorders>
          </w:tcPr>
          <w:p w14:paraId="66312521" w14:textId="77777777" w:rsidR="000A7099" w:rsidRPr="00550D14" w:rsidRDefault="000A7099" w:rsidP="00D10A9C">
            <w:pPr>
              <w:jc w:val="center"/>
              <w:rPr>
                <w:rFonts w:eastAsiaTheme="minorHAnsi" w:cstheme="minorBidi"/>
                <w:szCs w:val="22"/>
              </w:rPr>
            </w:pPr>
          </w:p>
        </w:tc>
        <w:tc>
          <w:tcPr>
            <w:tcW w:w="1380" w:type="dxa"/>
            <w:tcBorders>
              <w:top w:val="nil"/>
              <w:left w:val="nil"/>
              <w:bottom w:val="nil"/>
              <w:right w:val="nil"/>
            </w:tcBorders>
          </w:tcPr>
          <w:p w14:paraId="066A4692" w14:textId="77777777" w:rsidR="000A7099" w:rsidRPr="00C621B1" w:rsidRDefault="000A7099" w:rsidP="00D10A9C">
            <w:pPr>
              <w:rPr>
                <w:rFonts w:eastAsiaTheme="minorHAnsi" w:cstheme="minorBidi"/>
                <w:sz w:val="20"/>
              </w:rPr>
            </w:pPr>
            <w:r w:rsidRPr="00C621B1">
              <w:rPr>
                <w:rFonts w:eastAsiaTheme="minorHAnsi" w:cstheme="minorBidi"/>
                <w:sz w:val="20"/>
              </w:rPr>
              <w:t>Turf</w:t>
            </w:r>
          </w:p>
        </w:tc>
        <w:tc>
          <w:tcPr>
            <w:tcW w:w="1206" w:type="dxa"/>
            <w:tcBorders>
              <w:top w:val="nil"/>
              <w:left w:val="nil"/>
              <w:bottom w:val="nil"/>
              <w:right w:val="nil"/>
            </w:tcBorders>
          </w:tcPr>
          <w:p w14:paraId="362211E0" w14:textId="77777777" w:rsidR="000A7099" w:rsidRPr="00550D14" w:rsidRDefault="000A7099" w:rsidP="00D10A9C">
            <w:pPr>
              <w:jc w:val="center"/>
              <w:rPr>
                <w:rFonts w:eastAsiaTheme="minorHAnsi" w:cstheme="minorBidi"/>
                <w:sz w:val="20"/>
              </w:rPr>
            </w:pPr>
            <w:r w:rsidRPr="00550D14">
              <w:rPr>
                <w:rFonts w:eastAsiaTheme="minorHAnsi" w:cstheme="minorBidi"/>
                <w:sz w:val="20"/>
              </w:rPr>
              <w:t>37.8 ± 7.1</w:t>
            </w:r>
          </w:p>
        </w:tc>
        <w:tc>
          <w:tcPr>
            <w:tcW w:w="1256" w:type="dxa"/>
            <w:tcBorders>
              <w:top w:val="nil"/>
              <w:left w:val="nil"/>
              <w:bottom w:val="nil"/>
              <w:right w:val="nil"/>
            </w:tcBorders>
          </w:tcPr>
          <w:p w14:paraId="5414991D" w14:textId="77777777" w:rsidR="000A7099" w:rsidRPr="00550D14" w:rsidRDefault="000A7099" w:rsidP="00D10A9C">
            <w:pPr>
              <w:jc w:val="center"/>
              <w:rPr>
                <w:rFonts w:eastAsiaTheme="minorHAnsi" w:cstheme="minorBidi"/>
                <w:sz w:val="20"/>
              </w:rPr>
            </w:pPr>
            <w:r w:rsidRPr="00550D14">
              <w:rPr>
                <w:rFonts w:eastAsiaTheme="minorHAnsi" w:cstheme="minorBidi"/>
                <w:sz w:val="20"/>
              </w:rPr>
              <w:t>18.1 ± 2.9</w:t>
            </w:r>
          </w:p>
        </w:tc>
        <w:tc>
          <w:tcPr>
            <w:tcW w:w="923" w:type="dxa"/>
            <w:tcBorders>
              <w:top w:val="nil"/>
              <w:left w:val="nil"/>
              <w:bottom w:val="nil"/>
              <w:right w:val="nil"/>
            </w:tcBorders>
          </w:tcPr>
          <w:p w14:paraId="3542C61A"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0.009</w:t>
            </w:r>
          </w:p>
        </w:tc>
        <w:tc>
          <w:tcPr>
            <w:tcW w:w="1233" w:type="dxa"/>
            <w:tcBorders>
              <w:top w:val="nil"/>
              <w:left w:val="nil"/>
              <w:bottom w:val="nil"/>
              <w:right w:val="nil"/>
            </w:tcBorders>
          </w:tcPr>
          <w:p w14:paraId="5DB6A1BE" w14:textId="77777777" w:rsidR="000A7099" w:rsidRPr="00550D14" w:rsidRDefault="000A7099" w:rsidP="00D10A9C">
            <w:pPr>
              <w:jc w:val="center"/>
              <w:rPr>
                <w:rFonts w:eastAsiaTheme="minorHAnsi" w:cstheme="minorBidi"/>
                <w:sz w:val="20"/>
              </w:rPr>
            </w:pPr>
            <w:r w:rsidRPr="00550D14">
              <w:rPr>
                <w:rFonts w:eastAsiaTheme="minorHAnsi" w:cstheme="minorBidi"/>
                <w:sz w:val="20"/>
              </w:rPr>
              <w:t>33.3 ± 4.3</w:t>
            </w:r>
          </w:p>
        </w:tc>
        <w:tc>
          <w:tcPr>
            <w:tcW w:w="1079" w:type="dxa"/>
            <w:tcBorders>
              <w:top w:val="nil"/>
              <w:left w:val="nil"/>
              <w:bottom w:val="nil"/>
              <w:right w:val="nil"/>
            </w:tcBorders>
          </w:tcPr>
          <w:p w14:paraId="4267EF1C" w14:textId="77777777" w:rsidR="000A7099" w:rsidRPr="00550D14" w:rsidRDefault="000A7099" w:rsidP="00D10A9C">
            <w:pPr>
              <w:jc w:val="center"/>
              <w:rPr>
                <w:rFonts w:eastAsiaTheme="minorHAnsi" w:cstheme="minorBidi"/>
                <w:sz w:val="20"/>
              </w:rPr>
            </w:pPr>
            <w:r w:rsidRPr="00550D14">
              <w:rPr>
                <w:rFonts w:eastAsiaTheme="minorHAnsi" w:cstheme="minorBidi"/>
                <w:sz w:val="20"/>
              </w:rPr>
              <w:t>14.3 ± 3.3</w:t>
            </w:r>
          </w:p>
        </w:tc>
        <w:tc>
          <w:tcPr>
            <w:tcW w:w="898" w:type="dxa"/>
            <w:tcBorders>
              <w:top w:val="nil"/>
              <w:left w:val="nil"/>
              <w:bottom w:val="nil"/>
              <w:right w:val="nil"/>
            </w:tcBorders>
          </w:tcPr>
          <w:p w14:paraId="284CCD08"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0.002</w:t>
            </w:r>
          </w:p>
        </w:tc>
        <w:tc>
          <w:tcPr>
            <w:tcW w:w="1367" w:type="dxa"/>
            <w:tcBorders>
              <w:top w:val="nil"/>
              <w:left w:val="nil"/>
              <w:bottom w:val="nil"/>
              <w:right w:val="nil"/>
            </w:tcBorders>
          </w:tcPr>
          <w:p w14:paraId="256266CD"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0.59</w:t>
            </w:r>
          </w:p>
        </w:tc>
      </w:tr>
      <w:tr w:rsidR="000A7099" w:rsidRPr="00550D14" w14:paraId="58F04520" w14:textId="77777777" w:rsidTr="00D10A9C">
        <w:tc>
          <w:tcPr>
            <w:tcW w:w="234" w:type="dxa"/>
            <w:tcBorders>
              <w:top w:val="nil"/>
              <w:left w:val="nil"/>
              <w:bottom w:val="nil"/>
              <w:right w:val="nil"/>
            </w:tcBorders>
          </w:tcPr>
          <w:p w14:paraId="09D5BE00" w14:textId="77777777" w:rsidR="000A7099" w:rsidRPr="00550D14" w:rsidRDefault="000A7099" w:rsidP="00D10A9C">
            <w:pPr>
              <w:jc w:val="center"/>
              <w:rPr>
                <w:rFonts w:eastAsiaTheme="minorHAnsi" w:cstheme="minorBidi"/>
                <w:szCs w:val="22"/>
              </w:rPr>
            </w:pPr>
          </w:p>
        </w:tc>
        <w:tc>
          <w:tcPr>
            <w:tcW w:w="1380" w:type="dxa"/>
            <w:tcBorders>
              <w:top w:val="nil"/>
              <w:left w:val="nil"/>
              <w:bottom w:val="nil"/>
              <w:right w:val="nil"/>
            </w:tcBorders>
          </w:tcPr>
          <w:p w14:paraId="67E6AC96" w14:textId="77777777" w:rsidR="000A7099" w:rsidRPr="00C621B1" w:rsidRDefault="000A7099" w:rsidP="00D10A9C">
            <w:pPr>
              <w:rPr>
                <w:rFonts w:eastAsiaTheme="minorHAnsi" w:cstheme="minorBidi"/>
                <w:sz w:val="20"/>
              </w:rPr>
            </w:pPr>
            <w:r w:rsidRPr="00C621B1">
              <w:rPr>
                <w:rFonts w:eastAsiaTheme="minorHAnsi" w:cstheme="minorBidi"/>
                <w:sz w:val="20"/>
              </w:rPr>
              <w:t>Macroalgae*</w:t>
            </w:r>
          </w:p>
        </w:tc>
        <w:tc>
          <w:tcPr>
            <w:tcW w:w="1206" w:type="dxa"/>
            <w:tcBorders>
              <w:top w:val="nil"/>
              <w:left w:val="nil"/>
              <w:bottom w:val="nil"/>
              <w:right w:val="nil"/>
            </w:tcBorders>
          </w:tcPr>
          <w:p w14:paraId="1777E53D" w14:textId="77777777" w:rsidR="000A7099" w:rsidRPr="00550D14" w:rsidRDefault="000A7099" w:rsidP="00D10A9C">
            <w:pPr>
              <w:jc w:val="center"/>
              <w:rPr>
                <w:rFonts w:eastAsiaTheme="minorHAnsi" w:cstheme="minorBidi"/>
                <w:sz w:val="20"/>
              </w:rPr>
            </w:pPr>
            <w:r w:rsidRPr="00550D14">
              <w:rPr>
                <w:rFonts w:eastAsiaTheme="minorHAnsi" w:cstheme="minorBidi"/>
                <w:sz w:val="20"/>
              </w:rPr>
              <w:t>24.0 ± 4.8</w:t>
            </w:r>
          </w:p>
        </w:tc>
        <w:tc>
          <w:tcPr>
            <w:tcW w:w="1256" w:type="dxa"/>
            <w:tcBorders>
              <w:top w:val="nil"/>
              <w:left w:val="nil"/>
              <w:bottom w:val="nil"/>
              <w:right w:val="nil"/>
            </w:tcBorders>
          </w:tcPr>
          <w:p w14:paraId="6DA21A77" w14:textId="77777777" w:rsidR="000A7099" w:rsidRPr="00550D14" w:rsidRDefault="000A7099" w:rsidP="00D10A9C">
            <w:pPr>
              <w:jc w:val="center"/>
              <w:rPr>
                <w:rFonts w:eastAsiaTheme="minorHAnsi" w:cstheme="minorBidi"/>
                <w:sz w:val="20"/>
              </w:rPr>
            </w:pPr>
            <w:r w:rsidRPr="00550D14">
              <w:rPr>
                <w:rFonts w:eastAsiaTheme="minorHAnsi" w:cstheme="minorBidi"/>
                <w:sz w:val="20"/>
              </w:rPr>
              <w:t>24.2 ± 3.5</w:t>
            </w:r>
          </w:p>
        </w:tc>
        <w:tc>
          <w:tcPr>
            <w:tcW w:w="923" w:type="dxa"/>
            <w:tcBorders>
              <w:top w:val="nil"/>
              <w:left w:val="nil"/>
              <w:bottom w:val="nil"/>
              <w:right w:val="nil"/>
            </w:tcBorders>
          </w:tcPr>
          <w:p w14:paraId="7EDE481B"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0.40</w:t>
            </w:r>
          </w:p>
        </w:tc>
        <w:tc>
          <w:tcPr>
            <w:tcW w:w="1233" w:type="dxa"/>
            <w:tcBorders>
              <w:top w:val="nil"/>
              <w:left w:val="nil"/>
              <w:bottom w:val="nil"/>
              <w:right w:val="nil"/>
            </w:tcBorders>
          </w:tcPr>
          <w:p w14:paraId="30811DD5" w14:textId="77777777" w:rsidR="000A7099" w:rsidRPr="00550D14" w:rsidRDefault="000A7099" w:rsidP="00D10A9C">
            <w:pPr>
              <w:jc w:val="center"/>
              <w:rPr>
                <w:rFonts w:eastAsiaTheme="minorHAnsi" w:cstheme="minorBidi"/>
                <w:sz w:val="20"/>
              </w:rPr>
            </w:pPr>
            <w:r w:rsidRPr="00550D14">
              <w:rPr>
                <w:rFonts w:eastAsiaTheme="minorHAnsi" w:cstheme="minorBidi"/>
                <w:sz w:val="20"/>
              </w:rPr>
              <w:t>15.8 ± 3.3</w:t>
            </w:r>
          </w:p>
        </w:tc>
        <w:tc>
          <w:tcPr>
            <w:tcW w:w="1079" w:type="dxa"/>
            <w:tcBorders>
              <w:top w:val="nil"/>
              <w:left w:val="nil"/>
              <w:bottom w:val="nil"/>
              <w:right w:val="nil"/>
            </w:tcBorders>
          </w:tcPr>
          <w:p w14:paraId="64624F1D" w14:textId="77777777" w:rsidR="000A7099" w:rsidRPr="00550D14" w:rsidRDefault="000A7099" w:rsidP="00D10A9C">
            <w:pPr>
              <w:jc w:val="center"/>
              <w:rPr>
                <w:rFonts w:eastAsiaTheme="minorHAnsi" w:cstheme="minorBidi"/>
                <w:sz w:val="20"/>
              </w:rPr>
            </w:pPr>
            <w:r w:rsidRPr="00550D14">
              <w:rPr>
                <w:rFonts w:eastAsiaTheme="minorHAnsi" w:cstheme="minorBidi"/>
                <w:sz w:val="20"/>
              </w:rPr>
              <w:t>30.5 ± 4.0</w:t>
            </w:r>
          </w:p>
        </w:tc>
        <w:tc>
          <w:tcPr>
            <w:tcW w:w="898" w:type="dxa"/>
            <w:tcBorders>
              <w:top w:val="nil"/>
              <w:left w:val="nil"/>
              <w:bottom w:val="nil"/>
              <w:right w:val="nil"/>
            </w:tcBorders>
          </w:tcPr>
          <w:p w14:paraId="2A820A77"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0.11</w:t>
            </w:r>
          </w:p>
        </w:tc>
        <w:tc>
          <w:tcPr>
            <w:tcW w:w="1367" w:type="dxa"/>
            <w:tcBorders>
              <w:top w:val="nil"/>
              <w:left w:val="nil"/>
              <w:bottom w:val="nil"/>
              <w:right w:val="nil"/>
            </w:tcBorders>
          </w:tcPr>
          <w:p w14:paraId="59D84587"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0.97</w:t>
            </w:r>
          </w:p>
        </w:tc>
      </w:tr>
      <w:tr w:rsidR="000A7099" w:rsidRPr="00550D14" w14:paraId="31EC5618" w14:textId="77777777" w:rsidTr="00D10A9C">
        <w:tc>
          <w:tcPr>
            <w:tcW w:w="234" w:type="dxa"/>
            <w:tcBorders>
              <w:top w:val="nil"/>
              <w:left w:val="nil"/>
              <w:bottom w:val="nil"/>
              <w:right w:val="nil"/>
            </w:tcBorders>
          </w:tcPr>
          <w:p w14:paraId="1498CAD9" w14:textId="77777777" w:rsidR="000A7099" w:rsidRPr="00550D14" w:rsidRDefault="000A7099" w:rsidP="00D10A9C">
            <w:pPr>
              <w:jc w:val="center"/>
              <w:rPr>
                <w:rFonts w:eastAsiaTheme="minorHAnsi" w:cstheme="minorBidi"/>
                <w:szCs w:val="22"/>
              </w:rPr>
            </w:pPr>
          </w:p>
        </w:tc>
        <w:tc>
          <w:tcPr>
            <w:tcW w:w="1380" w:type="dxa"/>
            <w:tcBorders>
              <w:top w:val="nil"/>
              <w:left w:val="nil"/>
              <w:bottom w:val="nil"/>
              <w:right w:val="nil"/>
            </w:tcBorders>
          </w:tcPr>
          <w:p w14:paraId="44AAA1BA" w14:textId="77777777" w:rsidR="000A7099" w:rsidRPr="00C621B1" w:rsidRDefault="000A7099" w:rsidP="00D10A9C">
            <w:pPr>
              <w:rPr>
                <w:rFonts w:eastAsiaTheme="minorHAnsi" w:cstheme="minorBidi"/>
                <w:sz w:val="20"/>
              </w:rPr>
            </w:pPr>
            <w:r>
              <w:rPr>
                <w:rFonts w:eastAsiaTheme="minorHAnsi" w:cstheme="minorBidi"/>
                <w:sz w:val="20"/>
              </w:rPr>
              <w:t xml:space="preserve">Reef </w:t>
            </w:r>
            <w:r w:rsidRPr="00C621B1">
              <w:rPr>
                <w:rFonts w:eastAsiaTheme="minorHAnsi" w:cstheme="minorBidi"/>
                <w:sz w:val="20"/>
              </w:rPr>
              <w:t>builder</w:t>
            </w:r>
          </w:p>
        </w:tc>
        <w:tc>
          <w:tcPr>
            <w:tcW w:w="1206" w:type="dxa"/>
            <w:tcBorders>
              <w:top w:val="nil"/>
              <w:left w:val="nil"/>
              <w:bottom w:val="nil"/>
              <w:right w:val="nil"/>
            </w:tcBorders>
          </w:tcPr>
          <w:p w14:paraId="610B2D91"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0.6 ± 0.2</w:t>
            </w:r>
          </w:p>
        </w:tc>
        <w:tc>
          <w:tcPr>
            <w:tcW w:w="1256" w:type="dxa"/>
            <w:tcBorders>
              <w:top w:val="nil"/>
              <w:left w:val="nil"/>
              <w:bottom w:val="nil"/>
              <w:right w:val="nil"/>
            </w:tcBorders>
          </w:tcPr>
          <w:p w14:paraId="04DFFB15" w14:textId="77777777" w:rsidR="000A7099" w:rsidRPr="00550D14" w:rsidRDefault="000A7099" w:rsidP="00D10A9C">
            <w:pPr>
              <w:jc w:val="center"/>
              <w:rPr>
                <w:rFonts w:eastAsiaTheme="minorHAnsi" w:cstheme="minorBidi"/>
                <w:sz w:val="20"/>
              </w:rPr>
            </w:pPr>
            <w:r w:rsidRPr="00550D14">
              <w:rPr>
                <w:rFonts w:eastAsiaTheme="minorHAnsi" w:cstheme="minorBidi"/>
                <w:sz w:val="20"/>
              </w:rPr>
              <w:t>2.2 ± 0.6</w:t>
            </w:r>
          </w:p>
        </w:tc>
        <w:tc>
          <w:tcPr>
            <w:tcW w:w="923" w:type="dxa"/>
            <w:tcBorders>
              <w:top w:val="nil"/>
              <w:left w:val="nil"/>
              <w:bottom w:val="nil"/>
              <w:right w:val="nil"/>
            </w:tcBorders>
          </w:tcPr>
          <w:p w14:paraId="1FAFFB38"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0.002</w:t>
            </w:r>
          </w:p>
        </w:tc>
        <w:tc>
          <w:tcPr>
            <w:tcW w:w="1233" w:type="dxa"/>
            <w:tcBorders>
              <w:top w:val="nil"/>
              <w:left w:val="nil"/>
              <w:bottom w:val="nil"/>
              <w:right w:val="nil"/>
            </w:tcBorders>
          </w:tcPr>
          <w:p w14:paraId="3D455BBA" w14:textId="77777777" w:rsidR="000A7099" w:rsidRPr="00550D14" w:rsidRDefault="000A7099" w:rsidP="00D10A9C">
            <w:pPr>
              <w:jc w:val="center"/>
              <w:rPr>
                <w:rFonts w:eastAsiaTheme="minorHAnsi" w:cstheme="minorBidi"/>
                <w:sz w:val="20"/>
              </w:rPr>
            </w:pPr>
            <w:r w:rsidRPr="00550D14">
              <w:rPr>
                <w:rFonts w:eastAsiaTheme="minorHAnsi" w:cstheme="minorBidi"/>
                <w:sz w:val="20"/>
              </w:rPr>
              <w:t>1.1 ± 0.2</w:t>
            </w:r>
          </w:p>
        </w:tc>
        <w:tc>
          <w:tcPr>
            <w:tcW w:w="1079" w:type="dxa"/>
            <w:tcBorders>
              <w:top w:val="nil"/>
              <w:left w:val="nil"/>
              <w:bottom w:val="nil"/>
              <w:right w:val="nil"/>
            </w:tcBorders>
          </w:tcPr>
          <w:p w14:paraId="28DCB3E1" w14:textId="77777777" w:rsidR="000A7099" w:rsidRPr="00550D14" w:rsidRDefault="000A7099" w:rsidP="00D10A9C">
            <w:pPr>
              <w:jc w:val="center"/>
              <w:rPr>
                <w:rFonts w:eastAsiaTheme="minorHAnsi" w:cstheme="minorBidi"/>
                <w:sz w:val="20"/>
              </w:rPr>
            </w:pPr>
            <w:r w:rsidRPr="00550D14">
              <w:rPr>
                <w:rFonts w:eastAsiaTheme="minorHAnsi" w:cstheme="minorBidi"/>
                <w:sz w:val="20"/>
              </w:rPr>
              <w:t>2.4 ± 0.8</w:t>
            </w:r>
          </w:p>
        </w:tc>
        <w:tc>
          <w:tcPr>
            <w:tcW w:w="898" w:type="dxa"/>
            <w:tcBorders>
              <w:top w:val="nil"/>
              <w:left w:val="nil"/>
              <w:bottom w:val="nil"/>
              <w:right w:val="nil"/>
            </w:tcBorders>
          </w:tcPr>
          <w:p w14:paraId="35ED9941"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0.23</w:t>
            </w:r>
          </w:p>
        </w:tc>
        <w:tc>
          <w:tcPr>
            <w:tcW w:w="1367" w:type="dxa"/>
            <w:tcBorders>
              <w:top w:val="nil"/>
              <w:left w:val="nil"/>
              <w:bottom w:val="nil"/>
              <w:right w:val="nil"/>
            </w:tcBorders>
          </w:tcPr>
          <w:p w14:paraId="771D1645"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0.62</w:t>
            </w:r>
          </w:p>
        </w:tc>
      </w:tr>
      <w:tr w:rsidR="000A7099" w:rsidRPr="00550D14" w14:paraId="17078432" w14:textId="77777777" w:rsidTr="00D10A9C">
        <w:tc>
          <w:tcPr>
            <w:tcW w:w="1614" w:type="dxa"/>
            <w:gridSpan w:val="2"/>
            <w:tcBorders>
              <w:top w:val="nil"/>
              <w:left w:val="nil"/>
              <w:bottom w:val="nil"/>
              <w:right w:val="nil"/>
            </w:tcBorders>
          </w:tcPr>
          <w:p w14:paraId="52AFA877" w14:textId="77777777" w:rsidR="000A7099" w:rsidRPr="00C621B1" w:rsidRDefault="000A7099" w:rsidP="00D10A9C">
            <w:pPr>
              <w:rPr>
                <w:rFonts w:eastAsiaTheme="minorHAnsi" w:cstheme="minorBidi"/>
                <w:sz w:val="20"/>
              </w:rPr>
            </w:pPr>
            <w:r w:rsidRPr="00C621B1">
              <w:rPr>
                <w:rFonts w:eastAsiaTheme="minorHAnsi" w:cstheme="minorBidi"/>
                <w:sz w:val="20"/>
              </w:rPr>
              <w:t>Density</w:t>
            </w:r>
          </w:p>
        </w:tc>
        <w:tc>
          <w:tcPr>
            <w:tcW w:w="1206" w:type="dxa"/>
            <w:tcBorders>
              <w:top w:val="nil"/>
              <w:left w:val="nil"/>
              <w:bottom w:val="nil"/>
              <w:right w:val="nil"/>
            </w:tcBorders>
          </w:tcPr>
          <w:p w14:paraId="37DEBD97" w14:textId="77777777" w:rsidR="000A7099" w:rsidRPr="00550D14" w:rsidRDefault="000A7099" w:rsidP="00D10A9C">
            <w:pPr>
              <w:jc w:val="center"/>
              <w:rPr>
                <w:rFonts w:eastAsiaTheme="minorHAnsi" w:cstheme="minorBidi"/>
                <w:sz w:val="20"/>
              </w:rPr>
            </w:pPr>
          </w:p>
        </w:tc>
        <w:tc>
          <w:tcPr>
            <w:tcW w:w="1256" w:type="dxa"/>
            <w:tcBorders>
              <w:top w:val="nil"/>
              <w:left w:val="nil"/>
              <w:bottom w:val="nil"/>
              <w:right w:val="nil"/>
            </w:tcBorders>
          </w:tcPr>
          <w:p w14:paraId="771C13F5" w14:textId="77777777" w:rsidR="000A7099" w:rsidRPr="00550D14" w:rsidRDefault="000A7099" w:rsidP="00D10A9C">
            <w:pPr>
              <w:jc w:val="center"/>
              <w:rPr>
                <w:rFonts w:eastAsiaTheme="minorHAnsi" w:cstheme="minorBidi"/>
                <w:sz w:val="20"/>
              </w:rPr>
            </w:pPr>
          </w:p>
        </w:tc>
        <w:tc>
          <w:tcPr>
            <w:tcW w:w="923" w:type="dxa"/>
            <w:tcBorders>
              <w:top w:val="nil"/>
              <w:left w:val="nil"/>
              <w:bottom w:val="nil"/>
              <w:right w:val="nil"/>
            </w:tcBorders>
          </w:tcPr>
          <w:p w14:paraId="0B36907F" w14:textId="77777777" w:rsidR="000A7099" w:rsidRPr="00550D14" w:rsidRDefault="000A7099" w:rsidP="00D10A9C">
            <w:pPr>
              <w:jc w:val="center"/>
              <w:rPr>
                <w:rFonts w:eastAsiaTheme="minorHAnsi" w:cstheme="minorBidi"/>
                <w:sz w:val="20"/>
              </w:rPr>
            </w:pPr>
          </w:p>
        </w:tc>
        <w:tc>
          <w:tcPr>
            <w:tcW w:w="1233" w:type="dxa"/>
            <w:tcBorders>
              <w:top w:val="nil"/>
              <w:left w:val="nil"/>
              <w:bottom w:val="nil"/>
              <w:right w:val="nil"/>
            </w:tcBorders>
          </w:tcPr>
          <w:p w14:paraId="47522098" w14:textId="77777777" w:rsidR="000A7099" w:rsidRPr="00550D14" w:rsidRDefault="000A7099" w:rsidP="00D10A9C">
            <w:pPr>
              <w:jc w:val="center"/>
              <w:rPr>
                <w:rFonts w:eastAsiaTheme="minorHAnsi" w:cstheme="minorBidi"/>
                <w:sz w:val="20"/>
              </w:rPr>
            </w:pPr>
          </w:p>
        </w:tc>
        <w:tc>
          <w:tcPr>
            <w:tcW w:w="1079" w:type="dxa"/>
            <w:tcBorders>
              <w:top w:val="nil"/>
              <w:left w:val="nil"/>
              <w:bottom w:val="nil"/>
              <w:right w:val="nil"/>
            </w:tcBorders>
          </w:tcPr>
          <w:p w14:paraId="34B9337F" w14:textId="77777777" w:rsidR="000A7099" w:rsidRPr="00550D14" w:rsidRDefault="000A7099" w:rsidP="00D10A9C">
            <w:pPr>
              <w:jc w:val="center"/>
              <w:rPr>
                <w:rFonts w:eastAsiaTheme="minorHAnsi" w:cstheme="minorBidi"/>
                <w:sz w:val="20"/>
              </w:rPr>
            </w:pPr>
          </w:p>
        </w:tc>
        <w:tc>
          <w:tcPr>
            <w:tcW w:w="898" w:type="dxa"/>
            <w:tcBorders>
              <w:top w:val="nil"/>
              <w:left w:val="nil"/>
              <w:bottom w:val="nil"/>
              <w:right w:val="nil"/>
            </w:tcBorders>
          </w:tcPr>
          <w:p w14:paraId="3FF96588" w14:textId="77777777" w:rsidR="000A7099" w:rsidRPr="00550D14" w:rsidRDefault="000A7099" w:rsidP="00D10A9C">
            <w:pPr>
              <w:jc w:val="center"/>
              <w:rPr>
                <w:rFonts w:eastAsiaTheme="minorHAnsi" w:cstheme="minorBidi"/>
                <w:sz w:val="20"/>
              </w:rPr>
            </w:pPr>
          </w:p>
        </w:tc>
        <w:tc>
          <w:tcPr>
            <w:tcW w:w="1367" w:type="dxa"/>
            <w:tcBorders>
              <w:top w:val="nil"/>
              <w:left w:val="nil"/>
              <w:bottom w:val="nil"/>
              <w:right w:val="nil"/>
            </w:tcBorders>
          </w:tcPr>
          <w:p w14:paraId="5DB8D671" w14:textId="77777777" w:rsidR="000A7099" w:rsidRPr="00550D14" w:rsidRDefault="000A7099" w:rsidP="00D10A9C">
            <w:pPr>
              <w:jc w:val="center"/>
              <w:rPr>
                <w:rFonts w:eastAsiaTheme="minorHAnsi" w:cstheme="minorBidi"/>
                <w:sz w:val="20"/>
              </w:rPr>
            </w:pPr>
          </w:p>
        </w:tc>
      </w:tr>
      <w:tr w:rsidR="000A7099" w:rsidRPr="00550D14" w14:paraId="03EE6601" w14:textId="77777777" w:rsidTr="00D10A9C">
        <w:tc>
          <w:tcPr>
            <w:tcW w:w="234" w:type="dxa"/>
            <w:tcBorders>
              <w:top w:val="nil"/>
              <w:left w:val="nil"/>
              <w:right w:val="nil"/>
            </w:tcBorders>
          </w:tcPr>
          <w:p w14:paraId="16672F29" w14:textId="77777777" w:rsidR="000A7099" w:rsidRPr="00550D14" w:rsidRDefault="000A7099" w:rsidP="00D10A9C">
            <w:pPr>
              <w:jc w:val="center"/>
              <w:rPr>
                <w:rFonts w:eastAsiaTheme="minorHAnsi" w:cstheme="minorBidi"/>
                <w:szCs w:val="22"/>
              </w:rPr>
            </w:pPr>
          </w:p>
        </w:tc>
        <w:tc>
          <w:tcPr>
            <w:tcW w:w="1380" w:type="dxa"/>
            <w:tcBorders>
              <w:top w:val="nil"/>
              <w:left w:val="nil"/>
              <w:right w:val="nil"/>
            </w:tcBorders>
          </w:tcPr>
          <w:p w14:paraId="0F88E5D4" w14:textId="77777777" w:rsidR="000A7099" w:rsidRPr="00C621B1" w:rsidRDefault="000A7099" w:rsidP="00D10A9C">
            <w:pPr>
              <w:rPr>
                <w:rFonts w:eastAsiaTheme="minorHAnsi" w:cstheme="minorBidi"/>
                <w:sz w:val="20"/>
              </w:rPr>
            </w:pPr>
            <w:r w:rsidRPr="00C621B1">
              <w:rPr>
                <w:rFonts w:eastAsiaTheme="minorHAnsi" w:cstheme="minorBidi"/>
                <w:sz w:val="20"/>
              </w:rPr>
              <w:t>Coral</w:t>
            </w:r>
          </w:p>
        </w:tc>
        <w:tc>
          <w:tcPr>
            <w:tcW w:w="1206" w:type="dxa"/>
            <w:tcBorders>
              <w:top w:val="nil"/>
              <w:left w:val="nil"/>
              <w:right w:val="nil"/>
            </w:tcBorders>
          </w:tcPr>
          <w:p w14:paraId="11E5B6C2" w14:textId="77777777" w:rsidR="000A7099" w:rsidRPr="00550D14" w:rsidRDefault="000A7099" w:rsidP="00D10A9C">
            <w:pPr>
              <w:jc w:val="center"/>
              <w:rPr>
                <w:rFonts w:eastAsiaTheme="minorHAnsi" w:cstheme="minorBidi"/>
                <w:sz w:val="20"/>
              </w:rPr>
            </w:pPr>
            <w:r w:rsidRPr="00550D14">
              <w:rPr>
                <w:rFonts w:eastAsiaTheme="minorHAnsi" w:cstheme="minorBidi"/>
                <w:sz w:val="20"/>
              </w:rPr>
              <w:t>9.3 ± 1.7</w:t>
            </w:r>
          </w:p>
        </w:tc>
        <w:tc>
          <w:tcPr>
            <w:tcW w:w="1256" w:type="dxa"/>
            <w:tcBorders>
              <w:top w:val="nil"/>
              <w:left w:val="nil"/>
              <w:right w:val="nil"/>
            </w:tcBorders>
          </w:tcPr>
          <w:p w14:paraId="34A0E18E" w14:textId="77777777" w:rsidR="000A7099" w:rsidRPr="00550D14" w:rsidRDefault="000A7099" w:rsidP="00D10A9C">
            <w:pPr>
              <w:jc w:val="center"/>
              <w:rPr>
                <w:rFonts w:eastAsiaTheme="minorHAnsi" w:cstheme="minorBidi"/>
                <w:sz w:val="20"/>
              </w:rPr>
            </w:pPr>
            <w:r w:rsidRPr="00550D14">
              <w:rPr>
                <w:rFonts w:eastAsiaTheme="minorHAnsi" w:cstheme="minorBidi"/>
                <w:sz w:val="20"/>
              </w:rPr>
              <w:t>13.4 ± 0.9</w:t>
            </w:r>
          </w:p>
        </w:tc>
        <w:tc>
          <w:tcPr>
            <w:tcW w:w="923" w:type="dxa"/>
            <w:tcBorders>
              <w:top w:val="nil"/>
              <w:left w:val="nil"/>
              <w:right w:val="nil"/>
            </w:tcBorders>
          </w:tcPr>
          <w:p w14:paraId="1AF9DD74"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0.006</w:t>
            </w:r>
          </w:p>
        </w:tc>
        <w:tc>
          <w:tcPr>
            <w:tcW w:w="1233" w:type="dxa"/>
            <w:tcBorders>
              <w:top w:val="nil"/>
              <w:left w:val="nil"/>
              <w:right w:val="nil"/>
            </w:tcBorders>
          </w:tcPr>
          <w:p w14:paraId="7EB16EF2" w14:textId="77777777" w:rsidR="000A7099" w:rsidRPr="00550D14" w:rsidRDefault="000A7099" w:rsidP="00D10A9C">
            <w:pPr>
              <w:jc w:val="center"/>
              <w:rPr>
                <w:rFonts w:eastAsiaTheme="minorHAnsi" w:cstheme="minorBidi"/>
                <w:sz w:val="20"/>
              </w:rPr>
            </w:pPr>
            <w:r w:rsidRPr="00550D14">
              <w:rPr>
                <w:rFonts w:eastAsiaTheme="minorHAnsi" w:cstheme="minorBidi"/>
                <w:sz w:val="20"/>
              </w:rPr>
              <w:t>12.2 ± 1.3</w:t>
            </w:r>
          </w:p>
        </w:tc>
        <w:tc>
          <w:tcPr>
            <w:tcW w:w="1079" w:type="dxa"/>
            <w:tcBorders>
              <w:top w:val="nil"/>
              <w:left w:val="nil"/>
              <w:right w:val="nil"/>
            </w:tcBorders>
          </w:tcPr>
          <w:p w14:paraId="77FA48E0" w14:textId="77777777" w:rsidR="000A7099" w:rsidRPr="00550D14" w:rsidRDefault="000A7099" w:rsidP="00D10A9C">
            <w:pPr>
              <w:jc w:val="center"/>
              <w:rPr>
                <w:rFonts w:eastAsiaTheme="minorHAnsi" w:cstheme="minorBidi"/>
                <w:sz w:val="20"/>
              </w:rPr>
            </w:pPr>
            <w:r w:rsidRPr="00550D14">
              <w:rPr>
                <w:rFonts w:eastAsiaTheme="minorHAnsi" w:cstheme="minorBidi"/>
                <w:sz w:val="20"/>
              </w:rPr>
              <w:t>12.9 ± 1.2</w:t>
            </w:r>
          </w:p>
        </w:tc>
        <w:tc>
          <w:tcPr>
            <w:tcW w:w="898" w:type="dxa"/>
            <w:tcBorders>
              <w:top w:val="nil"/>
              <w:left w:val="nil"/>
              <w:right w:val="nil"/>
            </w:tcBorders>
          </w:tcPr>
          <w:p w14:paraId="57CAA918" w14:textId="77777777" w:rsidR="000A7099" w:rsidRPr="00550D14" w:rsidRDefault="000A7099" w:rsidP="00D10A9C">
            <w:pPr>
              <w:jc w:val="center"/>
              <w:rPr>
                <w:rFonts w:eastAsiaTheme="minorHAnsi" w:cstheme="minorBidi"/>
                <w:sz w:val="20"/>
              </w:rPr>
            </w:pPr>
            <w:r w:rsidRPr="00550D14">
              <w:rPr>
                <w:rFonts w:eastAsiaTheme="minorHAnsi" w:cstheme="minorBidi"/>
                <w:sz w:val="20"/>
              </w:rPr>
              <w:t>0.02</w:t>
            </w:r>
          </w:p>
        </w:tc>
        <w:tc>
          <w:tcPr>
            <w:tcW w:w="1367" w:type="dxa"/>
            <w:tcBorders>
              <w:top w:val="nil"/>
              <w:left w:val="nil"/>
              <w:right w:val="nil"/>
            </w:tcBorders>
          </w:tcPr>
          <w:p w14:paraId="14C5D0F8" w14:textId="77777777" w:rsidR="000A7099" w:rsidRPr="00550D14" w:rsidRDefault="000A7099" w:rsidP="00D10A9C">
            <w:pPr>
              <w:jc w:val="center"/>
              <w:rPr>
                <w:rFonts w:eastAsiaTheme="minorHAnsi" w:cstheme="minorBidi"/>
                <w:sz w:val="20"/>
              </w:rPr>
            </w:pPr>
            <w:r w:rsidRPr="00550D14">
              <w:rPr>
                <w:rFonts w:eastAsiaTheme="minorHAnsi" w:cstheme="minorBidi"/>
                <w:sz w:val="20"/>
              </w:rPr>
              <w:t>&lt;0.001</w:t>
            </w:r>
          </w:p>
        </w:tc>
      </w:tr>
    </w:tbl>
    <w:p w14:paraId="6BCBF8C5" w14:textId="77777777" w:rsidR="00CF7BBF" w:rsidRDefault="00CF7BBF" w:rsidP="007A1F1D">
      <w:pPr>
        <w:spacing w:after="200"/>
        <w:rPr>
          <w:rFonts w:eastAsiaTheme="minorEastAsia" w:cstheme="minorBidi"/>
          <w:i/>
          <w:szCs w:val="24"/>
        </w:rPr>
      </w:pPr>
    </w:p>
    <w:p w14:paraId="0B13978E" w14:textId="77777777" w:rsidR="00993D51" w:rsidRDefault="00A63EA2" w:rsidP="007A1F1D">
      <w:pPr>
        <w:spacing w:after="200"/>
        <w:rPr>
          <w:rFonts w:eastAsiaTheme="minorEastAsia" w:cstheme="minorBidi"/>
          <w:i/>
          <w:szCs w:val="24"/>
        </w:rPr>
      </w:pPr>
      <w:r w:rsidRPr="00EC5F2B">
        <w:rPr>
          <w:rFonts w:eastAsiaTheme="minorEastAsia" w:cstheme="minorBidi"/>
          <w:i/>
          <w:szCs w:val="24"/>
        </w:rPr>
        <w:t>Colony densities and condition</w:t>
      </w:r>
    </w:p>
    <w:p w14:paraId="2B8A6163" w14:textId="713A965E" w:rsidR="00CE3DB7" w:rsidRDefault="00CE3DB7" w:rsidP="007A1F1D">
      <w:pPr>
        <w:spacing w:after="200"/>
        <w:rPr>
          <w:rFonts w:eastAsiaTheme="minorEastAsia" w:cstheme="minorBidi"/>
          <w:szCs w:val="24"/>
        </w:rPr>
      </w:pPr>
      <w:r>
        <w:rPr>
          <w:rFonts w:eastAsiaTheme="minorEastAsia" w:cstheme="minorBidi"/>
          <w:noProof/>
          <w:szCs w:val="22"/>
        </w:rPr>
        <w:lastRenderedPageBreak/>
        <mc:AlternateContent>
          <mc:Choice Requires="wpg">
            <w:drawing>
              <wp:anchor distT="0" distB="0" distL="114300" distR="114300" simplePos="0" relativeHeight="251678720" behindDoc="0" locked="0" layoutInCell="1" allowOverlap="1" wp14:anchorId="0715A113" wp14:editId="74DA1A51">
                <wp:simplePos x="0" y="0"/>
                <wp:positionH relativeFrom="column">
                  <wp:posOffset>-390525</wp:posOffset>
                </wp:positionH>
                <wp:positionV relativeFrom="paragraph">
                  <wp:posOffset>3829050</wp:posOffset>
                </wp:positionV>
                <wp:extent cx="6236970" cy="2231390"/>
                <wp:effectExtent l="0" t="19050" r="11430" b="16510"/>
                <wp:wrapTopAndBottom/>
                <wp:docPr id="20" name="Group 20"/>
                <wp:cNvGraphicFramePr/>
                <a:graphic xmlns:a="http://schemas.openxmlformats.org/drawingml/2006/main">
                  <a:graphicData uri="http://schemas.microsoft.com/office/word/2010/wordprocessingGroup">
                    <wpg:wgp>
                      <wpg:cNvGrpSpPr/>
                      <wpg:grpSpPr>
                        <a:xfrm>
                          <a:off x="0" y="0"/>
                          <a:ext cx="6236970" cy="2231390"/>
                          <a:chOff x="27296" y="0"/>
                          <a:chExt cx="6236970" cy="2231390"/>
                        </a:xfrm>
                      </wpg:grpSpPr>
                      <wpg:grpSp>
                        <wpg:cNvPr id="33" name="Group 33"/>
                        <wpg:cNvGrpSpPr/>
                        <wpg:grpSpPr>
                          <a:xfrm>
                            <a:off x="27296" y="0"/>
                            <a:ext cx="6236970" cy="2231390"/>
                            <a:chOff x="0" y="0"/>
                            <a:chExt cx="6237027" cy="2231409"/>
                          </a:xfrm>
                        </wpg:grpSpPr>
                        <pic:pic xmlns:pic="http://schemas.openxmlformats.org/drawingml/2006/picture">
                          <pic:nvPicPr>
                            <pic:cNvPr id="32" name="Picture 32"/>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68639" cy="2231409"/>
                            </a:xfrm>
                            <a:prstGeom prst="rect">
                              <a:avLst/>
                            </a:prstGeom>
                            <a:noFill/>
                          </pic:spPr>
                        </pic:pic>
                        <pic:pic xmlns:pic="http://schemas.openxmlformats.org/drawingml/2006/picture">
                          <pic:nvPicPr>
                            <pic:cNvPr id="23" name="Picture 23"/>
                            <pic:cNvPicPr/>
                          </pic:nvPicPr>
                          <pic:blipFill rotWithShape="1">
                            <a:blip r:embed="rId28" cstate="print"/>
                            <a:srcRect l="50058" t="1678" r="592" b="1678"/>
                            <a:stretch/>
                          </pic:blipFill>
                          <pic:spPr bwMode="auto">
                            <a:xfrm>
                              <a:off x="3268639" y="0"/>
                              <a:ext cx="2968388" cy="2231409"/>
                            </a:xfrm>
                            <a:prstGeom prst="rect">
                              <a:avLst/>
                            </a:prstGeom>
                            <a:noFill/>
                            <a:ln w="6350">
                              <a:solidFill>
                                <a:sysClr val="windowText" lastClr="000000"/>
                              </a:solidFill>
                              <a:miter lim="800000"/>
                              <a:headEnd/>
                              <a:tailEnd/>
                            </a:ln>
                          </pic:spPr>
                        </pic:pic>
                      </wpg:grpSp>
                      <wps:wsp>
                        <wps:cNvPr id="25" name="TextBox 5"/>
                        <wps:cNvSpPr txBox="1"/>
                        <wps:spPr>
                          <a:xfrm>
                            <a:off x="209550" y="0"/>
                            <a:ext cx="325755" cy="462915"/>
                          </a:xfrm>
                          <a:prstGeom prst="rect">
                            <a:avLst/>
                          </a:prstGeom>
                          <a:noFill/>
                        </wps:spPr>
                        <wps:txbx>
                          <w:txbxContent>
                            <w:p w14:paraId="4DF76BB4" w14:textId="77777777" w:rsidR="008E1777" w:rsidRDefault="008E1777" w:rsidP="002922FA">
                              <w:pPr>
                                <w:pStyle w:val="NormalWeb"/>
                                <w:spacing w:before="0" w:beforeAutospacing="0" w:after="0" w:afterAutospacing="0"/>
                              </w:pPr>
                              <w:r>
                                <w:rPr>
                                  <w:rFonts w:asciiTheme="minorHAnsi" w:hAnsi="Calibri" w:cstheme="minorBidi"/>
                                  <w:color w:val="000000" w:themeColor="text1"/>
                                  <w:kern w:val="24"/>
                                  <w:sz w:val="48"/>
                                  <w:szCs w:val="48"/>
                                </w:rPr>
                                <w:t>a</w:t>
                              </w:r>
                            </w:p>
                          </w:txbxContent>
                        </wps:txbx>
                        <wps:bodyPr wrap="none" rtlCol="0">
                          <a:spAutoFit/>
                        </wps:bodyPr>
                      </wps:wsp>
                    </wpg:wgp>
                  </a:graphicData>
                </a:graphic>
                <wp14:sizeRelH relativeFrom="margin">
                  <wp14:pctWidth>0</wp14:pctWidth>
                </wp14:sizeRelH>
                <wp14:sizeRelV relativeFrom="margin">
                  <wp14:pctHeight>0</wp14:pctHeight>
                </wp14:sizeRelV>
              </wp:anchor>
            </w:drawing>
          </mc:Choice>
          <mc:Fallback>
            <w:pict>
              <v:group w14:anchorId="0715A113" id="Group 20" o:spid="_x0000_s1026" style="position:absolute;margin-left:-30.75pt;margin-top:301.5pt;width:491.1pt;height:175.7pt;z-index:251678720;mso-width-relative:margin;mso-height-relative:margin" coordorigin="272" coordsize="62369,22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">
                <v:group id="Group 33" o:spid="_x0000_s1027" style="position:absolute;left:272;width:62370;height:22313" coordsize="62370,2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8" type="#_x0000_t75" style="position:absolute;width:32686;height:22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UAuzEAAAA2wAAAA8AAABkcnMvZG93bnJldi54bWxEj0FLw0AUhO+F/oflCd7sxgiisdsihYbW&#10;m1XR3h7ZZxLMvg27r036791CocdhZr5h5svRdepIIbaeDdzPMlDElbct1wY+P9Z3T6CiIFvsPJOB&#10;E0VYLqaTORbWD/xOx53UKkE4FmigEekLrWPVkMM48z1x8n59cChJhlrbgEOCu07nWfaoHbacFhrs&#10;adVQ9bc7OAP0tpU2/Ayb56/99341SFnm69KY25vx9QWU0CjX8KW9sQYecjh/ST9AL/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dUAuzEAAAA2wAAAA8AAAAAAAAAAAAAAAAA&#10;nwIAAGRycy9kb3ducmV2LnhtbFBLBQYAAAAABAAEAPcAAACQAwAAAAA=&#10;">
                    <v:imagedata r:id="rId29" o:title=""/>
                    <v:path arrowok="t"/>
                  </v:shape>
                  <v:shape id="Picture 23" o:spid="_x0000_s1029" type="#_x0000_t75" style="position:absolute;left:32686;width:29684;height:22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Wy97FAAAA2wAAAA8AAABkcnMvZG93bnJldi54bWxEj09rwkAUxO+C32F5Qm+6qZUi0TWUQrGF&#10;XvyD6O2RfSYx2bdhdxvTfnpXKHgcZuY3zDLrTSM6cr6yrOB5koAgzq2uuFCw332M5yB8QNbYWCYF&#10;v+QhWw0HS0y1vfKGum0oRISwT1FBGUKbSunzkgz6iW2Jo3e2zmCI0hVSO7xGuGnkNElepcGK40KJ&#10;Lb2XlNfbH6Pg221sk9TrS32o+G/21c7Wu9NRqadR/7YAEagPj/B/+1MrmL7A/Uv8AXJ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lsvexQAAANsAAAAPAAAAAAAAAAAAAAAA&#10;AJ8CAABkcnMvZG93bnJldi54bWxQSwUGAAAAAAQABAD3AAAAkQMAAAAA&#10;" stroked="t" strokecolor="windowText" strokeweight=".5pt">
                    <v:imagedata r:id="rId30" o:title="" croptop="1100f" cropbottom="1100f" cropleft="32806f" cropright="388f"/>
                  </v:shape>
                </v:group>
                <v:shapetype id="_x0000_t202" coordsize="21600,21600" o:spt="202" path="m,l,21600r21600,l21600,xe">
                  <v:stroke joinstyle="miter"/>
                  <v:path gradientshapeok="t" o:connecttype="rect"/>
                </v:shapetype>
                <v:shape id="TextBox 5" o:spid="_x0000_s1030" type="#_x0000_t202" style="position:absolute;left:2095;width:3258;height:46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uT/sQA&#10;AADbAAAADwAAAGRycy9kb3ducmV2LnhtbESP0WrCQBRE3wv9h+UW+lY3CbVodCPFWvDNNvoBl+w1&#10;G5O9G7Krpn69Wyj0cZiZM8xyNdpOXGjwjWMF6SQBQVw53XCt4LD/fJmB8AFZY+eYFPyQh1Xx+LDE&#10;XLsrf9OlDLWIEPY5KjAh9LmUvjJk0U9cTxy9oxsshiiHWuoBrxFuO5klyZu02HBcMNjT2lDVlmer&#10;YJbYXdvOsy9vX2/p1Kw/3KY/KfX8NL4vQAQaw3/4r73VCrIp/H6JP0A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bk/7EAAAA2wAAAA8AAAAAAAAAAAAAAAAAmAIAAGRycy9k&#10;b3ducmV2LnhtbFBLBQYAAAAABAAEAPUAAACJAwAAAAA=&#10;" filled="f" stroked="f">
                  <v:textbox style="mso-fit-shape-to-text:t">
                    <w:txbxContent>
                      <w:p w14:paraId="4DF76BB4" w14:textId="77777777" w:rsidR="008E1777" w:rsidRDefault="008E1777" w:rsidP="002922FA">
                        <w:pPr>
                          <w:pStyle w:val="NormalWeb"/>
                          <w:spacing w:before="0" w:beforeAutospacing="0" w:after="0" w:afterAutospacing="0"/>
                        </w:pPr>
                        <w:r>
                          <w:rPr>
                            <w:rFonts w:asciiTheme="minorHAnsi" w:hAnsi="Calibri" w:cstheme="minorBidi"/>
                            <w:color w:val="000000" w:themeColor="text1"/>
                            <w:kern w:val="24"/>
                            <w:sz w:val="48"/>
                            <w:szCs w:val="48"/>
                          </w:rPr>
                          <w:t>a</w:t>
                        </w:r>
                      </w:p>
                    </w:txbxContent>
                  </v:textbox>
                </v:shape>
                <w10:wrap type="topAndBottom"/>
              </v:group>
            </w:pict>
          </mc:Fallback>
        </mc:AlternateContent>
      </w:r>
      <w:r w:rsidR="00004F94">
        <w:rPr>
          <w:rFonts w:eastAsiaTheme="minorEastAsia" w:cstheme="minorBidi"/>
          <w:szCs w:val="24"/>
        </w:rPr>
        <w:fldChar w:fldCharType="begin"/>
      </w:r>
      <w:r w:rsidR="00004F94">
        <w:rPr>
          <w:rFonts w:eastAsiaTheme="minorEastAsia" w:cstheme="minorBidi"/>
          <w:szCs w:val="24"/>
        </w:rPr>
        <w:instrText xml:space="preserve"> REF _Ref423528029 \h </w:instrText>
      </w:r>
      <w:r w:rsidR="00004F94">
        <w:rPr>
          <w:rFonts w:eastAsiaTheme="minorEastAsia" w:cstheme="minorBidi"/>
          <w:szCs w:val="24"/>
        </w:rPr>
      </w:r>
      <w:r w:rsidR="00004F94">
        <w:rPr>
          <w:rFonts w:eastAsiaTheme="minorEastAsia" w:cstheme="minorBidi"/>
          <w:szCs w:val="24"/>
        </w:rPr>
        <w:fldChar w:fldCharType="separate"/>
      </w:r>
      <w:r w:rsidR="005D64E3">
        <w:t xml:space="preserve">Figure </w:t>
      </w:r>
      <w:r w:rsidR="005D64E3">
        <w:rPr>
          <w:noProof/>
        </w:rPr>
        <w:t>16</w:t>
      </w:r>
      <w:r w:rsidR="00004F94">
        <w:rPr>
          <w:rFonts w:eastAsiaTheme="minorEastAsia" w:cstheme="minorBidi"/>
          <w:szCs w:val="24"/>
        </w:rPr>
        <w:fldChar w:fldCharType="end"/>
      </w:r>
      <w:r w:rsidR="008A2E1F" w:rsidRPr="00EC5F2B">
        <w:rPr>
          <w:rFonts w:eastAsiaTheme="minorEastAsia" w:cstheme="minorBidi"/>
          <w:szCs w:val="24"/>
        </w:rPr>
        <w:t xml:space="preserve">a </w:t>
      </w:r>
      <w:r w:rsidR="00DD250B" w:rsidRPr="00EC5F2B">
        <w:rPr>
          <w:rFonts w:eastAsiaTheme="minorEastAsia" w:cstheme="minorBidi"/>
          <w:szCs w:val="24"/>
        </w:rPr>
        <w:t xml:space="preserve">illustrates estimates of </w:t>
      </w:r>
      <w:r w:rsidR="00A63EA2" w:rsidRPr="00EC5F2B">
        <w:rPr>
          <w:rFonts w:eastAsiaTheme="minorEastAsia" w:cstheme="minorBidi"/>
          <w:szCs w:val="24"/>
        </w:rPr>
        <w:t xml:space="preserve">colony density of 6 important reef-building coral genera in Faga`alu Bay. </w:t>
      </w:r>
      <w:commentRangeStart w:id="57"/>
      <w:r w:rsidR="00E639E7">
        <w:rPr>
          <w:rFonts w:eastAsiaTheme="minorEastAsia" w:cstheme="minorBidi"/>
          <w:szCs w:val="24"/>
        </w:rPr>
        <w:t>C</w:t>
      </w:r>
      <w:r w:rsidR="00A63EA2" w:rsidRPr="00EC5F2B">
        <w:rPr>
          <w:rFonts w:eastAsiaTheme="minorEastAsia" w:cstheme="minorBidi"/>
          <w:szCs w:val="24"/>
        </w:rPr>
        <w:t xml:space="preserve">olony densities </w:t>
      </w:r>
      <w:r w:rsidR="00E639E7">
        <w:rPr>
          <w:rFonts w:eastAsiaTheme="minorEastAsia" w:cstheme="minorBidi"/>
          <w:szCs w:val="24"/>
        </w:rPr>
        <w:t xml:space="preserve">for all coral taxa combined </w:t>
      </w:r>
      <w:r w:rsidR="00A63EA2" w:rsidRPr="00EC5F2B">
        <w:rPr>
          <w:rFonts w:eastAsiaTheme="minorEastAsia" w:cstheme="minorBidi"/>
          <w:szCs w:val="24"/>
        </w:rPr>
        <w:t>were higher along the southern backreef and forereef (13.44 colonies/m</w:t>
      </w:r>
      <w:r w:rsidR="00A63EA2" w:rsidRPr="00EC5F2B">
        <w:rPr>
          <w:rFonts w:eastAsiaTheme="minorEastAsia" w:cstheme="minorBidi"/>
          <w:szCs w:val="24"/>
          <w:vertAlign w:val="superscript"/>
        </w:rPr>
        <w:t>2</w:t>
      </w:r>
      <w:r w:rsidR="00A63EA2" w:rsidRPr="00EC5F2B">
        <w:rPr>
          <w:rFonts w:eastAsiaTheme="minorEastAsia" w:cstheme="minorBidi"/>
          <w:szCs w:val="24"/>
        </w:rPr>
        <w:t>, SE 0.99) than along the northern sector of the reef (9.34 colonies/m</w:t>
      </w:r>
      <w:r w:rsidR="00A63EA2" w:rsidRPr="00EC5F2B">
        <w:rPr>
          <w:rFonts w:eastAsiaTheme="minorEastAsia" w:cstheme="minorBidi"/>
          <w:szCs w:val="24"/>
          <w:vertAlign w:val="superscript"/>
        </w:rPr>
        <w:t>2</w:t>
      </w:r>
      <w:r w:rsidR="00A63EA2" w:rsidRPr="00EC5F2B">
        <w:rPr>
          <w:rFonts w:eastAsiaTheme="minorEastAsia" w:cstheme="minorBidi"/>
          <w:szCs w:val="24"/>
        </w:rPr>
        <w:t xml:space="preserve">, SE 1.70), and these differences were statistically significant </w:t>
      </w:r>
      <w:commentRangeEnd w:id="57"/>
      <w:r w:rsidR="004C6DF6">
        <w:rPr>
          <w:rStyle w:val="CommentReference"/>
        </w:rPr>
        <w:commentReference w:id="57"/>
      </w:r>
      <w:r w:rsidR="00A63EA2" w:rsidRPr="00EC5F2B">
        <w:rPr>
          <w:rFonts w:eastAsiaTheme="minorEastAsia" w:cstheme="minorBidi"/>
          <w:szCs w:val="24"/>
        </w:rPr>
        <w:t>(</w:t>
      </w:r>
      <w:r w:rsidR="00A010D8" w:rsidRPr="00EC5F2B">
        <w:rPr>
          <w:rFonts w:eastAsiaTheme="minorEastAsia" w:cstheme="minorBidi"/>
          <w:szCs w:val="24"/>
        </w:rPr>
        <w:t>two-way ANOVA, P=0.</w:t>
      </w:r>
      <w:r w:rsidR="00781BA7" w:rsidRPr="00EC5F2B">
        <w:rPr>
          <w:rFonts w:eastAsiaTheme="minorEastAsia" w:cstheme="minorBidi"/>
          <w:szCs w:val="24"/>
        </w:rPr>
        <w:t>0</w:t>
      </w:r>
      <w:r w:rsidR="00781BA7">
        <w:rPr>
          <w:rFonts w:eastAsiaTheme="minorEastAsia" w:cstheme="minorBidi"/>
          <w:szCs w:val="24"/>
        </w:rPr>
        <w:t>6</w:t>
      </w:r>
      <w:r w:rsidR="00A63EA2" w:rsidRPr="00EC5F2B">
        <w:rPr>
          <w:rFonts w:eastAsiaTheme="minorEastAsia" w:cstheme="minorBidi"/>
          <w:szCs w:val="24"/>
        </w:rPr>
        <w:t>)</w:t>
      </w:r>
      <w:r w:rsidR="00781BA7">
        <w:rPr>
          <w:rFonts w:eastAsiaTheme="minorEastAsia" w:cstheme="minorBidi"/>
          <w:szCs w:val="24"/>
        </w:rPr>
        <w:t xml:space="preserve">; </w:t>
      </w:r>
      <w:r w:rsidR="00A010D8" w:rsidRPr="00EC5F2B">
        <w:rPr>
          <w:rFonts w:eastAsiaTheme="minorEastAsia" w:cstheme="minorBidi"/>
          <w:szCs w:val="24"/>
        </w:rPr>
        <w:t>differences between reef zones were statistically significant (two-way ANOVA, P=0.</w:t>
      </w:r>
      <w:r w:rsidR="00781BA7">
        <w:rPr>
          <w:rFonts w:eastAsiaTheme="minorEastAsia" w:cstheme="minorBidi"/>
          <w:szCs w:val="24"/>
        </w:rPr>
        <w:t>0</w:t>
      </w:r>
      <w:r w:rsidR="00A010D8" w:rsidRPr="00EC5F2B">
        <w:rPr>
          <w:rFonts w:eastAsiaTheme="minorEastAsia" w:cstheme="minorBidi"/>
          <w:szCs w:val="24"/>
        </w:rPr>
        <w:t>2</w:t>
      </w:r>
      <w:r w:rsidR="00ED2DC5">
        <w:rPr>
          <w:rFonts w:eastAsiaTheme="minorEastAsia" w:cstheme="minorBidi"/>
          <w:szCs w:val="24"/>
        </w:rPr>
        <w:t>) and</w:t>
      </w:r>
      <w:r w:rsidR="00A010D8" w:rsidRPr="00EC5F2B">
        <w:rPr>
          <w:rFonts w:eastAsiaTheme="minorEastAsia" w:cstheme="minorBidi"/>
          <w:szCs w:val="24"/>
        </w:rPr>
        <w:t xml:space="preserve"> there was an interaction effect between factors, </w:t>
      </w:r>
      <w:r w:rsidR="006832C8" w:rsidRPr="00EC5F2B">
        <w:rPr>
          <w:rFonts w:eastAsiaTheme="minorEastAsia" w:cstheme="minorBidi"/>
          <w:szCs w:val="24"/>
        </w:rPr>
        <w:t>indicating a clear segregation of the four strata when considering reef location</w:t>
      </w:r>
      <w:r w:rsidR="00781BA7">
        <w:rPr>
          <w:rFonts w:eastAsiaTheme="minorEastAsia" w:cstheme="minorBidi"/>
          <w:szCs w:val="24"/>
        </w:rPr>
        <w:t xml:space="preserve"> (Table X)</w:t>
      </w:r>
      <w:r w:rsidR="006832C8" w:rsidRPr="00EC5F2B">
        <w:rPr>
          <w:rFonts w:eastAsiaTheme="minorEastAsia" w:cstheme="minorBidi"/>
          <w:szCs w:val="24"/>
        </w:rPr>
        <w:t xml:space="preserve">. Additional differences </w:t>
      </w:r>
      <w:r w:rsidR="00A63EA2" w:rsidRPr="00EC5F2B">
        <w:rPr>
          <w:rFonts w:eastAsiaTheme="minorEastAsia" w:cstheme="minorBidi"/>
          <w:szCs w:val="24"/>
        </w:rPr>
        <w:t xml:space="preserve">in coral generic composition and density were evident: corals of the genus </w:t>
      </w:r>
      <w:r w:rsidR="00A63EA2" w:rsidRPr="00EC5F2B">
        <w:rPr>
          <w:rFonts w:eastAsiaTheme="minorEastAsia" w:cstheme="minorBidi"/>
          <w:i/>
          <w:szCs w:val="24"/>
        </w:rPr>
        <w:t>Porites</w:t>
      </w:r>
      <w:r w:rsidR="00A63EA2" w:rsidRPr="00EC5F2B">
        <w:rPr>
          <w:rFonts w:eastAsiaTheme="minorEastAsia" w:cstheme="minorBidi"/>
          <w:szCs w:val="24"/>
        </w:rPr>
        <w:t xml:space="preserve"> were heavily dominant along the shallow northern backreef while corals of the genus </w:t>
      </w:r>
      <w:r w:rsidR="00A63EA2" w:rsidRPr="00EC5F2B">
        <w:rPr>
          <w:rFonts w:eastAsiaTheme="minorEastAsia" w:cstheme="minorBidi"/>
          <w:i/>
          <w:szCs w:val="24"/>
        </w:rPr>
        <w:t>Montipora</w:t>
      </w:r>
      <w:r w:rsidR="00A63EA2" w:rsidRPr="00EC5F2B">
        <w:rPr>
          <w:rFonts w:eastAsiaTheme="minorEastAsia" w:cstheme="minorBidi"/>
          <w:szCs w:val="24"/>
        </w:rPr>
        <w:t xml:space="preserve"> occurred primarily along the channel and southern forereef. Additional notable spatial and structural differences indicated a preponderance of encrusting and foliose corals of the genera </w:t>
      </w:r>
      <w:r w:rsidR="00A63EA2" w:rsidRPr="00EC5F2B">
        <w:rPr>
          <w:rFonts w:eastAsiaTheme="minorEastAsia" w:cstheme="minorBidi"/>
          <w:i/>
          <w:szCs w:val="24"/>
        </w:rPr>
        <w:t>Montipora</w:t>
      </w:r>
      <w:r w:rsidR="00A63EA2" w:rsidRPr="00EC5F2B">
        <w:rPr>
          <w:rFonts w:eastAsiaTheme="minorEastAsia" w:cstheme="minorBidi"/>
          <w:szCs w:val="24"/>
        </w:rPr>
        <w:t xml:space="preserve"> and </w:t>
      </w:r>
      <w:r w:rsidR="00A63EA2" w:rsidRPr="00EC5F2B">
        <w:rPr>
          <w:rFonts w:eastAsiaTheme="minorEastAsia" w:cstheme="minorBidi"/>
          <w:i/>
          <w:szCs w:val="24"/>
        </w:rPr>
        <w:t>Pavona</w:t>
      </w:r>
      <w:r w:rsidR="00A63EA2" w:rsidRPr="00EC5F2B">
        <w:rPr>
          <w:rFonts w:eastAsiaTheme="minorEastAsia" w:cstheme="minorBidi"/>
          <w:szCs w:val="24"/>
        </w:rPr>
        <w:t xml:space="preserve">, respectively, along the shallow northern backreef and, in contrast, the presence of branching corals of the </w:t>
      </w:r>
      <w:r w:rsidR="00AF3911" w:rsidRPr="00EC5F2B">
        <w:rPr>
          <w:rFonts w:eastAsiaTheme="minorEastAsia" w:cstheme="minorBidi"/>
          <w:szCs w:val="24"/>
        </w:rPr>
        <w:t xml:space="preserve">genus </w:t>
      </w:r>
      <w:r w:rsidR="00A63EA2" w:rsidRPr="00EC5F2B">
        <w:rPr>
          <w:rFonts w:eastAsiaTheme="minorEastAsia" w:cstheme="minorBidi"/>
          <w:i/>
          <w:szCs w:val="24"/>
        </w:rPr>
        <w:t>Acropora</w:t>
      </w:r>
      <w:r w:rsidR="00A63EA2" w:rsidRPr="00EC5F2B">
        <w:rPr>
          <w:rFonts w:eastAsiaTheme="minorEastAsia" w:cstheme="minorBidi"/>
          <w:szCs w:val="24"/>
        </w:rPr>
        <w:t xml:space="preserve"> throughout the southern backreef</w:t>
      </w:r>
      <w:r w:rsidR="00CF7BBF">
        <w:rPr>
          <w:rFonts w:eastAsiaTheme="minorEastAsia" w:cstheme="minorBidi"/>
          <w:szCs w:val="24"/>
        </w:rPr>
        <w:t>.</w:t>
      </w:r>
      <w:r w:rsidR="00781BA7">
        <w:rPr>
          <w:rFonts w:eastAsiaTheme="minorEastAsia" w:cstheme="minorBidi"/>
          <w:szCs w:val="24"/>
        </w:rPr>
        <w:t xml:space="preserve"> </w:t>
      </w:r>
      <w:r w:rsidR="00781BA7" w:rsidRPr="00F033D4">
        <w:rPr>
          <w:rFonts w:eastAsiaTheme="minorEastAsia" w:cstheme="minorBidi"/>
          <w:szCs w:val="24"/>
        </w:rPr>
        <w:t xml:space="preserve">Fast-growing branching corals, such </w:t>
      </w:r>
      <w:r w:rsidR="004C6DF6">
        <w:rPr>
          <w:rFonts w:eastAsiaTheme="minorEastAsia" w:cstheme="minorBidi"/>
          <w:szCs w:val="24"/>
        </w:rPr>
        <w:t xml:space="preserve">as </w:t>
      </w:r>
      <w:r w:rsidR="00781BA7" w:rsidRPr="00A643F4">
        <w:rPr>
          <w:rFonts w:eastAsiaTheme="minorEastAsia" w:cstheme="minorBidi"/>
          <w:i/>
          <w:szCs w:val="24"/>
        </w:rPr>
        <w:t>Acropora</w:t>
      </w:r>
      <w:r w:rsidR="00781BA7" w:rsidRPr="00F033D4">
        <w:rPr>
          <w:rFonts w:eastAsiaTheme="minorEastAsia" w:cstheme="minorBidi"/>
          <w:szCs w:val="24"/>
        </w:rPr>
        <w:t xml:space="preserve">, </w:t>
      </w:r>
      <w:r w:rsidR="00ED2DC5">
        <w:rPr>
          <w:rFonts w:eastAsiaTheme="minorEastAsia" w:cstheme="minorBidi"/>
          <w:szCs w:val="24"/>
        </w:rPr>
        <w:t>appear to be</w:t>
      </w:r>
      <w:r w:rsidR="00781BA7" w:rsidRPr="00F033D4">
        <w:rPr>
          <w:rFonts w:eastAsiaTheme="minorEastAsia" w:cstheme="minorBidi"/>
          <w:szCs w:val="24"/>
        </w:rPr>
        <w:t xml:space="preserve"> better adapted to the shallow, well-lit habitats of the southern backreef, compared to encrusting and foliose species that appeared to tolerate the lower levels of light and conditions of higher turbidity prevalent on the northern backreef (Rodgers 1990; Crabbe and Smith 2005).</w:t>
      </w:r>
      <w:r w:rsidR="00E3661D">
        <w:rPr>
          <w:rFonts w:eastAsiaTheme="minorEastAsia" w:cstheme="minorBidi"/>
          <w:szCs w:val="24"/>
        </w:rPr>
        <w:t xml:space="preserve"> </w:t>
      </w:r>
      <w:r w:rsidR="00A63EA2" w:rsidRPr="00EC5F2B">
        <w:rPr>
          <w:rFonts w:eastAsiaTheme="minorEastAsia" w:cstheme="minorBidi"/>
          <w:szCs w:val="24"/>
        </w:rPr>
        <w:t>Differences among habitats also were observed in values of coral generic</w:t>
      </w:r>
      <w:r w:rsidR="00A63EA2" w:rsidRPr="002922FA">
        <w:rPr>
          <w:rFonts w:eastAsiaTheme="minorEastAsia" w:cstheme="minorBidi"/>
          <w:szCs w:val="22"/>
        </w:rPr>
        <w:t xml:space="preserve"> </w:t>
      </w:r>
      <w:r w:rsidR="00A63EA2" w:rsidRPr="007A1F1D">
        <w:rPr>
          <w:rFonts w:eastAsiaTheme="minorEastAsia" w:cstheme="minorBidi"/>
          <w:szCs w:val="24"/>
        </w:rPr>
        <w:t>richness (</w:t>
      </w:r>
      <w:r w:rsidR="00004F94">
        <w:rPr>
          <w:rFonts w:eastAsiaTheme="minorEastAsia" w:cstheme="minorBidi"/>
          <w:szCs w:val="24"/>
        </w:rPr>
        <w:fldChar w:fldCharType="begin"/>
      </w:r>
      <w:r w:rsidR="00004F94">
        <w:rPr>
          <w:rFonts w:eastAsiaTheme="minorEastAsia" w:cstheme="minorBidi"/>
          <w:szCs w:val="24"/>
        </w:rPr>
        <w:instrText xml:space="preserve"> REF _Ref423528029 \h </w:instrText>
      </w:r>
      <w:r w:rsidR="00004F94">
        <w:rPr>
          <w:rFonts w:eastAsiaTheme="minorEastAsia" w:cstheme="minorBidi"/>
          <w:szCs w:val="24"/>
        </w:rPr>
      </w:r>
      <w:r w:rsidR="00004F94">
        <w:rPr>
          <w:rFonts w:eastAsiaTheme="minorEastAsia" w:cstheme="minorBidi"/>
          <w:szCs w:val="24"/>
        </w:rPr>
        <w:fldChar w:fldCharType="separate"/>
      </w:r>
      <w:r w:rsidR="005D64E3">
        <w:t xml:space="preserve">Figure </w:t>
      </w:r>
      <w:r w:rsidR="005D64E3">
        <w:rPr>
          <w:noProof/>
        </w:rPr>
        <w:t>16</w:t>
      </w:r>
      <w:r w:rsidR="00004F94">
        <w:rPr>
          <w:rFonts w:eastAsiaTheme="minorEastAsia" w:cstheme="minorBidi"/>
          <w:szCs w:val="24"/>
        </w:rPr>
        <w:fldChar w:fldCharType="end"/>
      </w:r>
      <w:r w:rsidR="008A2E1F" w:rsidRPr="007A1F1D">
        <w:rPr>
          <w:rFonts w:eastAsiaTheme="minorEastAsia" w:cstheme="minorBidi"/>
          <w:szCs w:val="24"/>
        </w:rPr>
        <w:t>b</w:t>
      </w:r>
      <w:r w:rsidR="00A63EA2" w:rsidRPr="007A1F1D">
        <w:rPr>
          <w:rFonts w:eastAsiaTheme="minorEastAsia" w:cstheme="minorBidi"/>
          <w:szCs w:val="24"/>
        </w:rPr>
        <w:t>), with a greater mean number of genera occurring along the deeper forereef (10.95, SE 0.67) compared to the shallow backreef (6.29, SE 0.25), and these differences also were statistically significant (</w:t>
      </w:r>
      <w:r w:rsidR="00A63EA2" w:rsidRPr="007A1F1D">
        <w:rPr>
          <w:rFonts w:eastAsiaTheme="minorEastAsia" w:cstheme="minorBidi"/>
          <w:i/>
          <w:szCs w:val="24"/>
        </w:rPr>
        <w:t>P</w:t>
      </w:r>
      <w:r w:rsidR="00A63EA2" w:rsidRPr="007A1F1D">
        <w:rPr>
          <w:rFonts w:eastAsiaTheme="minorEastAsia" w:cstheme="minorBidi"/>
          <w:szCs w:val="24"/>
        </w:rPr>
        <w:t xml:space="preserve">=0.001, Student’s </w:t>
      </w:r>
      <w:r w:rsidR="00A63EA2" w:rsidRPr="007A1F1D">
        <w:rPr>
          <w:rFonts w:eastAsiaTheme="minorEastAsia" w:cstheme="minorBidi"/>
          <w:i/>
          <w:szCs w:val="24"/>
        </w:rPr>
        <w:t>t</w:t>
      </w:r>
      <w:r w:rsidR="00A63EA2" w:rsidRPr="007A1F1D">
        <w:rPr>
          <w:rFonts w:eastAsiaTheme="minorEastAsia" w:cstheme="minorBidi"/>
          <w:szCs w:val="24"/>
        </w:rPr>
        <w:t>-test). Such variation is expected given the disparate range of environmental conditions</w:t>
      </w:r>
      <w:r w:rsidR="00A63EA2" w:rsidRPr="002922FA">
        <w:rPr>
          <w:rFonts w:eastAsiaTheme="minorEastAsia" w:cstheme="minorBidi"/>
          <w:szCs w:val="22"/>
        </w:rPr>
        <w:t xml:space="preserve"> </w:t>
      </w:r>
      <w:r w:rsidR="00A63EA2" w:rsidRPr="007A1F1D">
        <w:rPr>
          <w:rFonts w:eastAsiaTheme="minorEastAsia" w:cstheme="minorBidi"/>
          <w:szCs w:val="24"/>
        </w:rPr>
        <w:t>(for</w:t>
      </w:r>
      <w:r w:rsidR="00A63EA2" w:rsidRPr="002922FA">
        <w:rPr>
          <w:rFonts w:eastAsiaTheme="minorEastAsia" w:cstheme="minorBidi"/>
          <w:szCs w:val="22"/>
        </w:rPr>
        <w:t xml:space="preserve"> </w:t>
      </w:r>
      <w:r w:rsidR="00A63EA2" w:rsidRPr="007A1F1D">
        <w:rPr>
          <w:rFonts w:eastAsiaTheme="minorEastAsia" w:cstheme="minorBidi"/>
          <w:szCs w:val="24"/>
        </w:rPr>
        <w:t>example, light, depth, water circulation) of available microhabitats present on the forereef compared to the shallow, relatively homogeneous backreef.</w:t>
      </w:r>
    </w:p>
    <w:p w14:paraId="039E4D3E" w14:textId="69C6E7E7" w:rsidR="00A02056" w:rsidRDefault="00A02056" w:rsidP="00A02056">
      <w:pPr>
        <w:pStyle w:val="Caption"/>
        <w:rPr>
          <w:noProof/>
        </w:rPr>
      </w:pPr>
      <w:bookmarkStart w:id="58" w:name="_Ref423528029"/>
      <w:bookmarkStart w:id="59" w:name="_Toc423528352"/>
      <w:bookmarkStart w:id="60" w:name="_Toc423606554"/>
      <w:r>
        <w:t xml:space="preserve">Figure </w:t>
      </w:r>
      <w:fldSimple w:instr=" SEQ Figure \* ARABIC ">
        <w:r w:rsidR="005D64E3">
          <w:rPr>
            <w:noProof/>
          </w:rPr>
          <w:t>16</w:t>
        </w:r>
      </w:fldSimple>
      <w:bookmarkEnd w:id="58"/>
      <w:r>
        <w:t xml:space="preserve">. </w:t>
      </w:r>
      <w:r w:rsidRPr="00976B24">
        <w:t>Spatial comparison of (a) coral-colony density (colonies/m2) and (b) total coral generic richness from belt-transect surveys conducted in March 2012</w:t>
      </w:r>
      <w:r w:rsidR="00571027">
        <w:t xml:space="preserve"> </w:t>
      </w:r>
      <w:r w:rsidRPr="00976B24">
        <w:t>and August 2013 in Faga`alu Bay. The color-coded bars indicate densities of selected dominant coral ge</w:t>
      </w:r>
      <w:r>
        <w:t>nera</w:t>
      </w:r>
      <w:bookmarkEnd w:id="59"/>
      <w:bookmarkEnd w:id="60"/>
    </w:p>
    <w:p w14:paraId="51DC88A0" w14:textId="4689FB64" w:rsidR="002922FA" w:rsidRPr="00E3661D" w:rsidRDefault="00CE3DB7" w:rsidP="00FB660B">
      <w:pPr>
        <w:spacing w:after="200" w:line="276" w:lineRule="auto"/>
        <w:rPr>
          <w:rFonts w:eastAsiaTheme="minorEastAsia" w:cs="Microsoft Sans Serif"/>
          <w:szCs w:val="24"/>
        </w:rPr>
      </w:pPr>
      <w:r>
        <w:rPr>
          <w:rFonts w:eastAsiaTheme="minorEastAsia" w:cstheme="minorBidi"/>
          <w:szCs w:val="24"/>
        </w:rPr>
        <w:t>E</w:t>
      </w:r>
      <w:r w:rsidR="002922FA" w:rsidRPr="00CF7BBF">
        <w:rPr>
          <w:rFonts w:eastAsiaTheme="minorEastAsia" w:cstheme="minorBidi"/>
          <w:szCs w:val="24"/>
        </w:rPr>
        <w:t>xcept for one site on the southern backreef, low levels of bleaching were commonplace across habitats and depths in Faga`alu Bay (</w:t>
      </w:r>
      <w:r w:rsidR="00004F94">
        <w:rPr>
          <w:rFonts w:eastAsiaTheme="minorEastAsia" w:cstheme="minorBidi"/>
          <w:szCs w:val="24"/>
        </w:rPr>
        <w:fldChar w:fldCharType="begin"/>
      </w:r>
      <w:r w:rsidR="00004F94">
        <w:rPr>
          <w:rFonts w:eastAsiaTheme="minorEastAsia" w:cstheme="minorBidi"/>
          <w:szCs w:val="24"/>
        </w:rPr>
        <w:instrText xml:space="preserve"> REF _Ref423528070 \h </w:instrText>
      </w:r>
      <w:r w:rsidR="00004F94">
        <w:rPr>
          <w:rFonts w:eastAsiaTheme="minorEastAsia" w:cstheme="minorBidi"/>
          <w:szCs w:val="24"/>
        </w:rPr>
      </w:r>
      <w:r w:rsidR="00004F94">
        <w:rPr>
          <w:rFonts w:eastAsiaTheme="minorEastAsia" w:cstheme="minorBidi"/>
          <w:szCs w:val="24"/>
        </w:rPr>
        <w:fldChar w:fldCharType="separate"/>
      </w:r>
      <w:r w:rsidR="005D64E3">
        <w:t xml:space="preserve">Figure </w:t>
      </w:r>
      <w:r w:rsidR="005D64E3">
        <w:rPr>
          <w:noProof/>
        </w:rPr>
        <w:t>17</w:t>
      </w:r>
      <w:r w:rsidR="00004F94">
        <w:rPr>
          <w:rFonts w:eastAsiaTheme="minorEastAsia" w:cstheme="minorBidi"/>
          <w:szCs w:val="24"/>
        </w:rPr>
        <w:fldChar w:fldCharType="end"/>
      </w:r>
      <w:r w:rsidR="002922FA" w:rsidRPr="00CF7BBF">
        <w:rPr>
          <w:rFonts w:eastAsiaTheme="minorEastAsia" w:cstheme="minorBidi"/>
          <w:szCs w:val="24"/>
        </w:rPr>
        <w:t xml:space="preserve">). </w:t>
      </w:r>
      <w:commentRangeStart w:id="61"/>
      <w:r w:rsidR="002922FA" w:rsidRPr="00CF7BBF">
        <w:rPr>
          <w:rFonts w:eastAsiaTheme="minorEastAsia" w:cstheme="minorBidi"/>
          <w:szCs w:val="24"/>
        </w:rPr>
        <w:t>Similarly</w:t>
      </w:r>
      <w:r w:rsidR="0022043C">
        <w:rPr>
          <w:rFonts w:eastAsiaTheme="minorEastAsia" w:cstheme="minorBidi"/>
          <w:szCs w:val="24"/>
        </w:rPr>
        <w:t>,</w:t>
      </w:r>
      <w:r w:rsidR="002922FA" w:rsidRPr="00CF7BBF">
        <w:rPr>
          <w:rFonts w:eastAsiaTheme="minorEastAsia" w:cstheme="minorBidi"/>
          <w:szCs w:val="24"/>
        </w:rPr>
        <w:t xml:space="preserve"> mean prevalence of coral disease was low (0.1%, </w:t>
      </w:r>
      <w:r w:rsidR="002922FA" w:rsidRPr="00CF7BBF">
        <w:rPr>
          <w:rFonts w:eastAsiaTheme="minorEastAsia"/>
          <w:szCs w:val="24"/>
        </w:rPr>
        <w:t>SE 0.02</w:t>
      </w:r>
      <w:r w:rsidR="002922FA" w:rsidRPr="00CF7BBF">
        <w:rPr>
          <w:rFonts w:eastAsiaTheme="minorEastAsia" w:cstheme="minorBidi"/>
          <w:szCs w:val="24"/>
        </w:rPr>
        <w:t>) overall; however, non-tissue loss lesions resulting in compromised health were greater at north-facing backreef sites (0</w:t>
      </w:r>
      <w:r w:rsidR="00E3661D">
        <w:rPr>
          <w:rFonts w:eastAsiaTheme="minorEastAsia" w:cstheme="minorBidi"/>
          <w:szCs w:val="24"/>
        </w:rPr>
        <w:t>.</w:t>
      </w:r>
      <w:r w:rsidR="002922FA" w:rsidRPr="00CF7BBF">
        <w:rPr>
          <w:rFonts w:eastAsiaTheme="minorEastAsia" w:cstheme="minorBidi"/>
          <w:szCs w:val="24"/>
        </w:rPr>
        <w:t xml:space="preserve">77%, SE 0.39) than at south-facing sites (0.62%, </w:t>
      </w:r>
      <w:r w:rsidR="002922FA" w:rsidRPr="00CF7BBF">
        <w:rPr>
          <w:rFonts w:eastAsiaTheme="minorEastAsia" w:cs="Microsoft Sans Serif"/>
          <w:szCs w:val="24"/>
        </w:rPr>
        <w:t>SE 0.12). Although small, these differences could be associated with the elevated, chronic terrigenous runoff and sedimentation that affects these areas</w:t>
      </w:r>
      <w:r w:rsidR="00C528F8">
        <w:rPr>
          <w:rFonts w:eastAsiaTheme="minorEastAsia" w:cs="Microsoft Sans Serif"/>
          <w:szCs w:val="24"/>
        </w:rPr>
        <w:t xml:space="preserve"> (Pollock et al</w:t>
      </w:r>
      <w:r w:rsidR="002922FA" w:rsidRPr="00E3661D">
        <w:rPr>
          <w:rFonts w:eastAsiaTheme="minorEastAsia" w:cs="Microsoft Sans Serif"/>
          <w:szCs w:val="24"/>
        </w:rPr>
        <w:t>.</w:t>
      </w:r>
      <w:r w:rsidR="00C528F8">
        <w:rPr>
          <w:rFonts w:eastAsiaTheme="minorEastAsia" w:cs="Microsoft Sans Serif"/>
          <w:szCs w:val="24"/>
        </w:rPr>
        <w:t xml:space="preserve"> 2014)</w:t>
      </w:r>
      <w:r w:rsidR="00E3661D">
        <w:rPr>
          <w:rFonts w:eastAsiaTheme="minorEastAsia" w:cs="Microsoft Sans Serif"/>
          <w:szCs w:val="24"/>
        </w:rPr>
        <w:t>.</w:t>
      </w:r>
      <w:commentRangeEnd w:id="61"/>
      <w:r w:rsidR="004C6DF6">
        <w:rPr>
          <w:rStyle w:val="CommentReference"/>
        </w:rPr>
        <w:commentReference w:id="61"/>
      </w:r>
    </w:p>
    <w:p w14:paraId="1472379F" w14:textId="24CD839B" w:rsidR="002922FA" w:rsidRPr="002922FA" w:rsidRDefault="002922FA" w:rsidP="002922FA">
      <w:pPr>
        <w:jc w:val="both"/>
        <w:rPr>
          <w:rFonts w:eastAsiaTheme="minorEastAsia" w:cstheme="minorBidi"/>
          <w:szCs w:val="22"/>
        </w:rPr>
      </w:pPr>
      <w:r w:rsidRPr="002922FA">
        <w:rPr>
          <w:rFonts w:eastAsiaTheme="minorEastAsia" w:cstheme="minorBidi"/>
          <w:noProof/>
          <w:szCs w:val="22"/>
        </w:rPr>
        <w:lastRenderedPageBreak/>
        <w:drawing>
          <wp:anchor distT="0" distB="0" distL="114300" distR="114300" simplePos="0" relativeHeight="251670528" behindDoc="0" locked="0" layoutInCell="1" allowOverlap="1" wp14:anchorId="59659155" wp14:editId="7E2D8B1E">
            <wp:simplePos x="0" y="0"/>
            <wp:positionH relativeFrom="column">
              <wp:posOffset>914400</wp:posOffset>
            </wp:positionH>
            <wp:positionV relativeFrom="paragraph">
              <wp:posOffset>161925</wp:posOffset>
            </wp:positionV>
            <wp:extent cx="4060825" cy="244094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60825" cy="2440940"/>
                    </a:xfrm>
                    <a:prstGeom prst="rect">
                      <a:avLst/>
                    </a:prstGeom>
                    <a:noFill/>
                  </pic:spPr>
                </pic:pic>
              </a:graphicData>
            </a:graphic>
            <wp14:sizeRelH relativeFrom="page">
              <wp14:pctWidth>0</wp14:pctWidth>
            </wp14:sizeRelH>
            <wp14:sizeRelV relativeFrom="page">
              <wp14:pctHeight>0</wp14:pctHeight>
            </wp14:sizeRelV>
          </wp:anchor>
        </w:drawing>
      </w:r>
    </w:p>
    <w:p w14:paraId="343EF4A9" w14:textId="77777777" w:rsidR="00FA07E0" w:rsidRDefault="00FA07E0" w:rsidP="00FA07E0">
      <w:pPr>
        <w:pStyle w:val="Caption"/>
        <w:rPr>
          <w:noProof/>
        </w:rPr>
      </w:pPr>
      <w:bookmarkStart w:id="62" w:name="_Ref423528070"/>
      <w:bookmarkStart w:id="63" w:name="_Toc423528353"/>
      <w:bookmarkStart w:id="64" w:name="_Toc423606555"/>
      <w:r>
        <w:t xml:space="preserve">Figure </w:t>
      </w:r>
      <w:fldSimple w:instr=" SEQ Figure \* ARABIC ">
        <w:r w:rsidR="005D64E3">
          <w:rPr>
            <w:noProof/>
          </w:rPr>
          <w:t>17</w:t>
        </w:r>
      </w:fldSimple>
      <w:bookmarkEnd w:id="62"/>
      <w:r>
        <w:t xml:space="preserve">. </w:t>
      </w:r>
      <w:r w:rsidRPr="00371A6C">
        <w:t>Spatial comparison of prevalence (%) of bleaching and disease from belt-transect surveys conducted in March 2012 and August 2013 in Faga`alu Bay.</w:t>
      </w:r>
      <w:bookmarkEnd w:id="63"/>
      <w:bookmarkEnd w:id="64"/>
    </w:p>
    <w:p w14:paraId="3C8C33BD" w14:textId="2574989E" w:rsidR="00A92E4D" w:rsidRPr="00A92E4D" w:rsidRDefault="00A92E4D" w:rsidP="00CC271F">
      <w:pPr>
        <w:pStyle w:val="Heading2"/>
        <w:rPr>
          <w:rFonts w:eastAsiaTheme="minorEastAsia"/>
        </w:rPr>
      </w:pPr>
      <w:r w:rsidRPr="00A92E4D">
        <w:rPr>
          <w:rFonts w:eastAsiaTheme="minorEastAsia"/>
        </w:rPr>
        <w:t>Outlook:</w:t>
      </w:r>
      <w:r w:rsidR="00571027">
        <w:rPr>
          <w:rFonts w:eastAsiaTheme="minorEastAsia"/>
        </w:rPr>
        <w:t xml:space="preserve"> </w:t>
      </w:r>
      <w:r w:rsidRPr="00A92E4D">
        <w:rPr>
          <w:rFonts w:eastAsiaTheme="minorEastAsia"/>
        </w:rPr>
        <w:t>Anticipated changes due to mitigation activities</w:t>
      </w:r>
    </w:p>
    <w:p w14:paraId="69A9B8D1" w14:textId="77777777" w:rsidR="00C6451B" w:rsidRDefault="00C6451B" w:rsidP="002922FA">
      <w:pPr>
        <w:rPr>
          <w:rFonts w:eastAsiaTheme="minorEastAsia" w:cstheme="minorBidi"/>
          <w:sz w:val="28"/>
          <w:szCs w:val="28"/>
        </w:rPr>
      </w:pPr>
    </w:p>
    <w:p w14:paraId="2F241DFE" w14:textId="77777777" w:rsidR="00C6451B" w:rsidRPr="007A1F1D" w:rsidRDefault="002A3D95" w:rsidP="00CC271F">
      <w:pPr>
        <w:ind w:firstLine="720"/>
        <w:rPr>
          <w:rFonts w:eastAsiaTheme="minorEastAsia" w:cstheme="minorBidi"/>
          <w:szCs w:val="24"/>
        </w:rPr>
      </w:pPr>
      <w:r w:rsidRPr="007A1F1D">
        <w:rPr>
          <w:rFonts w:eastAsiaTheme="minorEastAsia" w:cstheme="minorBidi"/>
          <w:szCs w:val="24"/>
        </w:rPr>
        <w:t>In actively growing coral reefs, calcifying organisms</w:t>
      </w:r>
      <w:r w:rsidR="00457334">
        <w:rPr>
          <w:rFonts w:eastAsiaTheme="minorEastAsia" w:cstheme="minorBidi"/>
          <w:szCs w:val="24"/>
        </w:rPr>
        <w:t xml:space="preserve"> including </w:t>
      </w:r>
      <w:r w:rsidRPr="007A1F1D">
        <w:rPr>
          <w:rFonts w:eastAsiaTheme="minorEastAsia" w:cstheme="minorBidi"/>
          <w:szCs w:val="24"/>
        </w:rPr>
        <w:t xml:space="preserve">corals, crustose coralline algae, and other </w:t>
      </w:r>
      <w:r w:rsidR="00457334">
        <w:rPr>
          <w:rFonts w:eastAsiaTheme="minorEastAsia" w:cstheme="minorBidi"/>
          <w:szCs w:val="24"/>
        </w:rPr>
        <w:t xml:space="preserve">carbonate-accreting taxa, </w:t>
      </w:r>
      <w:r w:rsidRPr="007A1F1D">
        <w:rPr>
          <w:rFonts w:eastAsiaTheme="minorEastAsia" w:cstheme="minorBidi"/>
          <w:szCs w:val="24"/>
        </w:rPr>
        <w:t xml:space="preserve">typically dominate </w:t>
      </w:r>
      <w:r w:rsidR="00457334">
        <w:rPr>
          <w:rFonts w:eastAsiaTheme="minorEastAsia" w:cstheme="minorBidi"/>
          <w:szCs w:val="24"/>
        </w:rPr>
        <w:t xml:space="preserve">the </w:t>
      </w:r>
      <w:r w:rsidR="00EE1ECE">
        <w:rPr>
          <w:rFonts w:eastAsiaTheme="minorEastAsia" w:cstheme="minorBidi"/>
          <w:szCs w:val="24"/>
        </w:rPr>
        <w:t>shallow, well-lit habitats</w:t>
      </w:r>
      <w:r w:rsidRPr="007A1F1D">
        <w:rPr>
          <w:rFonts w:eastAsiaTheme="minorEastAsia" w:cstheme="minorBidi"/>
          <w:szCs w:val="24"/>
        </w:rPr>
        <w:t>. In contrast, communities dominated by noncalcifiers, such as turf algae, cyanobacteria, and other macroalgae, are common in areas with suboptimal</w:t>
      </w:r>
      <w:r w:rsidR="00EE1ECE">
        <w:rPr>
          <w:rFonts w:eastAsiaTheme="minorEastAsia" w:cstheme="minorBidi"/>
          <w:szCs w:val="24"/>
        </w:rPr>
        <w:t xml:space="preserve"> conditions</w:t>
      </w:r>
      <w:r w:rsidRPr="007A1F1D">
        <w:rPr>
          <w:rFonts w:eastAsiaTheme="minorEastAsia" w:cstheme="minorBidi"/>
          <w:szCs w:val="24"/>
        </w:rPr>
        <w:t xml:space="preserve">. </w:t>
      </w:r>
      <w:r w:rsidR="00EE1ECE">
        <w:rPr>
          <w:rFonts w:eastAsiaTheme="minorEastAsia" w:cstheme="minorBidi"/>
          <w:szCs w:val="24"/>
        </w:rPr>
        <w:t xml:space="preserve">In addition to the elevated levels of turf and macroalgae, regardless of the cause, reductions in coral dominance often results in increased rates of bioerosion, leading to gradual destruction of the reef framework and habitat loss (Glynn and Maté 2007). </w:t>
      </w:r>
      <w:r w:rsidR="00A2475F" w:rsidRPr="007A1F1D">
        <w:rPr>
          <w:rFonts w:eastAsiaTheme="minorEastAsia" w:cstheme="minorBidi"/>
          <w:szCs w:val="24"/>
        </w:rPr>
        <w:t>I</w:t>
      </w:r>
      <w:r w:rsidR="00C6451B" w:rsidRPr="007A1F1D">
        <w:rPr>
          <w:rFonts w:eastAsiaTheme="minorEastAsia" w:cstheme="minorBidi"/>
          <w:szCs w:val="24"/>
        </w:rPr>
        <w:t xml:space="preserve">mpacts to the benthic communities in </w:t>
      </w:r>
      <w:r w:rsidR="00A2475F" w:rsidRPr="007A1F1D">
        <w:rPr>
          <w:rFonts w:eastAsiaTheme="minorEastAsia" w:cstheme="minorBidi"/>
          <w:szCs w:val="24"/>
        </w:rPr>
        <w:t>Faga’alu Bay</w:t>
      </w:r>
      <w:r w:rsidR="00C6451B" w:rsidRPr="007A1F1D">
        <w:rPr>
          <w:rFonts w:eastAsiaTheme="minorEastAsia" w:cstheme="minorBidi"/>
          <w:szCs w:val="24"/>
        </w:rPr>
        <w:t xml:space="preserve">, particularly corals, result from the combined effects of increased turbidity, sedimentation, and nutrient influx. </w:t>
      </w:r>
      <w:commentRangeStart w:id="65"/>
      <w:r w:rsidR="00C6451B" w:rsidRPr="007A1F1D">
        <w:rPr>
          <w:rFonts w:eastAsiaTheme="minorEastAsia" w:cstheme="minorBidi"/>
          <w:szCs w:val="24"/>
        </w:rPr>
        <w:t xml:space="preserve">Although upslope quarry mitigation activities are expected to result in changes to </w:t>
      </w:r>
      <w:r w:rsidR="00C74125" w:rsidRPr="007A1F1D">
        <w:rPr>
          <w:rFonts w:eastAsiaTheme="minorEastAsia" w:cstheme="minorBidi"/>
          <w:szCs w:val="24"/>
        </w:rPr>
        <w:t xml:space="preserve">the composition and structure of the </w:t>
      </w:r>
      <w:r w:rsidR="00C6451B" w:rsidRPr="007A1F1D">
        <w:rPr>
          <w:rFonts w:eastAsiaTheme="minorEastAsia" w:cstheme="minorBidi"/>
          <w:szCs w:val="24"/>
        </w:rPr>
        <w:t xml:space="preserve">adjacent </w:t>
      </w:r>
      <w:r w:rsidR="00C74125" w:rsidRPr="007A1F1D">
        <w:rPr>
          <w:rFonts w:eastAsiaTheme="minorEastAsia" w:cstheme="minorBidi"/>
          <w:szCs w:val="24"/>
        </w:rPr>
        <w:t xml:space="preserve">coral reef </w:t>
      </w:r>
      <w:r w:rsidR="00C6451B" w:rsidRPr="007A1F1D">
        <w:rPr>
          <w:rFonts w:eastAsiaTheme="minorEastAsia" w:cstheme="minorBidi"/>
          <w:szCs w:val="24"/>
        </w:rPr>
        <w:t xml:space="preserve">benthos, </w:t>
      </w:r>
      <w:r w:rsidR="0000507F" w:rsidRPr="007A1F1D">
        <w:rPr>
          <w:rFonts w:eastAsiaTheme="minorEastAsia" w:cstheme="minorBidi"/>
          <w:szCs w:val="24"/>
        </w:rPr>
        <w:t>the</w:t>
      </w:r>
      <w:r w:rsidR="00FF353F" w:rsidRPr="007A1F1D">
        <w:rPr>
          <w:rFonts w:eastAsiaTheme="minorEastAsia" w:cstheme="minorBidi"/>
          <w:szCs w:val="24"/>
        </w:rPr>
        <w:t xml:space="preserve"> spatial and tempo</w:t>
      </w:r>
      <w:r w:rsidR="0000507F" w:rsidRPr="007A1F1D">
        <w:rPr>
          <w:rFonts w:eastAsiaTheme="minorEastAsia" w:cstheme="minorBidi"/>
          <w:szCs w:val="24"/>
        </w:rPr>
        <w:t xml:space="preserve">ral constructs of these changes, may observe protracted lags ranging from years to decades. </w:t>
      </w:r>
      <w:commentRangeEnd w:id="65"/>
      <w:r w:rsidR="004C6DF6">
        <w:rPr>
          <w:rStyle w:val="CommentReference"/>
        </w:rPr>
        <w:commentReference w:id="65"/>
      </w:r>
    </w:p>
    <w:p w14:paraId="179F5A9D" w14:textId="77777777" w:rsidR="00C6451B" w:rsidRPr="007A1F1D" w:rsidRDefault="00C6451B" w:rsidP="002922FA">
      <w:pPr>
        <w:rPr>
          <w:rFonts w:eastAsiaTheme="minorEastAsia" w:cstheme="minorBidi"/>
          <w:szCs w:val="24"/>
        </w:rPr>
      </w:pPr>
    </w:p>
    <w:p w14:paraId="5763FB7F" w14:textId="485E6A39" w:rsidR="0000507F" w:rsidRPr="007A1F1D" w:rsidRDefault="00EE1ECE" w:rsidP="00CC271F">
      <w:pPr>
        <w:ind w:firstLine="720"/>
        <w:rPr>
          <w:rFonts w:eastAsiaTheme="minorEastAsia" w:cstheme="minorBidi"/>
          <w:szCs w:val="24"/>
        </w:rPr>
      </w:pPr>
      <w:r>
        <w:rPr>
          <w:rFonts w:eastAsiaTheme="minorEastAsia" w:cstheme="minorBidi"/>
          <w:szCs w:val="24"/>
        </w:rPr>
        <w:t xml:space="preserve">Because turf </w:t>
      </w:r>
      <w:r w:rsidRPr="007A1F1D">
        <w:rPr>
          <w:rFonts w:eastAsiaTheme="minorEastAsia" w:cstheme="minorBidi"/>
          <w:szCs w:val="24"/>
        </w:rPr>
        <w:t xml:space="preserve">and macroalgal communities </w:t>
      </w:r>
      <w:r>
        <w:rPr>
          <w:rFonts w:eastAsiaTheme="minorEastAsia" w:cstheme="minorBidi"/>
          <w:szCs w:val="24"/>
        </w:rPr>
        <w:t xml:space="preserve">can quickly </w:t>
      </w:r>
      <w:r w:rsidRPr="007A1F1D">
        <w:rPr>
          <w:rFonts w:eastAsiaTheme="minorEastAsia" w:cstheme="minorBidi"/>
          <w:szCs w:val="24"/>
        </w:rPr>
        <w:t xml:space="preserve">respond to changes in </w:t>
      </w:r>
      <w:r>
        <w:rPr>
          <w:rFonts w:eastAsiaTheme="minorEastAsia" w:cstheme="minorBidi"/>
          <w:szCs w:val="24"/>
        </w:rPr>
        <w:t>water quality conditions, once established, these turf- and algal-dominated communities can be difficult to reverse. Algae that dominate benthic communities following acute and chronic environmental disturbances can be hardy, chemically defended species, including filamentous cyanobacteria which are relatively unpalatable to herbivores (Fong and Paul 2011). Terrige</w:t>
      </w:r>
      <w:r w:rsidR="00927B9C">
        <w:rPr>
          <w:rFonts w:eastAsiaTheme="minorEastAsia" w:cstheme="minorBidi"/>
          <w:szCs w:val="24"/>
        </w:rPr>
        <w:t>n</w:t>
      </w:r>
      <w:r>
        <w:rPr>
          <w:rFonts w:eastAsiaTheme="minorEastAsia" w:cstheme="minorBidi"/>
          <w:szCs w:val="24"/>
        </w:rPr>
        <w:t>ous sedimentation and siltation stress is often accompanied by increased nutrient levels which facilitate algal proliferation. As such,</w:t>
      </w:r>
      <w:r w:rsidR="00571027">
        <w:rPr>
          <w:rFonts w:eastAsiaTheme="minorEastAsia" w:cstheme="minorBidi"/>
          <w:szCs w:val="24"/>
        </w:rPr>
        <w:t xml:space="preserve"> </w:t>
      </w:r>
      <w:commentRangeStart w:id="66"/>
      <w:r>
        <w:rPr>
          <w:rFonts w:eastAsiaTheme="minorEastAsia" w:cstheme="minorBidi"/>
          <w:szCs w:val="24"/>
        </w:rPr>
        <w:t xml:space="preserve">preserving and promoting </w:t>
      </w:r>
      <w:r w:rsidRPr="007A1F1D">
        <w:rPr>
          <w:rFonts w:eastAsiaTheme="minorEastAsia" w:cstheme="minorBidi"/>
          <w:szCs w:val="24"/>
        </w:rPr>
        <w:t>healthy fish and invertebrate herbivore</w:t>
      </w:r>
      <w:r>
        <w:rPr>
          <w:rFonts w:eastAsiaTheme="minorEastAsia" w:cstheme="minorBidi"/>
          <w:szCs w:val="24"/>
        </w:rPr>
        <w:t xml:space="preserve"> communities</w:t>
      </w:r>
      <w:r w:rsidRPr="007A1F1D">
        <w:rPr>
          <w:rFonts w:eastAsiaTheme="minorEastAsia" w:cstheme="minorBidi"/>
          <w:szCs w:val="24"/>
        </w:rPr>
        <w:t xml:space="preserve"> will be pivotal to the reestablishment of functional coral communities</w:t>
      </w:r>
      <w:r>
        <w:rPr>
          <w:rFonts w:eastAsiaTheme="minorEastAsia" w:cstheme="minorBidi"/>
          <w:szCs w:val="24"/>
        </w:rPr>
        <w:t xml:space="preserve"> at Faga’alu</w:t>
      </w:r>
      <w:r w:rsidRPr="007A1F1D">
        <w:rPr>
          <w:rFonts w:eastAsiaTheme="minorEastAsia" w:cstheme="minorBidi"/>
          <w:szCs w:val="24"/>
        </w:rPr>
        <w:t xml:space="preserve">, </w:t>
      </w:r>
      <w:commentRangeEnd w:id="66"/>
      <w:r w:rsidR="004C6DF6">
        <w:rPr>
          <w:rStyle w:val="CommentReference"/>
        </w:rPr>
        <w:commentReference w:id="66"/>
      </w:r>
      <w:r w:rsidRPr="007A1F1D">
        <w:rPr>
          <w:rFonts w:eastAsiaTheme="minorEastAsia" w:cstheme="minorBidi"/>
          <w:szCs w:val="24"/>
        </w:rPr>
        <w:t>particularly those along the northern portion of the reef which exhibit the greatest levels of siltation impact.</w:t>
      </w:r>
      <w:r>
        <w:rPr>
          <w:rFonts w:eastAsiaTheme="minorEastAsia" w:cstheme="minorBidi"/>
          <w:szCs w:val="24"/>
        </w:rPr>
        <w:t xml:space="preserve"> </w:t>
      </w:r>
      <w:commentRangeStart w:id="67"/>
      <w:r>
        <w:rPr>
          <w:rFonts w:eastAsiaTheme="minorEastAsia" w:cstheme="minorBidi"/>
          <w:szCs w:val="24"/>
        </w:rPr>
        <w:t xml:space="preserve">It </w:t>
      </w:r>
      <w:r w:rsidR="00C6451B" w:rsidRPr="007A1F1D">
        <w:rPr>
          <w:rFonts w:eastAsiaTheme="minorEastAsia" w:cstheme="minorBidi"/>
          <w:szCs w:val="24"/>
        </w:rPr>
        <w:t xml:space="preserve">can be speculated that the first signs of change may </w:t>
      </w:r>
      <w:r w:rsidR="000118E9" w:rsidRPr="007A1F1D">
        <w:rPr>
          <w:rFonts w:eastAsiaTheme="minorEastAsia" w:cstheme="minorBidi"/>
          <w:szCs w:val="24"/>
        </w:rPr>
        <w:t xml:space="preserve">be quantifiable </w:t>
      </w:r>
      <w:r w:rsidR="00C6451B" w:rsidRPr="007A1F1D">
        <w:rPr>
          <w:rFonts w:eastAsiaTheme="minorEastAsia" w:cstheme="minorBidi"/>
          <w:szCs w:val="24"/>
        </w:rPr>
        <w:t>as reductions in the cove</w:t>
      </w:r>
      <w:r w:rsidR="000118E9" w:rsidRPr="007A1F1D">
        <w:rPr>
          <w:rFonts w:eastAsiaTheme="minorEastAsia" w:cstheme="minorBidi"/>
          <w:szCs w:val="24"/>
        </w:rPr>
        <w:t xml:space="preserve">r of </w:t>
      </w:r>
      <w:r w:rsidR="001130A7">
        <w:rPr>
          <w:rFonts w:eastAsiaTheme="minorEastAsia" w:cstheme="minorBidi"/>
          <w:szCs w:val="24"/>
        </w:rPr>
        <w:t xml:space="preserve">fleshy macroalgal </w:t>
      </w:r>
      <w:r w:rsidR="000118E9" w:rsidRPr="007A1F1D">
        <w:rPr>
          <w:rFonts w:eastAsiaTheme="minorEastAsia" w:cstheme="minorBidi"/>
          <w:szCs w:val="24"/>
        </w:rPr>
        <w:t>elements</w:t>
      </w:r>
      <w:r w:rsidR="001130A7">
        <w:rPr>
          <w:rFonts w:eastAsiaTheme="minorEastAsia" w:cstheme="minorBidi"/>
          <w:szCs w:val="24"/>
        </w:rPr>
        <w:t xml:space="preserve"> and an increase in calcifying coralline algae</w:t>
      </w:r>
      <w:r w:rsidR="000118E9" w:rsidRPr="007A1F1D">
        <w:rPr>
          <w:rFonts w:eastAsiaTheme="minorEastAsia" w:cstheme="minorBidi"/>
          <w:szCs w:val="24"/>
        </w:rPr>
        <w:t xml:space="preserve">. </w:t>
      </w:r>
      <w:commentRangeEnd w:id="67"/>
      <w:r w:rsidR="004C6DF6">
        <w:rPr>
          <w:rStyle w:val="CommentReference"/>
        </w:rPr>
        <w:commentReference w:id="67"/>
      </w:r>
      <w:r w:rsidR="000118E9" w:rsidRPr="007A1F1D">
        <w:rPr>
          <w:rFonts w:eastAsiaTheme="minorEastAsia" w:cstheme="minorBidi"/>
          <w:szCs w:val="24"/>
        </w:rPr>
        <w:t>However, because corals exhibit a lesser competitive superiority compared to algae, their recovery will depend on the</w:t>
      </w:r>
      <w:r w:rsidR="004D16AB" w:rsidRPr="007A1F1D">
        <w:rPr>
          <w:rFonts w:eastAsiaTheme="minorEastAsia" w:cstheme="minorBidi"/>
          <w:szCs w:val="24"/>
        </w:rPr>
        <w:t xml:space="preserve"> reduction of the algal populations, together with </w:t>
      </w:r>
      <w:r w:rsidR="000118E9" w:rsidRPr="007A1F1D">
        <w:rPr>
          <w:rFonts w:eastAsiaTheme="minorEastAsia" w:cstheme="minorBidi"/>
          <w:szCs w:val="24"/>
        </w:rPr>
        <w:t xml:space="preserve">improvement of water clarity, the reduction of </w:t>
      </w:r>
      <w:ins w:id="68" w:author="Susie Holst" w:date="2015-06-25T10:11:00Z">
        <w:r w:rsidR="00764679">
          <w:rPr>
            <w:rFonts w:eastAsiaTheme="minorEastAsia" w:cstheme="minorBidi"/>
            <w:szCs w:val="24"/>
          </w:rPr>
          <w:t xml:space="preserve">excess sediment and </w:t>
        </w:r>
      </w:ins>
      <w:r w:rsidR="000118E9" w:rsidRPr="007A1F1D">
        <w:rPr>
          <w:rFonts w:eastAsiaTheme="minorEastAsia" w:cstheme="minorBidi"/>
          <w:szCs w:val="24"/>
        </w:rPr>
        <w:t xml:space="preserve">nutrient inputs, as well as the </w:t>
      </w:r>
      <w:r w:rsidR="00654039" w:rsidRPr="007A1F1D">
        <w:rPr>
          <w:rFonts w:eastAsiaTheme="minorEastAsia" w:cstheme="minorBidi"/>
          <w:szCs w:val="24"/>
        </w:rPr>
        <w:t xml:space="preserve">availability and </w:t>
      </w:r>
      <w:r w:rsidR="000118E9" w:rsidRPr="007A1F1D">
        <w:rPr>
          <w:rFonts w:eastAsiaTheme="minorEastAsia" w:cstheme="minorBidi"/>
          <w:szCs w:val="24"/>
        </w:rPr>
        <w:t xml:space="preserve">establishment of </w:t>
      </w:r>
      <w:r w:rsidR="00654039" w:rsidRPr="007A1F1D">
        <w:rPr>
          <w:rFonts w:eastAsiaTheme="minorEastAsia" w:cstheme="minorBidi"/>
          <w:szCs w:val="24"/>
        </w:rPr>
        <w:t>recruits</w:t>
      </w:r>
      <w:r w:rsidR="000118E9" w:rsidRPr="007A1F1D">
        <w:rPr>
          <w:rFonts w:eastAsiaTheme="minorEastAsia" w:cstheme="minorBidi"/>
          <w:szCs w:val="24"/>
        </w:rPr>
        <w:t>.</w:t>
      </w:r>
      <w:r w:rsidR="00571027">
        <w:rPr>
          <w:rFonts w:eastAsiaTheme="minorEastAsia" w:cstheme="minorBidi"/>
          <w:szCs w:val="24"/>
        </w:rPr>
        <w:t xml:space="preserve"> </w:t>
      </w:r>
    </w:p>
    <w:p w14:paraId="31B41566" w14:textId="77777777" w:rsidR="004D16AB" w:rsidRPr="007A1F1D" w:rsidRDefault="004D16AB" w:rsidP="002922FA">
      <w:pPr>
        <w:rPr>
          <w:rFonts w:eastAsiaTheme="minorEastAsia" w:cstheme="minorBidi"/>
          <w:szCs w:val="24"/>
        </w:rPr>
      </w:pPr>
    </w:p>
    <w:p w14:paraId="64A5B0DC" w14:textId="77777777" w:rsidR="001130A7" w:rsidRDefault="001130A7" w:rsidP="00CC271F">
      <w:pPr>
        <w:ind w:firstLine="720"/>
        <w:rPr>
          <w:rFonts w:eastAsiaTheme="minorEastAsia" w:cstheme="minorBidi"/>
          <w:szCs w:val="24"/>
        </w:rPr>
      </w:pPr>
      <w:r>
        <w:rPr>
          <w:rFonts w:eastAsiaTheme="minorEastAsia" w:cstheme="minorBidi"/>
          <w:szCs w:val="24"/>
        </w:rPr>
        <w:lastRenderedPageBreak/>
        <w:t xml:space="preserve">One element to consider </w:t>
      </w:r>
      <w:r w:rsidR="00C53957">
        <w:rPr>
          <w:rFonts w:eastAsiaTheme="minorEastAsia" w:cstheme="minorBidi"/>
          <w:szCs w:val="24"/>
        </w:rPr>
        <w:t xml:space="preserve">however </w:t>
      </w:r>
      <w:r>
        <w:rPr>
          <w:rFonts w:eastAsiaTheme="minorEastAsia" w:cstheme="minorBidi"/>
          <w:szCs w:val="24"/>
        </w:rPr>
        <w:t xml:space="preserve">is the fact that the northern shallow reef is located under the direct influence of the drainage of the Faga’alu stream. </w:t>
      </w:r>
      <w:r w:rsidR="00AA5511">
        <w:rPr>
          <w:rFonts w:eastAsiaTheme="minorEastAsia" w:cstheme="minorBidi"/>
          <w:szCs w:val="24"/>
        </w:rPr>
        <w:t>Recurrent, low-salinity pulses associated with heavy downpour</w:t>
      </w:r>
      <w:r w:rsidR="0044388A">
        <w:rPr>
          <w:rFonts w:eastAsiaTheme="minorEastAsia" w:cstheme="minorBidi"/>
          <w:szCs w:val="24"/>
        </w:rPr>
        <w:t>s</w:t>
      </w:r>
      <w:r w:rsidR="00AA5511">
        <w:rPr>
          <w:rFonts w:eastAsiaTheme="minorEastAsia" w:cstheme="minorBidi"/>
          <w:szCs w:val="24"/>
        </w:rPr>
        <w:t xml:space="preserve"> </w:t>
      </w:r>
      <w:r w:rsidR="0044388A">
        <w:rPr>
          <w:rFonts w:eastAsiaTheme="minorEastAsia" w:cstheme="minorBidi"/>
          <w:szCs w:val="24"/>
        </w:rPr>
        <w:t xml:space="preserve">and storm flood events </w:t>
      </w:r>
      <w:r>
        <w:rPr>
          <w:rFonts w:eastAsiaTheme="minorEastAsia" w:cstheme="minorBidi"/>
          <w:szCs w:val="24"/>
        </w:rPr>
        <w:t>can be implicated with decreased levels of calcification and potentially lesser development of corals and other calcifying reef-dwelling benthos</w:t>
      </w:r>
      <w:r w:rsidR="00AA5511">
        <w:rPr>
          <w:rFonts w:eastAsiaTheme="minorEastAsia" w:cstheme="minorBidi"/>
          <w:szCs w:val="24"/>
        </w:rPr>
        <w:t xml:space="preserve"> (</w:t>
      </w:r>
      <w:r w:rsidR="0044388A">
        <w:rPr>
          <w:rFonts w:eastAsiaTheme="minorEastAsia" w:cstheme="minorBidi"/>
          <w:szCs w:val="24"/>
        </w:rPr>
        <w:t>see Jokiel et al. 1993)</w:t>
      </w:r>
      <w:r>
        <w:rPr>
          <w:rFonts w:eastAsiaTheme="minorEastAsia" w:cstheme="minorBidi"/>
          <w:szCs w:val="24"/>
        </w:rPr>
        <w:t xml:space="preserve">. </w:t>
      </w:r>
      <w:commentRangeStart w:id="69"/>
      <w:r>
        <w:rPr>
          <w:rFonts w:eastAsiaTheme="minorEastAsia" w:cstheme="minorBidi"/>
          <w:szCs w:val="24"/>
        </w:rPr>
        <w:t xml:space="preserve">In addition, the </w:t>
      </w:r>
      <w:r w:rsidR="00102870">
        <w:rPr>
          <w:rFonts w:eastAsiaTheme="minorEastAsia" w:cstheme="minorBidi"/>
          <w:szCs w:val="24"/>
        </w:rPr>
        <w:t>h</w:t>
      </w:r>
      <w:r w:rsidR="00102870" w:rsidRPr="00366E77">
        <w:rPr>
          <w:szCs w:val="24"/>
        </w:rPr>
        <w:t>istoric</w:t>
      </w:r>
      <w:r w:rsidR="00102870">
        <w:rPr>
          <w:szCs w:val="24"/>
        </w:rPr>
        <w:t xml:space="preserve"> Land</w:t>
      </w:r>
      <w:r w:rsidR="00102870" w:rsidRPr="00366E77">
        <w:rPr>
          <w:szCs w:val="24"/>
        </w:rPr>
        <w:t xml:space="preserve">fill located on the </w:t>
      </w:r>
      <w:r w:rsidR="00102870">
        <w:rPr>
          <w:szCs w:val="24"/>
        </w:rPr>
        <w:t>premises of the current Matafao Elementary School site</w:t>
      </w:r>
      <w:r w:rsidR="00102870" w:rsidRPr="00102870">
        <w:rPr>
          <w:rFonts w:eastAsiaTheme="minorEastAsia" w:cstheme="minorBidi"/>
          <w:szCs w:val="24"/>
        </w:rPr>
        <w:t xml:space="preserve"> </w:t>
      </w:r>
      <w:r w:rsidR="00102870" w:rsidRPr="007A1F1D">
        <w:rPr>
          <w:rFonts w:eastAsiaTheme="minorEastAsia" w:cstheme="minorBidi"/>
          <w:szCs w:val="24"/>
        </w:rPr>
        <w:t>is potential</w:t>
      </w:r>
      <w:r w:rsidR="00102870">
        <w:rPr>
          <w:rFonts w:eastAsiaTheme="minorEastAsia" w:cstheme="minorBidi"/>
          <w:szCs w:val="24"/>
        </w:rPr>
        <w:t>ly a</w:t>
      </w:r>
      <w:r w:rsidR="00102870" w:rsidRPr="007A1F1D">
        <w:rPr>
          <w:rFonts w:eastAsiaTheme="minorEastAsia" w:cstheme="minorBidi"/>
          <w:szCs w:val="24"/>
        </w:rPr>
        <w:t xml:space="preserve"> source of contaminants, particularly arsenic, which may preclude, or delay the recovery of shallow benthic assemblages on this side of the fringing reef</w:t>
      </w:r>
      <w:r w:rsidR="00102870">
        <w:rPr>
          <w:rFonts w:eastAsiaTheme="minorEastAsia" w:cstheme="minorBidi"/>
          <w:szCs w:val="24"/>
        </w:rPr>
        <w:t xml:space="preserve"> </w:t>
      </w:r>
      <w:r w:rsidR="00102870" w:rsidRPr="00764679">
        <w:rPr>
          <w:rFonts w:eastAsiaTheme="minorEastAsia" w:cstheme="minorBidi"/>
          <w:szCs w:val="24"/>
        </w:rPr>
        <w:t>(see Downs et al. 2005).</w:t>
      </w:r>
      <w:commentRangeEnd w:id="69"/>
      <w:r w:rsidR="004C6DF6">
        <w:rPr>
          <w:rStyle w:val="CommentReference"/>
        </w:rPr>
        <w:commentReference w:id="69"/>
      </w:r>
    </w:p>
    <w:p w14:paraId="437EDAB6" w14:textId="77777777" w:rsidR="001130A7" w:rsidRDefault="001130A7" w:rsidP="002922FA">
      <w:pPr>
        <w:rPr>
          <w:rFonts w:eastAsiaTheme="minorEastAsia" w:cstheme="minorBidi"/>
          <w:szCs w:val="24"/>
        </w:rPr>
      </w:pPr>
    </w:p>
    <w:p w14:paraId="74995C71" w14:textId="77777777" w:rsidR="00540288" w:rsidRPr="007A1F1D" w:rsidRDefault="00540288" w:rsidP="002922FA">
      <w:pPr>
        <w:rPr>
          <w:rFonts w:eastAsiaTheme="minorEastAsia" w:cstheme="minorBidi"/>
          <w:szCs w:val="24"/>
        </w:rPr>
      </w:pPr>
    </w:p>
    <w:p w14:paraId="3A7C6392" w14:textId="77777777" w:rsidR="00B41B25" w:rsidRDefault="00B41B25" w:rsidP="002922FA">
      <w:pPr>
        <w:rPr>
          <w:rFonts w:eastAsiaTheme="minorEastAsia" w:cstheme="minorBidi"/>
          <w:szCs w:val="22"/>
        </w:rPr>
      </w:pPr>
    </w:p>
    <w:p w14:paraId="5104B014" w14:textId="77777777" w:rsidR="002922FA" w:rsidRPr="002922FA" w:rsidRDefault="002922FA" w:rsidP="002922FA">
      <w:pPr>
        <w:jc w:val="both"/>
        <w:rPr>
          <w:rFonts w:eastAsiaTheme="minorEastAsia" w:cstheme="minorBidi"/>
          <w:b/>
          <w:szCs w:val="22"/>
        </w:rPr>
      </w:pPr>
    </w:p>
    <w:p w14:paraId="3BE3D984" w14:textId="77777777" w:rsidR="0061006E" w:rsidRDefault="0061006E">
      <w:pPr>
        <w:spacing w:after="200" w:line="276" w:lineRule="auto"/>
        <w:rPr>
          <w:rFonts w:eastAsia="Calibri"/>
          <w:b/>
          <w:sz w:val="32"/>
          <w:szCs w:val="32"/>
        </w:rPr>
      </w:pPr>
      <w:r>
        <w:rPr>
          <w:rFonts w:eastAsia="Calibri"/>
          <w:b/>
          <w:sz w:val="32"/>
          <w:szCs w:val="32"/>
        </w:rPr>
        <w:br w:type="page"/>
      </w:r>
    </w:p>
    <w:p w14:paraId="2F1C6629" w14:textId="77777777" w:rsidR="00EE7A22" w:rsidRPr="00366E77" w:rsidRDefault="00BE48E6" w:rsidP="00CC271F">
      <w:pPr>
        <w:pStyle w:val="Heading1"/>
      </w:pPr>
      <w:r w:rsidRPr="00B826FC">
        <w:rPr>
          <w:rFonts w:eastAsia="Calibri"/>
        </w:rPr>
        <w:lastRenderedPageBreak/>
        <w:t xml:space="preserve">Section 3. </w:t>
      </w:r>
      <w:ins w:id="70" w:author="Susie Holst" w:date="2015-06-25T16:39:00Z">
        <w:r w:rsidR="00016595">
          <w:rPr>
            <w:rFonts w:eastAsia="Calibri"/>
          </w:rPr>
          <w:t xml:space="preserve">Contaminant </w:t>
        </w:r>
      </w:ins>
      <w:r w:rsidR="00EE7A22" w:rsidRPr="00366E77">
        <w:t>Pollution in Surface Sediments of Faga’alu Bay and Watershed, American Samoa</w:t>
      </w:r>
    </w:p>
    <w:p w14:paraId="6F87F820" w14:textId="77777777" w:rsidR="00366E77" w:rsidRDefault="00366E77" w:rsidP="00EE7A22">
      <w:pPr>
        <w:rPr>
          <w:rFonts w:ascii="Times New Roman" w:hAnsi="Times New Roman"/>
          <w:b/>
          <w:sz w:val="28"/>
          <w:szCs w:val="28"/>
        </w:rPr>
      </w:pPr>
    </w:p>
    <w:p w14:paraId="4E46DD88" w14:textId="77777777" w:rsidR="00366E77" w:rsidRDefault="00366E77" w:rsidP="00EE7A22">
      <w:pPr>
        <w:rPr>
          <w:szCs w:val="24"/>
        </w:rPr>
      </w:pPr>
      <w:r w:rsidRPr="00366E77">
        <w:rPr>
          <w:szCs w:val="24"/>
        </w:rPr>
        <w:t>David Whitall</w:t>
      </w:r>
    </w:p>
    <w:p w14:paraId="0FAD98A1" w14:textId="77777777" w:rsidR="00A53D77" w:rsidRPr="00701945" w:rsidRDefault="00A53D77" w:rsidP="00EE7A22">
      <w:pPr>
        <w:rPr>
          <w:i/>
          <w:szCs w:val="24"/>
        </w:rPr>
      </w:pPr>
      <w:r w:rsidRPr="00701945">
        <w:rPr>
          <w:i/>
          <w:szCs w:val="24"/>
        </w:rPr>
        <w:t>NOAA National Centers for Coastal and Ocean Science, Center for Coastal Monitoring and Assessment</w:t>
      </w:r>
      <w:r w:rsidR="009E73FE" w:rsidRPr="00701945">
        <w:rPr>
          <w:i/>
          <w:szCs w:val="24"/>
        </w:rPr>
        <w:t>, Coastal &amp; Oceanographic Assessment, Status and Trends</w:t>
      </w:r>
    </w:p>
    <w:p w14:paraId="11C51363" w14:textId="77777777" w:rsidR="00366E77" w:rsidRPr="00366E77" w:rsidRDefault="00366E77" w:rsidP="00EE7A22">
      <w:pPr>
        <w:rPr>
          <w:rFonts w:ascii="Times New Roman" w:hAnsi="Times New Roman"/>
          <w:b/>
          <w:szCs w:val="24"/>
        </w:rPr>
      </w:pPr>
    </w:p>
    <w:p w14:paraId="50856799" w14:textId="77777777" w:rsidR="00EE7A22" w:rsidRPr="00366E77" w:rsidRDefault="00EE7A22" w:rsidP="00CC271F">
      <w:pPr>
        <w:pStyle w:val="Heading2"/>
      </w:pPr>
      <w:r w:rsidRPr="00366E77">
        <w:t>Significance</w:t>
      </w:r>
    </w:p>
    <w:p w14:paraId="28E43FFC" w14:textId="77777777" w:rsidR="00EE7A22" w:rsidRPr="00366E77" w:rsidRDefault="00EE7A22" w:rsidP="00EE7A22">
      <w:pPr>
        <w:rPr>
          <w:szCs w:val="24"/>
        </w:rPr>
      </w:pPr>
      <w:r w:rsidRPr="00366E77">
        <w:rPr>
          <w:szCs w:val="24"/>
        </w:rPr>
        <w:t xml:space="preserve">Despite their ecological, economic and cultural value, over half of the world’s coral reefs are threatened by human activity </w:t>
      </w:r>
      <w:r w:rsidRPr="00366E77">
        <w:rPr>
          <w:noProof/>
          <w:szCs w:val="24"/>
        </w:rPr>
        <w:t xml:space="preserve">(Bryant </w:t>
      </w:r>
      <w:r w:rsidRPr="00366E77">
        <w:rPr>
          <w:i/>
          <w:noProof/>
          <w:szCs w:val="24"/>
        </w:rPr>
        <w:t>et al.</w:t>
      </w:r>
      <w:r w:rsidRPr="00366E77">
        <w:rPr>
          <w:noProof/>
          <w:szCs w:val="24"/>
        </w:rPr>
        <w:t>, 1998)</w:t>
      </w:r>
      <w:r w:rsidRPr="00366E77">
        <w:rPr>
          <w:szCs w:val="24"/>
        </w:rPr>
        <w:t xml:space="preserve">. Increased runoff of sediment, nutrients, and pollutants has been correlated to the degradation of coral reefs </w:t>
      </w:r>
      <w:r w:rsidRPr="00366E77">
        <w:rPr>
          <w:noProof/>
          <w:szCs w:val="24"/>
        </w:rPr>
        <w:t>(Fabricius, 2005)</w:t>
      </w:r>
      <w:r w:rsidRPr="00366E77">
        <w:rPr>
          <w:szCs w:val="24"/>
        </w:rPr>
        <w:t xml:space="preserve">. Although pollution is a known cause of the decline of coral reefs, details of the relationship between contaminants and corals are not well understood. There are currently no established thresholds for individual pollution stressors indicating concentration limits above which corals are harmed. </w:t>
      </w:r>
    </w:p>
    <w:p w14:paraId="5777737F" w14:textId="3D4481F6" w:rsidR="00EE7A22" w:rsidRPr="00366E77" w:rsidRDefault="00EE7A22" w:rsidP="00EE7A22">
      <w:pPr>
        <w:rPr>
          <w:szCs w:val="24"/>
        </w:rPr>
      </w:pPr>
      <w:r w:rsidRPr="00366E77">
        <w:rPr>
          <w:szCs w:val="24"/>
        </w:rPr>
        <w:t>This study presents a baseline assessment of the magnitude and spatial distribution of pollution in the coral reef ecosystem of Faga’alu Bay.</w:t>
      </w:r>
      <w:r w:rsidR="00571027">
        <w:rPr>
          <w:szCs w:val="24"/>
        </w:rPr>
        <w:t xml:space="preserve"> </w:t>
      </w:r>
      <w:r w:rsidRPr="00366E77">
        <w:rPr>
          <w:szCs w:val="24"/>
        </w:rPr>
        <w:t xml:space="preserve">This information will provide ecosystem managers a reference point against which to evaluate the success of upland watershed best management practices. </w:t>
      </w:r>
    </w:p>
    <w:p w14:paraId="1C96BDE2" w14:textId="77777777" w:rsidR="00AF2DB0" w:rsidRPr="00366E77" w:rsidRDefault="00AF2DB0" w:rsidP="00EE7A22">
      <w:pPr>
        <w:rPr>
          <w:szCs w:val="24"/>
        </w:rPr>
      </w:pPr>
    </w:p>
    <w:p w14:paraId="5DFF4C69" w14:textId="77777777" w:rsidR="00EE7A22" w:rsidRPr="00366E77" w:rsidRDefault="00EE7A22" w:rsidP="00CC271F">
      <w:pPr>
        <w:pStyle w:val="Heading2"/>
      </w:pPr>
      <w:r w:rsidRPr="00366E77">
        <w:t>Methods</w:t>
      </w:r>
    </w:p>
    <w:p w14:paraId="262332A9" w14:textId="77777777" w:rsidR="00EE7A22" w:rsidRPr="00366E77" w:rsidRDefault="00EE7A22" w:rsidP="00CC271F">
      <w:pPr>
        <w:pStyle w:val="Heading3"/>
        <w:numPr>
          <w:ilvl w:val="0"/>
          <w:numId w:val="15"/>
        </w:numPr>
      </w:pPr>
      <w:r w:rsidRPr="00366E77">
        <w:t>SAMPLING DESIGN</w:t>
      </w:r>
    </w:p>
    <w:p w14:paraId="2F5B410E" w14:textId="12E90404" w:rsidR="00EE7A22" w:rsidRPr="00366E77" w:rsidRDefault="00EE7A22" w:rsidP="00EE7A22">
      <w:pPr>
        <w:autoSpaceDE w:val="0"/>
        <w:autoSpaceDN w:val="0"/>
        <w:adjustRightInd w:val="0"/>
        <w:ind w:left="720"/>
        <w:rPr>
          <w:szCs w:val="24"/>
        </w:rPr>
      </w:pPr>
      <w:r w:rsidRPr="00366E77">
        <w:rPr>
          <w:szCs w:val="24"/>
        </w:rPr>
        <w:t>A stratified random sampling design allowed this study to assess the overall contaminant condition of the ecosystem, and to be able to make geographically explicit conclusions about how pollutants vary spatially.</w:t>
      </w:r>
      <w:r w:rsidR="00571027">
        <w:rPr>
          <w:szCs w:val="24"/>
        </w:rPr>
        <w:t xml:space="preserve"> </w:t>
      </w:r>
      <w:r w:rsidRPr="00366E77">
        <w:rPr>
          <w:szCs w:val="24"/>
        </w:rPr>
        <w:t>In this method, all areas within a stratum had an equal chance of being selected as a sampling site.</w:t>
      </w:r>
      <w:r w:rsidR="00571027">
        <w:rPr>
          <w:szCs w:val="24"/>
        </w:rPr>
        <w:t xml:space="preserve"> </w:t>
      </w:r>
      <w:r w:rsidRPr="00366E77">
        <w:rPr>
          <w:szCs w:val="24"/>
        </w:rPr>
        <w:t>The four strata were: Inner Bay, South Bay, North Bay and Channel.</w:t>
      </w:r>
      <w:r w:rsidR="00571027">
        <w:rPr>
          <w:szCs w:val="24"/>
        </w:rPr>
        <w:t xml:space="preserve"> </w:t>
      </w:r>
      <w:r w:rsidRPr="00366E77">
        <w:rPr>
          <w:szCs w:val="24"/>
        </w:rPr>
        <w:t xml:space="preserve"> Additionally, four targeted sediment sites were selected in the watershed and one targeted site was sampled near the school/landfill.</w:t>
      </w:r>
      <w:r w:rsidR="00571027">
        <w:rPr>
          <w:szCs w:val="24"/>
        </w:rPr>
        <w:t xml:space="preserve"> </w:t>
      </w:r>
      <w:r w:rsidRPr="00366E77">
        <w:rPr>
          <w:szCs w:val="24"/>
        </w:rPr>
        <w:t>A total of seventeen sediment sites were sampled in January of 2014.</w:t>
      </w:r>
      <w:r w:rsidR="00571027">
        <w:rPr>
          <w:szCs w:val="24"/>
        </w:rPr>
        <w:t xml:space="preserve"> </w:t>
      </w:r>
    </w:p>
    <w:p w14:paraId="5ADB90BF" w14:textId="77777777" w:rsidR="00AF2DB0" w:rsidRPr="00366E77" w:rsidRDefault="00AF2DB0" w:rsidP="00EE7A22">
      <w:pPr>
        <w:autoSpaceDE w:val="0"/>
        <w:autoSpaceDN w:val="0"/>
        <w:adjustRightInd w:val="0"/>
        <w:ind w:left="720"/>
        <w:rPr>
          <w:szCs w:val="24"/>
        </w:rPr>
      </w:pPr>
    </w:p>
    <w:p w14:paraId="344CE759" w14:textId="77777777" w:rsidR="00EE7A22" w:rsidRPr="00366E77" w:rsidRDefault="00EE7A22" w:rsidP="00CC271F">
      <w:pPr>
        <w:pStyle w:val="Heading3"/>
        <w:numPr>
          <w:ilvl w:val="0"/>
          <w:numId w:val="15"/>
        </w:numPr>
        <w:rPr>
          <w:rFonts w:eastAsia="TimesNewRomanPSMT"/>
        </w:rPr>
      </w:pPr>
      <w:r w:rsidRPr="00366E77">
        <w:t>FIELD SAMPLING</w:t>
      </w:r>
    </w:p>
    <w:p w14:paraId="055413C2" w14:textId="46FB67B3" w:rsidR="00EE7A22" w:rsidRPr="00366E77" w:rsidRDefault="00EE7A22" w:rsidP="00EE7A22">
      <w:pPr>
        <w:autoSpaceDE w:val="0"/>
        <w:autoSpaceDN w:val="0"/>
        <w:adjustRightInd w:val="0"/>
        <w:ind w:left="720"/>
        <w:rPr>
          <w:szCs w:val="24"/>
        </w:rPr>
      </w:pPr>
      <w:r w:rsidRPr="00366E77">
        <w:rPr>
          <w:szCs w:val="24"/>
        </w:rPr>
        <w:t>Sediment samples were collected using standard NOAA National Status and Trends (NS&amp;T) Program protocols (Lauenstein and Cantillo, 1998).</w:t>
      </w:r>
      <w:r w:rsidR="00571027">
        <w:rPr>
          <w:szCs w:val="24"/>
        </w:rPr>
        <w:t xml:space="preserve"> </w:t>
      </w:r>
      <w:r w:rsidRPr="00366E77">
        <w:rPr>
          <w:szCs w:val="24"/>
        </w:rPr>
        <w:t>Briefly, surface sediment samples (top 2 cm) were collected directly into certified pre-cleaned HPDE 250 ml jars. Field personnel wore disposable nitrile gloves to prevent cross contamination between sites. Jars were stored on ice while in the field, then kept frozen until analysis.</w:t>
      </w:r>
    </w:p>
    <w:p w14:paraId="0586A577" w14:textId="77777777" w:rsidR="00AF2DB0" w:rsidRPr="00366E77" w:rsidRDefault="00AF2DB0" w:rsidP="00EE7A22">
      <w:pPr>
        <w:autoSpaceDE w:val="0"/>
        <w:autoSpaceDN w:val="0"/>
        <w:adjustRightInd w:val="0"/>
        <w:ind w:left="720"/>
        <w:rPr>
          <w:rFonts w:eastAsia="Calibri"/>
          <w:szCs w:val="24"/>
        </w:rPr>
      </w:pPr>
    </w:p>
    <w:p w14:paraId="19866B3F" w14:textId="77777777" w:rsidR="00EE7A22" w:rsidRPr="00366E77" w:rsidRDefault="00EE7A22" w:rsidP="00CC271F">
      <w:pPr>
        <w:pStyle w:val="Heading3"/>
        <w:numPr>
          <w:ilvl w:val="0"/>
          <w:numId w:val="15"/>
        </w:numPr>
        <w:rPr>
          <w:rFonts w:eastAsia="TimesNewRomanPSMT"/>
        </w:rPr>
      </w:pPr>
      <w:r w:rsidRPr="00366E77">
        <w:t>LABORATORY ANALYSES</w:t>
      </w:r>
    </w:p>
    <w:p w14:paraId="54CD1F62" w14:textId="540DA48F" w:rsidR="00EE7A22" w:rsidRPr="00366E77" w:rsidRDefault="00EE7A22" w:rsidP="00CF5608">
      <w:pPr>
        <w:autoSpaceDE w:val="0"/>
        <w:autoSpaceDN w:val="0"/>
        <w:adjustRightInd w:val="0"/>
        <w:ind w:left="720"/>
        <w:rPr>
          <w:rFonts w:eastAsia="Calibri"/>
          <w:szCs w:val="24"/>
        </w:rPr>
      </w:pPr>
      <w:r w:rsidRPr="00366E77">
        <w:rPr>
          <w:szCs w:val="24"/>
        </w:rPr>
        <w:t>Sediment samples were analyzed via standard NS&amp;T techniques at the NS&amp;T contract lab (TDI Brooks International, College Station, Texas).</w:t>
      </w:r>
      <w:r w:rsidR="00571027">
        <w:rPr>
          <w:szCs w:val="24"/>
        </w:rPr>
        <w:t xml:space="preserve"> </w:t>
      </w:r>
      <w:r w:rsidRPr="00366E77">
        <w:rPr>
          <w:szCs w:val="24"/>
        </w:rPr>
        <w:t xml:space="preserve">Detailed analytical methods can be found in Kimbrough </w:t>
      </w:r>
      <w:r w:rsidRPr="00366E77">
        <w:rPr>
          <w:i/>
          <w:iCs/>
          <w:szCs w:val="24"/>
        </w:rPr>
        <w:t xml:space="preserve">et al. </w:t>
      </w:r>
      <w:r w:rsidRPr="00366E77">
        <w:rPr>
          <w:szCs w:val="24"/>
        </w:rPr>
        <w:t>2006 and Kimbrough and Lauenstein 2006.</w:t>
      </w:r>
      <w:r w:rsidR="00571027">
        <w:rPr>
          <w:szCs w:val="24"/>
        </w:rPr>
        <w:t xml:space="preserve"> </w:t>
      </w:r>
      <w:r w:rsidRPr="00366E77">
        <w:rPr>
          <w:szCs w:val="24"/>
        </w:rPr>
        <w:t xml:space="preserve">Briefly, PAHs were analyzed in the laboratory using gas chromatography/mass spectrometry in the selected ion monitoring (SIM) mode (Kimbrough </w:t>
      </w:r>
      <w:r w:rsidRPr="00366E77">
        <w:rPr>
          <w:i/>
          <w:iCs/>
          <w:szCs w:val="24"/>
        </w:rPr>
        <w:t xml:space="preserve">et al. </w:t>
      </w:r>
      <w:r w:rsidRPr="00366E77">
        <w:rPr>
          <w:szCs w:val="24"/>
        </w:rPr>
        <w:t xml:space="preserve">2006). Selected chlorinated organics (PCBs and pesticides) were analyzed using gas chromatography/electron capture detection (Kimbrough </w:t>
      </w:r>
      <w:r w:rsidRPr="00366E77">
        <w:rPr>
          <w:i/>
          <w:iCs/>
          <w:szCs w:val="24"/>
        </w:rPr>
        <w:t xml:space="preserve">et al. </w:t>
      </w:r>
      <w:r w:rsidRPr="00366E77">
        <w:rPr>
          <w:szCs w:val="24"/>
        </w:rPr>
        <w:t xml:space="preserve">2006). </w:t>
      </w:r>
      <w:r w:rsidRPr="00366E77">
        <w:rPr>
          <w:szCs w:val="24"/>
        </w:rPr>
        <w:lastRenderedPageBreak/>
        <w:t xml:space="preserve">Butyltins were analyzed using gas chromatography/flame photometric detection (Kimbrough </w:t>
      </w:r>
      <w:r w:rsidRPr="00366E77">
        <w:rPr>
          <w:i/>
          <w:iCs/>
          <w:szCs w:val="24"/>
        </w:rPr>
        <w:t xml:space="preserve">et al. </w:t>
      </w:r>
      <w:r w:rsidRPr="00366E77">
        <w:rPr>
          <w:szCs w:val="24"/>
        </w:rPr>
        <w:t>2006).</w:t>
      </w:r>
    </w:p>
    <w:p w14:paraId="5C39E816" w14:textId="77777777" w:rsidR="00EE7A22" w:rsidRPr="00366E77" w:rsidRDefault="00EE7A22" w:rsidP="00CF5608">
      <w:pPr>
        <w:autoSpaceDE w:val="0"/>
        <w:autoSpaceDN w:val="0"/>
        <w:adjustRightInd w:val="0"/>
        <w:ind w:left="720"/>
        <w:rPr>
          <w:szCs w:val="24"/>
        </w:rPr>
      </w:pPr>
    </w:p>
    <w:p w14:paraId="34898D01" w14:textId="77777777" w:rsidR="00EE7A22" w:rsidRPr="00366E77" w:rsidRDefault="00EE7A22" w:rsidP="00CF5608">
      <w:pPr>
        <w:autoSpaceDE w:val="0"/>
        <w:autoSpaceDN w:val="0"/>
        <w:adjustRightInd w:val="0"/>
        <w:ind w:left="720"/>
        <w:rPr>
          <w:szCs w:val="24"/>
        </w:rPr>
      </w:pPr>
      <w:r w:rsidRPr="00366E77">
        <w:rPr>
          <w:szCs w:val="24"/>
        </w:rPr>
        <w:t>Silver, cadmium, copper, lead, antimony, and tin were analyzed using inductively coupled plasma - mass spectrometry. Aluminum, arsenic, chromium, iron, manganese, nickel, silicon and zinc were analyzed using inductively coupled plasma - optical emission spectrometry. Mercury was analyzed using cold vapor - atomic absorption spectrometry. Selenium was analyzed using atomic fluorescence spectrometry (Kimbrough and Lauenstein et al. 2006). For each element, total elemental concentration (i.e. sum of all oxidation states) was measured.</w:t>
      </w:r>
    </w:p>
    <w:p w14:paraId="1BF32041" w14:textId="77777777" w:rsidR="00EE7A22" w:rsidRDefault="00EE7A22" w:rsidP="00EE7A22">
      <w:pPr>
        <w:autoSpaceDE w:val="0"/>
        <w:autoSpaceDN w:val="0"/>
        <w:adjustRightInd w:val="0"/>
        <w:ind w:left="720"/>
        <w:rPr>
          <w:rFonts w:eastAsia="TimesNewRomanPSMT"/>
          <w:szCs w:val="24"/>
        </w:rPr>
      </w:pPr>
    </w:p>
    <w:p w14:paraId="59291CA0" w14:textId="77777777" w:rsidR="00CF5608" w:rsidRPr="000A4CB2" w:rsidRDefault="00CF5608" w:rsidP="00CC271F">
      <w:pPr>
        <w:pStyle w:val="Heading3"/>
        <w:rPr>
          <w:rFonts w:eastAsia="TimesNewRomanPSMT"/>
        </w:rPr>
      </w:pPr>
      <w:r w:rsidRPr="000A4CB2">
        <w:rPr>
          <w:rFonts w:eastAsia="TimesNewRomanPSMT"/>
        </w:rPr>
        <w:t>Data Analysis</w:t>
      </w:r>
    </w:p>
    <w:p w14:paraId="193C1D1D" w14:textId="77777777" w:rsidR="00701945" w:rsidRPr="00701945" w:rsidRDefault="00701945" w:rsidP="00CC271F">
      <w:pPr>
        <w:pStyle w:val="Heading4"/>
        <w:rPr>
          <w:rFonts w:eastAsia="TimesNewRomanPSMT"/>
        </w:rPr>
      </w:pPr>
      <w:r w:rsidRPr="00701945">
        <w:rPr>
          <w:rFonts w:eastAsia="TimesNewRomanPSMT"/>
        </w:rPr>
        <w:t>Statistical Analysis</w:t>
      </w:r>
    </w:p>
    <w:p w14:paraId="3235A619" w14:textId="3A0B0C14" w:rsidR="00701945" w:rsidRPr="00701945" w:rsidRDefault="00701945" w:rsidP="00701945">
      <w:pPr>
        <w:autoSpaceDE w:val="0"/>
        <w:autoSpaceDN w:val="0"/>
        <w:adjustRightInd w:val="0"/>
        <w:rPr>
          <w:rFonts w:eastAsia="TimesNewRomanPSMT"/>
          <w:szCs w:val="24"/>
        </w:rPr>
      </w:pPr>
      <w:r w:rsidRPr="00701945">
        <w:rPr>
          <w:rFonts w:eastAsia="TimesNewRomanPSMT"/>
          <w:szCs w:val="24"/>
        </w:rPr>
        <w:t xml:space="preserve">Because the data were not normally distributed, a non-parametric multiple comparisons test (Dunn Method for Joint Ranking, </w:t>
      </w:r>
      <w:r w:rsidRPr="00701945">
        <w:rPr>
          <w:rFonts w:eastAsia="TimesNewRomanPSMT"/>
          <w:szCs w:val="24"/>
        </w:rPr>
        <w:t>=0.05) was used to evaluate differences among strata.</w:t>
      </w:r>
      <w:r w:rsidR="00571027">
        <w:rPr>
          <w:rFonts w:eastAsia="TimesNewRomanPSMT"/>
          <w:szCs w:val="24"/>
        </w:rPr>
        <w:t xml:space="preserve"> </w:t>
      </w:r>
      <w:r w:rsidRPr="00701945">
        <w:rPr>
          <w:rFonts w:eastAsia="TimesNewRomanPSMT"/>
          <w:szCs w:val="24"/>
        </w:rPr>
        <w:t>Because they were not randomly selected, the targeted sites (four watershed sites, plus one site by the school) were included in the summary statistics for the entire study area, but were excluded from the statistical analysis of differences between strata.</w:t>
      </w:r>
      <w:r w:rsidR="00571027">
        <w:rPr>
          <w:rFonts w:eastAsia="TimesNewRomanPSMT"/>
          <w:szCs w:val="24"/>
        </w:rPr>
        <w:t xml:space="preserve"> </w:t>
      </w:r>
      <w:r w:rsidRPr="00701945">
        <w:rPr>
          <w:rFonts w:eastAsia="TimesNewRomanPSMT"/>
          <w:szCs w:val="24"/>
        </w:rPr>
        <w:t>Spearman Rank correlations (</w:t>
      </w:r>
      <w:r w:rsidRPr="00701945">
        <w:rPr>
          <w:rFonts w:eastAsia="TimesNewRomanPSMT"/>
          <w:szCs w:val="24"/>
        </w:rPr>
        <w:t xml:space="preserve">=0.05) were examined to evaluate the relationships between sediment variables. </w:t>
      </w:r>
    </w:p>
    <w:p w14:paraId="4F31C846" w14:textId="77777777" w:rsidR="00701945" w:rsidRDefault="00701945" w:rsidP="000A4CB2">
      <w:pPr>
        <w:autoSpaceDE w:val="0"/>
        <w:autoSpaceDN w:val="0"/>
        <w:adjustRightInd w:val="0"/>
        <w:rPr>
          <w:rFonts w:eastAsia="TimesNewRomanPSMT"/>
          <w:szCs w:val="24"/>
        </w:rPr>
      </w:pPr>
    </w:p>
    <w:p w14:paraId="43DD124D" w14:textId="77777777" w:rsidR="00701945" w:rsidRPr="00366E77" w:rsidRDefault="00701945" w:rsidP="00CC271F">
      <w:pPr>
        <w:pStyle w:val="Heading4"/>
      </w:pPr>
      <w:r w:rsidRPr="00366E77">
        <w:t>Providing Context for Results</w:t>
      </w:r>
    </w:p>
    <w:p w14:paraId="1313EAE4" w14:textId="4C1842DB" w:rsidR="00701945" w:rsidRDefault="00701945" w:rsidP="000A4CB2">
      <w:pPr>
        <w:autoSpaceDE w:val="0"/>
        <w:autoSpaceDN w:val="0"/>
        <w:adjustRightInd w:val="0"/>
        <w:rPr>
          <w:szCs w:val="24"/>
        </w:rPr>
      </w:pPr>
      <w:r w:rsidRPr="00366E77">
        <w:rPr>
          <w:szCs w:val="24"/>
        </w:rPr>
        <w:t>In addition to comparing contamination results between strata, these findings can be compared to previously published</w:t>
      </w:r>
      <w:r w:rsidR="00571027">
        <w:rPr>
          <w:szCs w:val="24"/>
        </w:rPr>
        <w:t xml:space="preserve"> </w:t>
      </w:r>
      <w:r w:rsidRPr="00366E77">
        <w:rPr>
          <w:szCs w:val="24"/>
        </w:rPr>
        <w:t xml:space="preserve">numerical sediment quality guidelines (SQG) known as ERL (effects range-low) and ERM (effects range-median) developed by Long and colleagues (Long and Morgan, 1990; Long </w:t>
      </w:r>
      <w:r w:rsidRPr="00366E77">
        <w:rPr>
          <w:i/>
          <w:szCs w:val="24"/>
        </w:rPr>
        <w:t>et al</w:t>
      </w:r>
      <w:r w:rsidRPr="00366E77">
        <w:rPr>
          <w:szCs w:val="24"/>
        </w:rPr>
        <w:t>., 1995, Long et al. 1996, Long et al. 1998, Long and MacDonald, 1998).</w:t>
      </w:r>
      <w:r w:rsidR="00571027">
        <w:rPr>
          <w:szCs w:val="24"/>
        </w:rPr>
        <w:t xml:space="preserve"> </w:t>
      </w:r>
      <w:r w:rsidRPr="00366E77">
        <w:rPr>
          <w:szCs w:val="24"/>
        </w:rPr>
        <w:t>For the purposes of discussion, when a sample exceeds the ERM, toxicity to benthic infauna is said to be probable.</w:t>
      </w:r>
      <w:r w:rsidR="00571027">
        <w:rPr>
          <w:szCs w:val="24"/>
        </w:rPr>
        <w:t xml:space="preserve"> </w:t>
      </w:r>
      <w:r w:rsidRPr="00366E77">
        <w:rPr>
          <w:szCs w:val="24"/>
        </w:rPr>
        <w:t>When a sample exceeds the ERL but not the ERM, toxicity to benthic infauna is possible. It should be noted that SQG were designed for marine systems, so they are not directly applicable to freshwater stream sites.</w:t>
      </w:r>
      <w:r w:rsidR="00571027">
        <w:rPr>
          <w:szCs w:val="24"/>
        </w:rPr>
        <w:t xml:space="preserve"> </w:t>
      </w:r>
      <w:r w:rsidRPr="00366E77">
        <w:rPr>
          <w:szCs w:val="24"/>
        </w:rPr>
        <w:t>Stream sites are included here purely for reference.</w:t>
      </w:r>
      <w:r w:rsidR="00571027">
        <w:rPr>
          <w:szCs w:val="24"/>
        </w:rPr>
        <w:t xml:space="preserve"> </w:t>
      </w:r>
      <w:r w:rsidRPr="00366E77">
        <w:rPr>
          <w:szCs w:val="24"/>
        </w:rPr>
        <w:t xml:space="preserve"> It is also important to note that SQG do not consider the additive impact of multiple pollutants on organisms.</w:t>
      </w:r>
    </w:p>
    <w:p w14:paraId="7E26FB46" w14:textId="77777777" w:rsidR="00701945" w:rsidRPr="00366E77" w:rsidRDefault="00701945" w:rsidP="000A4CB2">
      <w:pPr>
        <w:autoSpaceDE w:val="0"/>
        <w:autoSpaceDN w:val="0"/>
        <w:adjustRightInd w:val="0"/>
        <w:rPr>
          <w:rFonts w:eastAsia="TimesNewRomanPSMT"/>
          <w:szCs w:val="24"/>
        </w:rPr>
      </w:pPr>
    </w:p>
    <w:p w14:paraId="3882B374" w14:textId="77777777" w:rsidR="00EE7A22" w:rsidRPr="00366E77" w:rsidRDefault="00EE7A22" w:rsidP="00CC271F">
      <w:pPr>
        <w:pStyle w:val="Heading2"/>
        <w:rPr>
          <w:rFonts w:eastAsia="Calibri"/>
        </w:rPr>
      </w:pPr>
      <w:r w:rsidRPr="00366E77">
        <w:t>Baseline Values and Key Findings</w:t>
      </w:r>
    </w:p>
    <w:p w14:paraId="092B28E9" w14:textId="55DDFEC0" w:rsidR="00EE7A22" w:rsidRPr="00366E77" w:rsidRDefault="00EE7A22" w:rsidP="00EE7A22">
      <w:pPr>
        <w:rPr>
          <w:szCs w:val="24"/>
        </w:rPr>
      </w:pPr>
      <w:commentRangeStart w:id="71"/>
      <w:r w:rsidRPr="00366E77">
        <w:rPr>
          <w:szCs w:val="24"/>
        </w:rPr>
        <w:t>In general, pollution in Faga’alu Bay is relatively low.</w:t>
      </w:r>
      <w:r w:rsidR="00571027">
        <w:rPr>
          <w:szCs w:val="24"/>
        </w:rPr>
        <w:t xml:space="preserve"> </w:t>
      </w:r>
      <w:r w:rsidRPr="00366E77">
        <w:rPr>
          <w:szCs w:val="24"/>
        </w:rPr>
        <w:t>The ERM sediment quality guidelines were exceeded only for nickel (1 site in the watershed and 1 site in the Inner Bay) and zinc (1 site in the watershed).</w:t>
      </w:r>
      <w:commentRangeEnd w:id="71"/>
      <w:r w:rsidR="004C6DF6">
        <w:rPr>
          <w:rStyle w:val="CommentReference"/>
        </w:rPr>
        <w:commentReference w:id="71"/>
      </w:r>
      <w:r w:rsidRPr="00366E77">
        <w:rPr>
          <w:szCs w:val="24"/>
        </w:rPr>
        <w:t xml:space="preserve"> This suggests probable toxicity to benthic infauna at these sites. The ERL but not the ERM guideline was exceeded for at least one site for the following analytes: silver, arsenic, chromium, copper, zinc, nickel, chlordane and PCBs (Table </w:t>
      </w:r>
      <w:r w:rsidR="00A64B58">
        <w:rPr>
          <w:szCs w:val="24"/>
        </w:rPr>
        <w:t>2</w:t>
      </w:r>
      <w:r w:rsidRPr="00366E77">
        <w:rPr>
          <w:szCs w:val="24"/>
        </w:rPr>
        <w:t>).</w:t>
      </w:r>
      <w:r w:rsidR="00571027">
        <w:rPr>
          <w:szCs w:val="24"/>
        </w:rPr>
        <w:t xml:space="preserve"> </w:t>
      </w:r>
      <w:r w:rsidRPr="00366E77">
        <w:rPr>
          <w:szCs w:val="24"/>
        </w:rPr>
        <w:t>This suggests that there is the possibility of toxicity to sediment infauna at these sites.</w:t>
      </w:r>
      <w:r w:rsidR="00571027">
        <w:rPr>
          <w:szCs w:val="24"/>
        </w:rPr>
        <w:t xml:space="preserve"> </w:t>
      </w:r>
      <w:commentRangeStart w:id="72"/>
      <w:r w:rsidRPr="00366E77">
        <w:rPr>
          <w:szCs w:val="24"/>
        </w:rPr>
        <w:t xml:space="preserve">Most analytes are higher in the watershed than in the Bay, suggesting a terrestrial source (e.g. </w:t>
      </w:r>
      <w:r w:rsidR="00004F94">
        <w:rPr>
          <w:szCs w:val="24"/>
        </w:rPr>
        <w:fldChar w:fldCharType="begin"/>
      </w:r>
      <w:r w:rsidR="00004F94">
        <w:rPr>
          <w:szCs w:val="24"/>
        </w:rPr>
        <w:instrText xml:space="preserve"> REF _Ref423528100 \h </w:instrText>
      </w:r>
      <w:r w:rsidR="00004F94">
        <w:rPr>
          <w:szCs w:val="24"/>
        </w:rPr>
      </w:r>
      <w:r w:rsidR="00004F94">
        <w:rPr>
          <w:szCs w:val="24"/>
        </w:rPr>
        <w:fldChar w:fldCharType="separate"/>
      </w:r>
      <w:r w:rsidR="005D64E3">
        <w:t xml:space="preserve">Figure </w:t>
      </w:r>
      <w:r w:rsidR="005D64E3">
        <w:rPr>
          <w:noProof/>
        </w:rPr>
        <w:t>18</w:t>
      </w:r>
      <w:r w:rsidR="00004F94">
        <w:rPr>
          <w:szCs w:val="24"/>
        </w:rPr>
        <w:fldChar w:fldCharType="end"/>
      </w:r>
      <w:r w:rsidRPr="00366E77">
        <w:rPr>
          <w:szCs w:val="24"/>
        </w:rPr>
        <w:t>).</w:t>
      </w:r>
      <w:r w:rsidR="00571027">
        <w:rPr>
          <w:szCs w:val="24"/>
        </w:rPr>
        <w:t xml:space="preserve"> </w:t>
      </w:r>
      <w:r w:rsidRPr="00366E77">
        <w:rPr>
          <w:szCs w:val="24"/>
        </w:rPr>
        <w:t>An exception to this is arsenic where the highest value was measured in the North Bay strata (</w:t>
      </w:r>
      <w:r w:rsidR="00004F94">
        <w:rPr>
          <w:szCs w:val="24"/>
        </w:rPr>
        <w:fldChar w:fldCharType="begin"/>
      </w:r>
      <w:r w:rsidR="00004F94">
        <w:rPr>
          <w:szCs w:val="24"/>
        </w:rPr>
        <w:instrText xml:space="preserve"> REF _Ref423528110 \h </w:instrText>
      </w:r>
      <w:r w:rsidR="00004F94">
        <w:rPr>
          <w:szCs w:val="24"/>
        </w:rPr>
      </w:r>
      <w:r w:rsidR="00004F94">
        <w:rPr>
          <w:szCs w:val="24"/>
        </w:rPr>
        <w:fldChar w:fldCharType="separate"/>
      </w:r>
      <w:r w:rsidR="005D64E3">
        <w:t xml:space="preserve">Figure </w:t>
      </w:r>
      <w:r w:rsidR="005D64E3">
        <w:rPr>
          <w:noProof/>
        </w:rPr>
        <w:t>19</w:t>
      </w:r>
      <w:r w:rsidR="00004F94">
        <w:rPr>
          <w:szCs w:val="24"/>
        </w:rPr>
        <w:fldChar w:fldCharType="end"/>
      </w:r>
      <w:r w:rsidRPr="00366E77">
        <w:rPr>
          <w:szCs w:val="24"/>
        </w:rPr>
        <w:t>).</w:t>
      </w:r>
      <w:r w:rsidR="00571027">
        <w:rPr>
          <w:szCs w:val="24"/>
        </w:rPr>
        <w:t xml:space="preserve"> </w:t>
      </w:r>
      <w:r w:rsidRPr="00366E77">
        <w:rPr>
          <w:szCs w:val="24"/>
        </w:rPr>
        <w:t>This may be related to the historical land fill located on the current school site.</w:t>
      </w:r>
      <w:r w:rsidR="00571027">
        <w:rPr>
          <w:szCs w:val="24"/>
        </w:rPr>
        <w:t xml:space="preserve"> </w:t>
      </w:r>
      <w:commentRangeEnd w:id="72"/>
      <w:r w:rsidR="00016595">
        <w:rPr>
          <w:rStyle w:val="CommentReference"/>
        </w:rPr>
        <w:commentReference w:id="72"/>
      </w:r>
      <w:r w:rsidRPr="00366E77">
        <w:rPr>
          <w:szCs w:val="24"/>
        </w:rPr>
        <w:t>Metals quantified in this study are generally well correlated with crustal elements that are generally not considered to be pollutants (e.g. Al, Fe, Mn, Si).</w:t>
      </w:r>
      <w:r w:rsidR="00571027">
        <w:rPr>
          <w:szCs w:val="24"/>
        </w:rPr>
        <w:t xml:space="preserve"> </w:t>
      </w:r>
      <w:r w:rsidRPr="00366E77">
        <w:rPr>
          <w:szCs w:val="24"/>
        </w:rPr>
        <w:t>This is particularly true for Zn (</w:t>
      </w:r>
      <w:r w:rsidR="00004F94">
        <w:rPr>
          <w:szCs w:val="24"/>
        </w:rPr>
        <w:fldChar w:fldCharType="begin"/>
      </w:r>
      <w:r w:rsidR="00004F94">
        <w:rPr>
          <w:szCs w:val="24"/>
        </w:rPr>
        <w:instrText xml:space="preserve"> REF _Ref423528128 \h </w:instrText>
      </w:r>
      <w:r w:rsidR="00004F94">
        <w:rPr>
          <w:szCs w:val="24"/>
        </w:rPr>
      </w:r>
      <w:r w:rsidR="00004F94">
        <w:rPr>
          <w:szCs w:val="24"/>
        </w:rPr>
        <w:fldChar w:fldCharType="separate"/>
      </w:r>
      <w:r w:rsidR="005D64E3">
        <w:t xml:space="preserve">Figure </w:t>
      </w:r>
      <w:r w:rsidR="005D64E3">
        <w:rPr>
          <w:noProof/>
        </w:rPr>
        <w:t>20</w:t>
      </w:r>
      <w:r w:rsidR="00004F94">
        <w:rPr>
          <w:szCs w:val="24"/>
        </w:rPr>
        <w:fldChar w:fldCharType="end"/>
      </w:r>
      <w:r w:rsidRPr="00366E77">
        <w:rPr>
          <w:szCs w:val="24"/>
        </w:rPr>
        <w:t>) and Ni, meaning that despite their relatively elevated sediment concentrations, these levels are likely natural and the product of the erosion of watershed bedrock material.</w:t>
      </w:r>
      <w:r w:rsidR="00571027">
        <w:rPr>
          <w:szCs w:val="24"/>
        </w:rPr>
        <w:t xml:space="preserve"> </w:t>
      </w:r>
      <w:r w:rsidRPr="00366E77">
        <w:rPr>
          <w:szCs w:val="24"/>
        </w:rPr>
        <w:t>Conversely, arsenic is not well correlated with other crustal elements (</w:t>
      </w:r>
      <w:r w:rsidR="00004F94">
        <w:rPr>
          <w:szCs w:val="24"/>
        </w:rPr>
        <w:fldChar w:fldCharType="begin"/>
      </w:r>
      <w:r w:rsidR="00004F94">
        <w:rPr>
          <w:szCs w:val="24"/>
        </w:rPr>
        <w:instrText xml:space="preserve"> REF _Ref423528138 \h </w:instrText>
      </w:r>
      <w:r w:rsidR="00004F94">
        <w:rPr>
          <w:szCs w:val="24"/>
        </w:rPr>
      </w:r>
      <w:r w:rsidR="00004F94">
        <w:rPr>
          <w:szCs w:val="24"/>
        </w:rPr>
        <w:fldChar w:fldCharType="separate"/>
      </w:r>
      <w:r w:rsidR="005D64E3">
        <w:t xml:space="preserve">Figure </w:t>
      </w:r>
      <w:r w:rsidR="005D64E3">
        <w:rPr>
          <w:noProof/>
        </w:rPr>
        <w:t>21</w:t>
      </w:r>
      <w:r w:rsidR="00004F94">
        <w:rPr>
          <w:szCs w:val="24"/>
        </w:rPr>
        <w:fldChar w:fldCharType="end"/>
      </w:r>
      <w:r w:rsidRPr="00366E77">
        <w:rPr>
          <w:szCs w:val="24"/>
        </w:rPr>
        <w:t xml:space="preserve">). </w:t>
      </w:r>
      <w:commentRangeStart w:id="73"/>
      <w:r w:rsidRPr="00366E77">
        <w:rPr>
          <w:szCs w:val="24"/>
        </w:rPr>
        <w:t>Legacy organic contaminants (e.g. chlordane, DDTs, PCBs) found in the Bay are likely due to their widespread historical use and environmental persistence, rather than any new sources of those pollutants in the system.</w:t>
      </w:r>
      <w:commentRangeEnd w:id="73"/>
      <w:r w:rsidR="00016595">
        <w:rPr>
          <w:rStyle w:val="CommentReference"/>
        </w:rPr>
        <w:commentReference w:id="73"/>
      </w:r>
    </w:p>
    <w:p w14:paraId="57CD15DC" w14:textId="77777777" w:rsidR="00AF2DB0" w:rsidRPr="00366E77" w:rsidRDefault="00AF2DB0" w:rsidP="00EE7A22">
      <w:pPr>
        <w:rPr>
          <w:ins w:id="74" w:author="Susie Holst" w:date="2015-04-09T15:56:00Z"/>
          <w:szCs w:val="24"/>
        </w:rPr>
      </w:pPr>
    </w:p>
    <w:p w14:paraId="71CC80FF" w14:textId="3BE107E7" w:rsidR="00EE7A22" w:rsidRPr="00366E77" w:rsidRDefault="00EE7A22" w:rsidP="00EE7A22">
      <w:pPr>
        <w:rPr>
          <w:szCs w:val="24"/>
        </w:rPr>
      </w:pPr>
      <w:r w:rsidRPr="00366E77">
        <w:rPr>
          <w:szCs w:val="24"/>
        </w:rPr>
        <w:t>This data set serves as an important baseline against which to measure future change, including the efficacy of ongoing watershed management activities (e.g. improved management practices at the quarry).</w:t>
      </w:r>
      <w:r w:rsidR="00571027">
        <w:rPr>
          <w:szCs w:val="24"/>
        </w:rPr>
        <w:t xml:space="preserve"> </w:t>
      </w:r>
      <w:r w:rsidRPr="00366E77">
        <w:rPr>
          <w:szCs w:val="24"/>
        </w:rPr>
        <w:t>Although Faga’alu Bay is not especially polluted with toxic contaminants, there are some reasons for concern, including potential leaching of metals and organics from the legacy landfill on the north shore of the Bay.</w:t>
      </w:r>
      <w:r w:rsidR="00571027">
        <w:rPr>
          <w:szCs w:val="24"/>
        </w:rPr>
        <w:t xml:space="preserve"> </w:t>
      </w:r>
      <w:r w:rsidRPr="00366E77">
        <w:rPr>
          <w:szCs w:val="24"/>
        </w:rPr>
        <w:t>Furthermore, crustal element loads may decrease following changes in management practices at the quarry, which could be quantified with future sampling.</w:t>
      </w:r>
    </w:p>
    <w:p w14:paraId="4D7D9BF0" w14:textId="77777777" w:rsidR="00701945" w:rsidRDefault="00701945" w:rsidP="00701945">
      <w:pPr>
        <w:rPr>
          <w:b/>
          <w:sz w:val="28"/>
          <w:szCs w:val="28"/>
        </w:rPr>
      </w:pPr>
    </w:p>
    <w:p w14:paraId="66D43634" w14:textId="77777777" w:rsidR="00701945" w:rsidRDefault="00701945" w:rsidP="00CC271F">
      <w:pPr>
        <w:pStyle w:val="Heading2"/>
        <w:rPr>
          <w:rFonts w:eastAsiaTheme="minorEastAsia"/>
        </w:rPr>
      </w:pPr>
      <w:r w:rsidRPr="0061006E">
        <w:t>Outlook</w:t>
      </w:r>
      <w:r>
        <w:t xml:space="preserve">: </w:t>
      </w:r>
      <w:r w:rsidRPr="000F60C1">
        <w:rPr>
          <w:rFonts w:eastAsiaTheme="minorEastAsia"/>
        </w:rPr>
        <w:t>Anticipated changes due to mitigation activities</w:t>
      </w:r>
    </w:p>
    <w:p w14:paraId="763057EE" w14:textId="58539D41" w:rsidR="00701945" w:rsidRDefault="00701945" w:rsidP="00701945">
      <w:pPr>
        <w:rPr>
          <w:szCs w:val="24"/>
        </w:rPr>
      </w:pPr>
      <w:r>
        <w:rPr>
          <w:szCs w:val="24"/>
        </w:rPr>
        <w:t>The mitigation activities discussed above do not directly target sources of contaminants to the Bay.</w:t>
      </w:r>
      <w:r w:rsidR="00571027">
        <w:rPr>
          <w:szCs w:val="24"/>
        </w:rPr>
        <w:t xml:space="preserve"> </w:t>
      </w:r>
      <w:commentRangeStart w:id="75"/>
      <w:r>
        <w:rPr>
          <w:szCs w:val="24"/>
        </w:rPr>
        <w:t>However, if mining activities at the quarry are increasing the rate at which naturally occurring crustal metals (e.g. nickel and zinc) were reaching the Bay</w:t>
      </w:r>
      <w:commentRangeEnd w:id="75"/>
      <w:r w:rsidR="00A64B58">
        <w:rPr>
          <w:rStyle w:val="CommentReference"/>
        </w:rPr>
        <w:commentReference w:id="75"/>
      </w:r>
      <w:r>
        <w:rPr>
          <w:szCs w:val="24"/>
        </w:rPr>
        <w:t>, best management practices at the quarry designed to reduce sediment flux may have the added effect of decreasing the crustal metal flux to the Bay.</w:t>
      </w:r>
      <w:r w:rsidR="00571027">
        <w:rPr>
          <w:szCs w:val="24"/>
        </w:rPr>
        <w:t xml:space="preserve"> </w:t>
      </w:r>
      <w:r>
        <w:rPr>
          <w:szCs w:val="24"/>
        </w:rPr>
        <w:t>It should be noted that unlike organic contaminants (e.g. DDT, PCBs) which decay over time into less harmful compounds elemental metals do not degrade.</w:t>
      </w:r>
      <w:r w:rsidR="00571027">
        <w:rPr>
          <w:szCs w:val="24"/>
        </w:rPr>
        <w:t xml:space="preserve"> </w:t>
      </w:r>
      <w:r>
        <w:rPr>
          <w:szCs w:val="24"/>
        </w:rPr>
        <w:t>As a result, decreases in sediment (and therefore metal) load may not result in decreases in sediment metal concentrations, unless metals are being otherwise removed from the system.</w:t>
      </w:r>
      <w:r w:rsidR="00571027">
        <w:rPr>
          <w:szCs w:val="24"/>
        </w:rPr>
        <w:t xml:space="preserve"> </w:t>
      </w:r>
      <w:r>
        <w:rPr>
          <w:szCs w:val="24"/>
        </w:rPr>
        <w:t>For example, metals may become less bioavailable (i.e. through burying by new sediments), may be taken up by biology, or may be flushed from the system during extremely large storm events.</w:t>
      </w:r>
    </w:p>
    <w:p w14:paraId="37AA4D02" w14:textId="77777777" w:rsidR="00701945" w:rsidRDefault="00701945" w:rsidP="00701945">
      <w:pPr>
        <w:rPr>
          <w:szCs w:val="24"/>
        </w:rPr>
      </w:pPr>
    </w:p>
    <w:p w14:paraId="1B590FD5" w14:textId="08B600FE" w:rsidR="00701945" w:rsidRDefault="00701945" w:rsidP="00701945">
      <w:pPr>
        <w:rPr>
          <w:szCs w:val="24"/>
        </w:rPr>
      </w:pPr>
      <w:commentRangeStart w:id="76"/>
      <w:r>
        <w:rPr>
          <w:szCs w:val="24"/>
        </w:rPr>
        <w:t>Additionally, data presented in this study suggest that the legacy landfill could be a source of some pollutants to the Bay.</w:t>
      </w:r>
      <w:r w:rsidR="00571027">
        <w:rPr>
          <w:szCs w:val="24"/>
        </w:rPr>
        <w:t xml:space="preserve"> </w:t>
      </w:r>
      <w:r>
        <w:rPr>
          <w:szCs w:val="24"/>
        </w:rPr>
        <w:t>This warrants further research, including groundwater measurements, and could require additional mitigation activities in the future.</w:t>
      </w:r>
      <w:commentRangeEnd w:id="76"/>
      <w:r w:rsidR="00A64B58">
        <w:rPr>
          <w:rStyle w:val="CommentReference"/>
        </w:rPr>
        <w:commentReference w:id="76"/>
      </w:r>
    </w:p>
    <w:p w14:paraId="42C12A82" w14:textId="77777777" w:rsidR="0061006E" w:rsidRPr="0061006E" w:rsidRDefault="0061006E" w:rsidP="00EE7A22">
      <w:pPr>
        <w:rPr>
          <w:b/>
          <w:sz w:val="28"/>
          <w:szCs w:val="28"/>
        </w:rPr>
      </w:pPr>
    </w:p>
    <w:p w14:paraId="078885B0" w14:textId="77777777" w:rsidR="00EE7A22" w:rsidRPr="00366E77" w:rsidRDefault="00EE7A22" w:rsidP="00CC271F">
      <w:pPr>
        <w:pStyle w:val="Heading2"/>
      </w:pPr>
      <w:r w:rsidRPr="00366E77">
        <w:t>Additional Information</w:t>
      </w:r>
    </w:p>
    <w:p w14:paraId="1B7D56DB" w14:textId="39221D8E" w:rsidR="00EE7A22" w:rsidRPr="00366E77" w:rsidRDefault="00EE7A22" w:rsidP="00EE7A22">
      <w:pPr>
        <w:rPr>
          <w:szCs w:val="24"/>
        </w:rPr>
      </w:pPr>
      <w:r w:rsidRPr="00366E77">
        <w:rPr>
          <w:szCs w:val="24"/>
        </w:rPr>
        <w:t>More detailed analysis, including maps, graphs and statistics will be available in a published NOAA technical memorandum (scheduled publication date May 2015).</w:t>
      </w:r>
      <w:r w:rsidR="00571027">
        <w:rPr>
          <w:szCs w:val="24"/>
        </w:rPr>
        <w:t xml:space="preserve"> </w:t>
      </w:r>
      <w:r w:rsidRPr="00366E77">
        <w:rPr>
          <w:szCs w:val="24"/>
        </w:rPr>
        <w:t>Please contact Dr. David Whitall (</w:t>
      </w:r>
      <w:hyperlink r:id="rId32" w:history="1">
        <w:r w:rsidRPr="00366E77">
          <w:rPr>
            <w:rStyle w:val="Hyperlink"/>
            <w:szCs w:val="24"/>
          </w:rPr>
          <w:t>dave.whitall@noaa.gov</w:t>
        </w:r>
      </w:hyperlink>
      <w:r w:rsidRPr="00366E77">
        <w:rPr>
          <w:szCs w:val="24"/>
        </w:rPr>
        <w:t>) with technical questions.</w:t>
      </w:r>
    </w:p>
    <w:p w14:paraId="3279BF97" w14:textId="77777777" w:rsidR="00E978D9" w:rsidRDefault="00E978D9" w:rsidP="00EE7A22">
      <w:pPr>
        <w:rPr>
          <w:sz w:val="28"/>
          <w:szCs w:val="28"/>
        </w:rPr>
      </w:pPr>
    </w:p>
    <w:p w14:paraId="03B7C7E5" w14:textId="77777777" w:rsidR="00EE7A22" w:rsidRPr="00366E77" w:rsidRDefault="00EE7A22" w:rsidP="00EE7A22">
      <w:pPr>
        <w:rPr>
          <w:szCs w:val="24"/>
        </w:rPr>
      </w:pPr>
    </w:p>
    <w:p w14:paraId="3C7C4CF8" w14:textId="330E66A1" w:rsidR="00EE7A22" w:rsidRPr="00A64B58" w:rsidRDefault="00EE7A22" w:rsidP="00EE7A22">
      <w:pPr>
        <w:rPr>
          <w:sz w:val="20"/>
        </w:rPr>
      </w:pPr>
      <w:r w:rsidRPr="00A64B58">
        <w:rPr>
          <w:sz w:val="20"/>
        </w:rPr>
        <w:t xml:space="preserve">Table </w:t>
      </w:r>
      <w:r w:rsidR="00A64B58" w:rsidRPr="00A64B58">
        <w:rPr>
          <w:sz w:val="20"/>
        </w:rPr>
        <w:t>2</w:t>
      </w:r>
      <w:r w:rsidRPr="00A64B58">
        <w:rPr>
          <w:sz w:val="20"/>
        </w:rPr>
        <w:t>: Summary statistics for sediment samples in Faga’alu Bay and watershed (January 2014).</w:t>
      </w:r>
      <w:r w:rsidR="00571027">
        <w:rPr>
          <w:sz w:val="20"/>
        </w:rPr>
        <w:t xml:space="preserve"> </w:t>
      </w:r>
      <w:r w:rsidRPr="00A64B58">
        <w:rPr>
          <w:sz w:val="20"/>
        </w:rPr>
        <w:t>Summary statistics include targeted (e.g. watershed) sites.</w:t>
      </w:r>
    </w:p>
    <w:tbl>
      <w:tblPr>
        <w:tblW w:w="9840" w:type="dxa"/>
        <w:tblInd w:w="93" w:type="dxa"/>
        <w:tblLook w:val="04A0" w:firstRow="1" w:lastRow="0" w:firstColumn="1" w:lastColumn="0" w:noHBand="0" w:noVBand="1"/>
      </w:tblPr>
      <w:tblGrid>
        <w:gridCol w:w="2300"/>
        <w:gridCol w:w="794"/>
        <w:gridCol w:w="1053"/>
        <w:gridCol w:w="960"/>
        <w:gridCol w:w="960"/>
        <w:gridCol w:w="960"/>
        <w:gridCol w:w="960"/>
        <w:gridCol w:w="2020"/>
      </w:tblGrid>
      <w:tr w:rsidR="00EE7A22" w14:paraId="3ACF020F" w14:textId="77777777" w:rsidTr="00EE7A22">
        <w:trPr>
          <w:trHeight w:val="600"/>
        </w:trPr>
        <w:tc>
          <w:tcPr>
            <w:tcW w:w="2300" w:type="dxa"/>
            <w:tcBorders>
              <w:top w:val="single" w:sz="4" w:space="0" w:color="auto"/>
              <w:left w:val="nil"/>
              <w:bottom w:val="single" w:sz="4" w:space="0" w:color="auto"/>
              <w:right w:val="nil"/>
            </w:tcBorders>
            <w:noWrap/>
            <w:vAlign w:val="bottom"/>
            <w:hideMark/>
          </w:tcPr>
          <w:p w14:paraId="07A1A974" w14:textId="77777777" w:rsidR="00EE7A22" w:rsidRDefault="00EE7A22">
            <w:pPr>
              <w:rPr>
                <w:rFonts w:ascii="Arial" w:hAnsi="Arial" w:cs="Arial"/>
                <w:b/>
                <w:bCs/>
                <w:sz w:val="20"/>
              </w:rPr>
            </w:pPr>
            <w:r>
              <w:rPr>
                <w:rFonts w:ascii="Arial" w:hAnsi="Arial" w:cs="Arial"/>
                <w:b/>
                <w:bCs/>
                <w:sz w:val="20"/>
              </w:rPr>
              <w:t>Analyte</w:t>
            </w:r>
          </w:p>
        </w:tc>
        <w:tc>
          <w:tcPr>
            <w:tcW w:w="720" w:type="dxa"/>
            <w:tcBorders>
              <w:top w:val="single" w:sz="4" w:space="0" w:color="auto"/>
              <w:left w:val="nil"/>
              <w:bottom w:val="single" w:sz="4" w:space="0" w:color="auto"/>
              <w:right w:val="nil"/>
            </w:tcBorders>
            <w:noWrap/>
            <w:vAlign w:val="bottom"/>
            <w:hideMark/>
          </w:tcPr>
          <w:p w14:paraId="5FEE7512" w14:textId="77777777" w:rsidR="00EE7A22" w:rsidRDefault="00EE7A22">
            <w:pPr>
              <w:rPr>
                <w:rFonts w:ascii="Arial" w:hAnsi="Arial" w:cs="Arial"/>
                <w:b/>
                <w:bCs/>
                <w:sz w:val="20"/>
              </w:rPr>
            </w:pPr>
            <w:r>
              <w:rPr>
                <w:rFonts w:ascii="Arial" w:hAnsi="Arial" w:cs="Arial"/>
                <w:b/>
                <w:bCs/>
                <w:sz w:val="20"/>
              </w:rPr>
              <w:t>Units</w:t>
            </w:r>
          </w:p>
        </w:tc>
        <w:tc>
          <w:tcPr>
            <w:tcW w:w="960" w:type="dxa"/>
            <w:tcBorders>
              <w:top w:val="single" w:sz="4" w:space="0" w:color="auto"/>
              <w:left w:val="nil"/>
              <w:bottom w:val="single" w:sz="4" w:space="0" w:color="auto"/>
              <w:right w:val="nil"/>
            </w:tcBorders>
            <w:noWrap/>
            <w:vAlign w:val="bottom"/>
            <w:hideMark/>
          </w:tcPr>
          <w:p w14:paraId="5A0E1AA4" w14:textId="77777777" w:rsidR="00EE7A22" w:rsidRDefault="00EE7A22">
            <w:pPr>
              <w:jc w:val="center"/>
              <w:rPr>
                <w:b/>
                <w:bCs/>
                <w:i/>
                <w:iCs/>
                <w:color w:val="000000"/>
                <w:szCs w:val="22"/>
              </w:rPr>
            </w:pPr>
            <w:r>
              <w:rPr>
                <w:b/>
                <w:bCs/>
                <w:i/>
                <w:iCs/>
                <w:color w:val="000000"/>
              </w:rPr>
              <w:t>Min</w:t>
            </w:r>
          </w:p>
        </w:tc>
        <w:tc>
          <w:tcPr>
            <w:tcW w:w="960" w:type="dxa"/>
            <w:tcBorders>
              <w:top w:val="single" w:sz="4" w:space="0" w:color="auto"/>
              <w:left w:val="nil"/>
              <w:bottom w:val="single" w:sz="4" w:space="0" w:color="auto"/>
              <w:right w:val="nil"/>
            </w:tcBorders>
            <w:noWrap/>
            <w:vAlign w:val="bottom"/>
            <w:hideMark/>
          </w:tcPr>
          <w:p w14:paraId="6A20DD04" w14:textId="77777777" w:rsidR="00EE7A22" w:rsidRDefault="00EE7A22">
            <w:pPr>
              <w:jc w:val="center"/>
              <w:rPr>
                <w:b/>
                <w:bCs/>
                <w:i/>
                <w:iCs/>
                <w:color w:val="000000"/>
                <w:szCs w:val="22"/>
              </w:rPr>
            </w:pPr>
            <w:r>
              <w:rPr>
                <w:b/>
                <w:bCs/>
                <w:i/>
                <w:iCs/>
                <w:color w:val="000000"/>
              </w:rPr>
              <w:t>Max</w:t>
            </w:r>
          </w:p>
        </w:tc>
        <w:tc>
          <w:tcPr>
            <w:tcW w:w="960" w:type="dxa"/>
            <w:tcBorders>
              <w:top w:val="single" w:sz="4" w:space="0" w:color="auto"/>
              <w:left w:val="nil"/>
              <w:bottom w:val="single" w:sz="4" w:space="0" w:color="auto"/>
              <w:right w:val="nil"/>
            </w:tcBorders>
            <w:noWrap/>
            <w:vAlign w:val="bottom"/>
            <w:hideMark/>
          </w:tcPr>
          <w:p w14:paraId="09CBE1AF" w14:textId="77777777" w:rsidR="00EE7A22" w:rsidRDefault="00EE7A22">
            <w:pPr>
              <w:jc w:val="center"/>
              <w:rPr>
                <w:b/>
                <w:bCs/>
                <w:i/>
                <w:iCs/>
                <w:color w:val="000000"/>
                <w:szCs w:val="22"/>
              </w:rPr>
            </w:pPr>
            <w:r>
              <w:rPr>
                <w:b/>
                <w:bCs/>
                <w:i/>
                <w:iCs/>
                <w:color w:val="000000"/>
              </w:rPr>
              <w:t>Mean</w:t>
            </w:r>
          </w:p>
        </w:tc>
        <w:tc>
          <w:tcPr>
            <w:tcW w:w="960" w:type="dxa"/>
            <w:tcBorders>
              <w:top w:val="single" w:sz="4" w:space="0" w:color="auto"/>
              <w:left w:val="nil"/>
              <w:bottom w:val="single" w:sz="4" w:space="0" w:color="auto"/>
              <w:right w:val="nil"/>
            </w:tcBorders>
            <w:noWrap/>
            <w:vAlign w:val="bottom"/>
            <w:hideMark/>
          </w:tcPr>
          <w:p w14:paraId="6D9DBA62" w14:textId="77777777" w:rsidR="00EE7A22" w:rsidRDefault="00EE7A22">
            <w:pPr>
              <w:jc w:val="center"/>
              <w:rPr>
                <w:b/>
                <w:bCs/>
                <w:i/>
                <w:iCs/>
                <w:color w:val="000000"/>
                <w:szCs w:val="22"/>
              </w:rPr>
            </w:pPr>
            <w:r>
              <w:rPr>
                <w:b/>
                <w:bCs/>
                <w:i/>
                <w:iCs/>
                <w:color w:val="000000"/>
              </w:rPr>
              <w:t>Median</w:t>
            </w:r>
          </w:p>
        </w:tc>
        <w:tc>
          <w:tcPr>
            <w:tcW w:w="960" w:type="dxa"/>
            <w:tcBorders>
              <w:top w:val="single" w:sz="4" w:space="0" w:color="auto"/>
              <w:left w:val="nil"/>
              <w:bottom w:val="single" w:sz="4" w:space="0" w:color="auto"/>
              <w:right w:val="nil"/>
            </w:tcBorders>
            <w:noWrap/>
            <w:vAlign w:val="bottom"/>
            <w:hideMark/>
          </w:tcPr>
          <w:p w14:paraId="57042A33" w14:textId="77777777" w:rsidR="00EE7A22" w:rsidRDefault="00EE7A22">
            <w:pPr>
              <w:jc w:val="center"/>
              <w:rPr>
                <w:b/>
                <w:bCs/>
                <w:i/>
                <w:iCs/>
                <w:color w:val="000000"/>
                <w:szCs w:val="22"/>
              </w:rPr>
            </w:pPr>
            <w:r>
              <w:rPr>
                <w:b/>
                <w:bCs/>
                <w:i/>
                <w:iCs/>
                <w:color w:val="000000"/>
              </w:rPr>
              <w:t>StDev</w:t>
            </w:r>
          </w:p>
        </w:tc>
        <w:tc>
          <w:tcPr>
            <w:tcW w:w="2020" w:type="dxa"/>
            <w:tcBorders>
              <w:top w:val="single" w:sz="4" w:space="0" w:color="auto"/>
              <w:left w:val="nil"/>
              <w:bottom w:val="single" w:sz="4" w:space="0" w:color="auto"/>
              <w:right w:val="nil"/>
            </w:tcBorders>
            <w:vAlign w:val="bottom"/>
            <w:hideMark/>
          </w:tcPr>
          <w:p w14:paraId="55D3D63F" w14:textId="77777777" w:rsidR="00EE7A22" w:rsidRDefault="00EE7A22">
            <w:pPr>
              <w:jc w:val="center"/>
              <w:rPr>
                <w:b/>
                <w:bCs/>
                <w:i/>
                <w:iCs/>
                <w:color w:val="000000"/>
                <w:szCs w:val="22"/>
              </w:rPr>
            </w:pPr>
            <w:r>
              <w:rPr>
                <w:b/>
                <w:bCs/>
                <w:i/>
                <w:iCs/>
                <w:color w:val="000000"/>
              </w:rPr>
              <w:t>Number of Sites Exceeding ERL/ERM</w:t>
            </w:r>
          </w:p>
        </w:tc>
      </w:tr>
      <w:tr w:rsidR="00EE7A22" w14:paraId="3DB99FEC" w14:textId="77777777" w:rsidTr="00EE7A22">
        <w:trPr>
          <w:trHeight w:val="300"/>
        </w:trPr>
        <w:tc>
          <w:tcPr>
            <w:tcW w:w="2300" w:type="dxa"/>
            <w:tcBorders>
              <w:top w:val="single" w:sz="4" w:space="0" w:color="auto"/>
              <w:left w:val="nil"/>
              <w:bottom w:val="nil"/>
              <w:right w:val="nil"/>
            </w:tcBorders>
            <w:noWrap/>
            <w:vAlign w:val="bottom"/>
            <w:hideMark/>
          </w:tcPr>
          <w:p w14:paraId="328EC4C1" w14:textId="77777777" w:rsidR="00EE7A22" w:rsidRDefault="00EE7A22">
            <w:pPr>
              <w:rPr>
                <w:b/>
                <w:bCs/>
                <w:color w:val="000000"/>
                <w:szCs w:val="22"/>
              </w:rPr>
            </w:pPr>
            <w:r>
              <w:rPr>
                <w:b/>
                <w:bCs/>
                <w:color w:val="000000"/>
              </w:rPr>
              <w:t>Ag</w:t>
            </w:r>
          </w:p>
        </w:tc>
        <w:tc>
          <w:tcPr>
            <w:tcW w:w="720" w:type="dxa"/>
            <w:tcBorders>
              <w:top w:val="single" w:sz="4" w:space="0" w:color="auto"/>
              <w:left w:val="nil"/>
              <w:bottom w:val="nil"/>
              <w:right w:val="nil"/>
            </w:tcBorders>
            <w:noWrap/>
            <w:vAlign w:val="bottom"/>
            <w:hideMark/>
          </w:tcPr>
          <w:p w14:paraId="2A1EE8A5" w14:textId="77777777" w:rsidR="00EE7A22" w:rsidRDefault="00EE7A22">
            <w:pPr>
              <w:rPr>
                <w:color w:val="000000"/>
                <w:szCs w:val="22"/>
              </w:rPr>
            </w:pPr>
            <w:r>
              <w:rPr>
                <w:color w:val="000000"/>
              </w:rPr>
              <w:t>ug/g</w:t>
            </w:r>
          </w:p>
        </w:tc>
        <w:tc>
          <w:tcPr>
            <w:tcW w:w="960" w:type="dxa"/>
            <w:tcBorders>
              <w:top w:val="single" w:sz="4" w:space="0" w:color="auto"/>
              <w:left w:val="nil"/>
              <w:bottom w:val="nil"/>
              <w:right w:val="nil"/>
            </w:tcBorders>
            <w:noWrap/>
            <w:vAlign w:val="bottom"/>
            <w:hideMark/>
          </w:tcPr>
          <w:p w14:paraId="7ECFD52F" w14:textId="77777777" w:rsidR="00EE7A22" w:rsidRDefault="00EE7A22">
            <w:pPr>
              <w:jc w:val="right"/>
              <w:rPr>
                <w:color w:val="000000"/>
                <w:szCs w:val="22"/>
              </w:rPr>
            </w:pPr>
            <w:r>
              <w:rPr>
                <w:color w:val="000000"/>
              </w:rPr>
              <w:t>0</w:t>
            </w:r>
          </w:p>
        </w:tc>
        <w:tc>
          <w:tcPr>
            <w:tcW w:w="960" w:type="dxa"/>
            <w:tcBorders>
              <w:top w:val="single" w:sz="4" w:space="0" w:color="auto"/>
              <w:left w:val="nil"/>
              <w:bottom w:val="nil"/>
              <w:right w:val="nil"/>
            </w:tcBorders>
            <w:noWrap/>
            <w:vAlign w:val="bottom"/>
            <w:hideMark/>
          </w:tcPr>
          <w:p w14:paraId="063264B6" w14:textId="77777777" w:rsidR="00EE7A22" w:rsidRDefault="00EE7A22">
            <w:pPr>
              <w:jc w:val="right"/>
              <w:rPr>
                <w:color w:val="000000"/>
                <w:szCs w:val="22"/>
              </w:rPr>
            </w:pPr>
            <w:r>
              <w:rPr>
                <w:color w:val="000000"/>
              </w:rPr>
              <w:t>2.74</w:t>
            </w:r>
          </w:p>
        </w:tc>
        <w:tc>
          <w:tcPr>
            <w:tcW w:w="960" w:type="dxa"/>
            <w:tcBorders>
              <w:top w:val="single" w:sz="4" w:space="0" w:color="auto"/>
              <w:left w:val="nil"/>
              <w:bottom w:val="nil"/>
              <w:right w:val="nil"/>
            </w:tcBorders>
            <w:noWrap/>
            <w:vAlign w:val="bottom"/>
            <w:hideMark/>
          </w:tcPr>
          <w:p w14:paraId="564E5EAD" w14:textId="77777777" w:rsidR="00EE7A22" w:rsidRDefault="00EE7A22">
            <w:pPr>
              <w:jc w:val="right"/>
              <w:rPr>
                <w:color w:val="000000"/>
                <w:szCs w:val="22"/>
              </w:rPr>
            </w:pPr>
            <w:r>
              <w:rPr>
                <w:color w:val="000000"/>
              </w:rPr>
              <w:t>0.49</w:t>
            </w:r>
          </w:p>
        </w:tc>
        <w:tc>
          <w:tcPr>
            <w:tcW w:w="960" w:type="dxa"/>
            <w:tcBorders>
              <w:top w:val="single" w:sz="4" w:space="0" w:color="auto"/>
              <w:left w:val="nil"/>
              <w:bottom w:val="nil"/>
              <w:right w:val="nil"/>
            </w:tcBorders>
            <w:noWrap/>
            <w:vAlign w:val="bottom"/>
            <w:hideMark/>
          </w:tcPr>
          <w:p w14:paraId="1792F468" w14:textId="77777777" w:rsidR="00EE7A22" w:rsidRDefault="00EE7A22">
            <w:pPr>
              <w:jc w:val="right"/>
              <w:rPr>
                <w:color w:val="000000"/>
                <w:szCs w:val="22"/>
              </w:rPr>
            </w:pPr>
            <w:r>
              <w:rPr>
                <w:color w:val="000000"/>
              </w:rPr>
              <w:t>0</w:t>
            </w:r>
          </w:p>
        </w:tc>
        <w:tc>
          <w:tcPr>
            <w:tcW w:w="960" w:type="dxa"/>
            <w:tcBorders>
              <w:top w:val="single" w:sz="4" w:space="0" w:color="auto"/>
              <w:left w:val="nil"/>
              <w:bottom w:val="nil"/>
              <w:right w:val="nil"/>
            </w:tcBorders>
            <w:noWrap/>
            <w:vAlign w:val="bottom"/>
            <w:hideMark/>
          </w:tcPr>
          <w:p w14:paraId="7BB70049" w14:textId="77777777" w:rsidR="00EE7A22" w:rsidRDefault="00EE7A22">
            <w:pPr>
              <w:jc w:val="right"/>
              <w:rPr>
                <w:color w:val="000000"/>
                <w:szCs w:val="22"/>
              </w:rPr>
            </w:pPr>
            <w:r>
              <w:rPr>
                <w:color w:val="000000"/>
              </w:rPr>
              <w:t>0.81</w:t>
            </w:r>
          </w:p>
        </w:tc>
        <w:tc>
          <w:tcPr>
            <w:tcW w:w="2020" w:type="dxa"/>
            <w:tcBorders>
              <w:top w:val="single" w:sz="4" w:space="0" w:color="auto"/>
              <w:left w:val="nil"/>
              <w:bottom w:val="nil"/>
              <w:right w:val="nil"/>
            </w:tcBorders>
            <w:noWrap/>
            <w:vAlign w:val="bottom"/>
            <w:hideMark/>
          </w:tcPr>
          <w:p w14:paraId="3692EDCD" w14:textId="77777777" w:rsidR="00EE7A22" w:rsidRDefault="00EE7A22">
            <w:pPr>
              <w:jc w:val="center"/>
              <w:rPr>
                <w:color w:val="000000"/>
                <w:szCs w:val="22"/>
              </w:rPr>
            </w:pPr>
            <w:r>
              <w:rPr>
                <w:color w:val="000000"/>
              </w:rPr>
              <w:t>4/0</w:t>
            </w:r>
          </w:p>
        </w:tc>
      </w:tr>
      <w:tr w:rsidR="00EE7A22" w14:paraId="6D6D1279" w14:textId="77777777" w:rsidTr="00EE7A22">
        <w:trPr>
          <w:trHeight w:val="300"/>
        </w:trPr>
        <w:tc>
          <w:tcPr>
            <w:tcW w:w="2300" w:type="dxa"/>
            <w:noWrap/>
            <w:vAlign w:val="bottom"/>
            <w:hideMark/>
          </w:tcPr>
          <w:p w14:paraId="15390165" w14:textId="77777777" w:rsidR="00EE7A22" w:rsidRDefault="00EE7A22">
            <w:pPr>
              <w:rPr>
                <w:b/>
                <w:bCs/>
                <w:color w:val="000000"/>
                <w:szCs w:val="22"/>
              </w:rPr>
            </w:pPr>
            <w:r>
              <w:rPr>
                <w:b/>
                <w:bCs/>
                <w:color w:val="000000"/>
              </w:rPr>
              <w:t>Al</w:t>
            </w:r>
          </w:p>
        </w:tc>
        <w:tc>
          <w:tcPr>
            <w:tcW w:w="720" w:type="dxa"/>
            <w:noWrap/>
            <w:vAlign w:val="bottom"/>
            <w:hideMark/>
          </w:tcPr>
          <w:p w14:paraId="46F73F4E" w14:textId="77777777" w:rsidR="00EE7A22" w:rsidRDefault="00EE7A22">
            <w:pPr>
              <w:rPr>
                <w:color w:val="000000"/>
                <w:szCs w:val="22"/>
              </w:rPr>
            </w:pPr>
            <w:r>
              <w:rPr>
                <w:color w:val="000000"/>
              </w:rPr>
              <w:t>ug/g</w:t>
            </w:r>
          </w:p>
        </w:tc>
        <w:tc>
          <w:tcPr>
            <w:tcW w:w="960" w:type="dxa"/>
            <w:noWrap/>
            <w:vAlign w:val="bottom"/>
            <w:hideMark/>
          </w:tcPr>
          <w:p w14:paraId="16447558" w14:textId="77777777" w:rsidR="00EE7A22" w:rsidRDefault="00EE7A22">
            <w:pPr>
              <w:jc w:val="right"/>
              <w:rPr>
                <w:color w:val="000000"/>
                <w:szCs w:val="22"/>
              </w:rPr>
            </w:pPr>
            <w:r>
              <w:rPr>
                <w:color w:val="000000"/>
              </w:rPr>
              <w:t>475</w:t>
            </w:r>
          </w:p>
        </w:tc>
        <w:tc>
          <w:tcPr>
            <w:tcW w:w="960" w:type="dxa"/>
            <w:noWrap/>
            <w:vAlign w:val="bottom"/>
            <w:hideMark/>
          </w:tcPr>
          <w:p w14:paraId="5B567AEC" w14:textId="77777777" w:rsidR="00EE7A22" w:rsidRDefault="00EE7A22">
            <w:pPr>
              <w:jc w:val="right"/>
              <w:rPr>
                <w:color w:val="000000"/>
                <w:szCs w:val="22"/>
              </w:rPr>
            </w:pPr>
            <w:r>
              <w:rPr>
                <w:color w:val="000000"/>
              </w:rPr>
              <w:t>72400</w:t>
            </w:r>
          </w:p>
        </w:tc>
        <w:tc>
          <w:tcPr>
            <w:tcW w:w="960" w:type="dxa"/>
            <w:noWrap/>
            <w:vAlign w:val="bottom"/>
            <w:hideMark/>
          </w:tcPr>
          <w:p w14:paraId="1FB6944A" w14:textId="77777777" w:rsidR="00EE7A22" w:rsidRDefault="00EE7A22">
            <w:pPr>
              <w:jc w:val="right"/>
              <w:rPr>
                <w:color w:val="000000"/>
                <w:szCs w:val="22"/>
              </w:rPr>
            </w:pPr>
            <w:r>
              <w:rPr>
                <w:color w:val="000000"/>
              </w:rPr>
              <w:t>25682</w:t>
            </w:r>
          </w:p>
        </w:tc>
        <w:tc>
          <w:tcPr>
            <w:tcW w:w="960" w:type="dxa"/>
            <w:noWrap/>
            <w:vAlign w:val="bottom"/>
            <w:hideMark/>
          </w:tcPr>
          <w:p w14:paraId="3A63AB95" w14:textId="77777777" w:rsidR="00EE7A22" w:rsidRDefault="00EE7A22">
            <w:pPr>
              <w:jc w:val="right"/>
              <w:rPr>
                <w:color w:val="000000"/>
                <w:szCs w:val="22"/>
              </w:rPr>
            </w:pPr>
            <w:r>
              <w:rPr>
                <w:color w:val="000000"/>
              </w:rPr>
              <w:t>8250</w:t>
            </w:r>
          </w:p>
        </w:tc>
        <w:tc>
          <w:tcPr>
            <w:tcW w:w="960" w:type="dxa"/>
            <w:noWrap/>
            <w:vAlign w:val="bottom"/>
            <w:hideMark/>
          </w:tcPr>
          <w:p w14:paraId="1CBA3EA9" w14:textId="77777777" w:rsidR="00EE7A22" w:rsidRDefault="00EE7A22">
            <w:pPr>
              <w:jc w:val="right"/>
              <w:rPr>
                <w:color w:val="000000"/>
                <w:szCs w:val="22"/>
              </w:rPr>
            </w:pPr>
            <w:r>
              <w:rPr>
                <w:color w:val="000000"/>
              </w:rPr>
              <w:t>28817</w:t>
            </w:r>
          </w:p>
        </w:tc>
        <w:tc>
          <w:tcPr>
            <w:tcW w:w="2020" w:type="dxa"/>
            <w:noWrap/>
            <w:vAlign w:val="bottom"/>
            <w:hideMark/>
          </w:tcPr>
          <w:p w14:paraId="30029078" w14:textId="77777777" w:rsidR="00EE7A22" w:rsidRDefault="00EE7A22">
            <w:pPr>
              <w:jc w:val="center"/>
              <w:rPr>
                <w:color w:val="000000"/>
                <w:szCs w:val="22"/>
              </w:rPr>
            </w:pPr>
            <w:r>
              <w:rPr>
                <w:color w:val="000000"/>
              </w:rPr>
              <w:t>NA</w:t>
            </w:r>
          </w:p>
        </w:tc>
      </w:tr>
      <w:tr w:rsidR="00EE7A22" w14:paraId="2B7F1C85" w14:textId="77777777" w:rsidTr="00EE7A22">
        <w:trPr>
          <w:trHeight w:val="300"/>
        </w:trPr>
        <w:tc>
          <w:tcPr>
            <w:tcW w:w="2300" w:type="dxa"/>
            <w:noWrap/>
            <w:vAlign w:val="bottom"/>
            <w:hideMark/>
          </w:tcPr>
          <w:p w14:paraId="0C6AA5B8" w14:textId="77777777" w:rsidR="00EE7A22" w:rsidRDefault="00EE7A22">
            <w:pPr>
              <w:rPr>
                <w:b/>
                <w:bCs/>
                <w:color w:val="000000"/>
                <w:szCs w:val="22"/>
              </w:rPr>
            </w:pPr>
            <w:r>
              <w:rPr>
                <w:b/>
                <w:bCs/>
                <w:color w:val="000000"/>
              </w:rPr>
              <w:t>As</w:t>
            </w:r>
          </w:p>
        </w:tc>
        <w:tc>
          <w:tcPr>
            <w:tcW w:w="720" w:type="dxa"/>
            <w:noWrap/>
            <w:vAlign w:val="bottom"/>
            <w:hideMark/>
          </w:tcPr>
          <w:p w14:paraId="72643DC3" w14:textId="77777777" w:rsidR="00EE7A22" w:rsidRDefault="00EE7A22">
            <w:pPr>
              <w:rPr>
                <w:color w:val="000000"/>
                <w:szCs w:val="22"/>
              </w:rPr>
            </w:pPr>
            <w:r>
              <w:rPr>
                <w:color w:val="000000"/>
              </w:rPr>
              <w:t>ug/g</w:t>
            </w:r>
          </w:p>
        </w:tc>
        <w:tc>
          <w:tcPr>
            <w:tcW w:w="960" w:type="dxa"/>
            <w:noWrap/>
            <w:vAlign w:val="bottom"/>
            <w:hideMark/>
          </w:tcPr>
          <w:p w14:paraId="0AA24B58" w14:textId="77777777" w:rsidR="00EE7A22" w:rsidRDefault="00EE7A22">
            <w:pPr>
              <w:jc w:val="right"/>
              <w:rPr>
                <w:color w:val="000000"/>
                <w:szCs w:val="22"/>
              </w:rPr>
            </w:pPr>
            <w:r>
              <w:rPr>
                <w:color w:val="000000"/>
              </w:rPr>
              <w:t>1.19</w:t>
            </w:r>
          </w:p>
        </w:tc>
        <w:tc>
          <w:tcPr>
            <w:tcW w:w="960" w:type="dxa"/>
            <w:noWrap/>
            <w:vAlign w:val="bottom"/>
            <w:hideMark/>
          </w:tcPr>
          <w:p w14:paraId="0F3118DB" w14:textId="77777777" w:rsidR="00EE7A22" w:rsidRDefault="00EE7A22">
            <w:pPr>
              <w:jc w:val="right"/>
              <w:rPr>
                <w:color w:val="000000"/>
                <w:szCs w:val="22"/>
              </w:rPr>
            </w:pPr>
            <w:r>
              <w:rPr>
                <w:color w:val="000000"/>
              </w:rPr>
              <w:t>11.5</w:t>
            </w:r>
          </w:p>
        </w:tc>
        <w:tc>
          <w:tcPr>
            <w:tcW w:w="960" w:type="dxa"/>
            <w:noWrap/>
            <w:vAlign w:val="bottom"/>
            <w:hideMark/>
          </w:tcPr>
          <w:p w14:paraId="699351A3" w14:textId="77777777" w:rsidR="00EE7A22" w:rsidRDefault="00EE7A22">
            <w:pPr>
              <w:jc w:val="right"/>
              <w:rPr>
                <w:color w:val="000000"/>
                <w:szCs w:val="22"/>
              </w:rPr>
            </w:pPr>
            <w:r>
              <w:rPr>
                <w:color w:val="000000"/>
              </w:rPr>
              <w:t>4.44</w:t>
            </w:r>
          </w:p>
        </w:tc>
        <w:tc>
          <w:tcPr>
            <w:tcW w:w="960" w:type="dxa"/>
            <w:noWrap/>
            <w:vAlign w:val="bottom"/>
            <w:hideMark/>
          </w:tcPr>
          <w:p w14:paraId="53AFD060" w14:textId="77777777" w:rsidR="00EE7A22" w:rsidRDefault="00EE7A22">
            <w:pPr>
              <w:jc w:val="right"/>
              <w:rPr>
                <w:color w:val="000000"/>
                <w:szCs w:val="22"/>
              </w:rPr>
            </w:pPr>
            <w:r>
              <w:rPr>
                <w:color w:val="000000"/>
              </w:rPr>
              <w:t>3.91</w:t>
            </w:r>
          </w:p>
        </w:tc>
        <w:tc>
          <w:tcPr>
            <w:tcW w:w="960" w:type="dxa"/>
            <w:noWrap/>
            <w:vAlign w:val="bottom"/>
            <w:hideMark/>
          </w:tcPr>
          <w:p w14:paraId="1AD9DDE0" w14:textId="77777777" w:rsidR="00EE7A22" w:rsidRDefault="00EE7A22">
            <w:pPr>
              <w:jc w:val="right"/>
              <w:rPr>
                <w:color w:val="000000"/>
                <w:szCs w:val="22"/>
              </w:rPr>
            </w:pPr>
            <w:r>
              <w:rPr>
                <w:color w:val="000000"/>
              </w:rPr>
              <w:t>2.90</w:t>
            </w:r>
          </w:p>
        </w:tc>
        <w:tc>
          <w:tcPr>
            <w:tcW w:w="2020" w:type="dxa"/>
            <w:noWrap/>
            <w:vAlign w:val="bottom"/>
            <w:hideMark/>
          </w:tcPr>
          <w:p w14:paraId="33219C8A" w14:textId="77777777" w:rsidR="00EE7A22" w:rsidRDefault="00EE7A22">
            <w:pPr>
              <w:jc w:val="center"/>
              <w:rPr>
                <w:color w:val="000000"/>
                <w:szCs w:val="22"/>
              </w:rPr>
            </w:pPr>
            <w:r>
              <w:rPr>
                <w:color w:val="000000"/>
              </w:rPr>
              <w:t>3/0</w:t>
            </w:r>
          </w:p>
        </w:tc>
      </w:tr>
      <w:tr w:rsidR="00EE7A22" w14:paraId="41CC8C74" w14:textId="77777777" w:rsidTr="00EE7A22">
        <w:trPr>
          <w:trHeight w:val="300"/>
        </w:trPr>
        <w:tc>
          <w:tcPr>
            <w:tcW w:w="2300" w:type="dxa"/>
            <w:noWrap/>
            <w:vAlign w:val="bottom"/>
            <w:hideMark/>
          </w:tcPr>
          <w:p w14:paraId="4675F19C" w14:textId="77777777" w:rsidR="00EE7A22" w:rsidRDefault="00EE7A22">
            <w:pPr>
              <w:rPr>
                <w:b/>
                <w:bCs/>
                <w:color w:val="000000"/>
                <w:szCs w:val="22"/>
              </w:rPr>
            </w:pPr>
            <w:r>
              <w:rPr>
                <w:b/>
                <w:bCs/>
                <w:color w:val="000000"/>
              </w:rPr>
              <w:t>Cd</w:t>
            </w:r>
          </w:p>
        </w:tc>
        <w:tc>
          <w:tcPr>
            <w:tcW w:w="720" w:type="dxa"/>
            <w:noWrap/>
            <w:vAlign w:val="bottom"/>
            <w:hideMark/>
          </w:tcPr>
          <w:p w14:paraId="35C2B89A" w14:textId="77777777" w:rsidR="00EE7A22" w:rsidRDefault="00EE7A22">
            <w:pPr>
              <w:rPr>
                <w:color w:val="000000"/>
                <w:szCs w:val="22"/>
              </w:rPr>
            </w:pPr>
            <w:r>
              <w:rPr>
                <w:color w:val="000000"/>
              </w:rPr>
              <w:t>ug/g</w:t>
            </w:r>
          </w:p>
        </w:tc>
        <w:tc>
          <w:tcPr>
            <w:tcW w:w="960" w:type="dxa"/>
            <w:noWrap/>
            <w:vAlign w:val="bottom"/>
            <w:hideMark/>
          </w:tcPr>
          <w:p w14:paraId="0A30B800" w14:textId="77777777" w:rsidR="00EE7A22" w:rsidRDefault="00EE7A22">
            <w:pPr>
              <w:jc w:val="right"/>
              <w:rPr>
                <w:color w:val="000000"/>
                <w:szCs w:val="22"/>
              </w:rPr>
            </w:pPr>
            <w:r>
              <w:rPr>
                <w:color w:val="000000"/>
              </w:rPr>
              <w:t>0</w:t>
            </w:r>
          </w:p>
        </w:tc>
        <w:tc>
          <w:tcPr>
            <w:tcW w:w="960" w:type="dxa"/>
            <w:noWrap/>
            <w:vAlign w:val="bottom"/>
            <w:hideMark/>
          </w:tcPr>
          <w:p w14:paraId="0A0F997E" w14:textId="77777777" w:rsidR="00EE7A22" w:rsidRDefault="00EE7A22">
            <w:pPr>
              <w:jc w:val="right"/>
              <w:rPr>
                <w:color w:val="000000"/>
                <w:szCs w:val="22"/>
              </w:rPr>
            </w:pPr>
            <w:r>
              <w:rPr>
                <w:color w:val="000000"/>
              </w:rPr>
              <w:t>0.31</w:t>
            </w:r>
          </w:p>
        </w:tc>
        <w:tc>
          <w:tcPr>
            <w:tcW w:w="960" w:type="dxa"/>
            <w:noWrap/>
            <w:vAlign w:val="bottom"/>
            <w:hideMark/>
          </w:tcPr>
          <w:p w14:paraId="138020D0" w14:textId="77777777" w:rsidR="00EE7A22" w:rsidRDefault="00EE7A22">
            <w:pPr>
              <w:jc w:val="right"/>
              <w:rPr>
                <w:color w:val="000000"/>
                <w:szCs w:val="22"/>
              </w:rPr>
            </w:pPr>
            <w:r>
              <w:rPr>
                <w:color w:val="000000"/>
              </w:rPr>
              <w:t>0.10</w:t>
            </w:r>
          </w:p>
        </w:tc>
        <w:tc>
          <w:tcPr>
            <w:tcW w:w="960" w:type="dxa"/>
            <w:noWrap/>
            <w:vAlign w:val="bottom"/>
            <w:hideMark/>
          </w:tcPr>
          <w:p w14:paraId="35777B38" w14:textId="77777777" w:rsidR="00EE7A22" w:rsidRDefault="00EE7A22">
            <w:pPr>
              <w:jc w:val="right"/>
              <w:rPr>
                <w:color w:val="000000"/>
                <w:szCs w:val="22"/>
              </w:rPr>
            </w:pPr>
            <w:r>
              <w:rPr>
                <w:color w:val="000000"/>
              </w:rPr>
              <w:t>0.07</w:t>
            </w:r>
          </w:p>
        </w:tc>
        <w:tc>
          <w:tcPr>
            <w:tcW w:w="960" w:type="dxa"/>
            <w:noWrap/>
            <w:vAlign w:val="bottom"/>
            <w:hideMark/>
          </w:tcPr>
          <w:p w14:paraId="43BEDAE6" w14:textId="77777777" w:rsidR="00EE7A22" w:rsidRDefault="00EE7A22">
            <w:pPr>
              <w:jc w:val="right"/>
              <w:rPr>
                <w:color w:val="000000"/>
                <w:szCs w:val="22"/>
              </w:rPr>
            </w:pPr>
            <w:r>
              <w:rPr>
                <w:color w:val="000000"/>
              </w:rPr>
              <w:t>0.09</w:t>
            </w:r>
          </w:p>
        </w:tc>
        <w:tc>
          <w:tcPr>
            <w:tcW w:w="2020" w:type="dxa"/>
            <w:noWrap/>
            <w:vAlign w:val="bottom"/>
            <w:hideMark/>
          </w:tcPr>
          <w:p w14:paraId="0BE0954E" w14:textId="77777777" w:rsidR="00EE7A22" w:rsidRDefault="00EE7A22">
            <w:pPr>
              <w:jc w:val="center"/>
              <w:rPr>
                <w:color w:val="000000"/>
                <w:szCs w:val="22"/>
              </w:rPr>
            </w:pPr>
            <w:r>
              <w:rPr>
                <w:color w:val="000000"/>
              </w:rPr>
              <w:t>0/0</w:t>
            </w:r>
          </w:p>
        </w:tc>
      </w:tr>
      <w:tr w:rsidR="00EE7A22" w14:paraId="2EFAFE40" w14:textId="77777777" w:rsidTr="00EE7A22">
        <w:trPr>
          <w:trHeight w:val="300"/>
        </w:trPr>
        <w:tc>
          <w:tcPr>
            <w:tcW w:w="2300" w:type="dxa"/>
            <w:noWrap/>
            <w:vAlign w:val="bottom"/>
            <w:hideMark/>
          </w:tcPr>
          <w:p w14:paraId="5F35240B" w14:textId="77777777" w:rsidR="00EE7A22" w:rsidRDefault="00EE7A22">
            <w:pPr>
              <w:rPr>
                <w:b/>
                <w:bCs/>
                <w:color w:val="000000"/>
                <w:szCs w:val="22"/>
              </w:rPr>
            </w:pPr>
            <w:r>
              <w:rPr>
                <w:b/>
                <w:bCs/>
                <w:color w:val="000000"/>
              </w:rPr>
              <w:t>Cr</w:t>
            </w:r>
          </w:p>
        </w:tc>
        <w:tc>
          <w:tcPr>
            <w:tcW w:w="720" w:type="dxa"/>
            <w:noWrap/>
            <w:vAlign w:val="bottom"/>
            <w:hideMark/>
          </w:tcPr>
          <w:p w14:paraId="14B49509" w14:textId="77777777" w:rsidR="00EE7A22" w:rsidRDefault="00EE7A22">
            <w:pPr>
              <w:rPr>
                <w:color w:val="000000"/>
                <w:szCs w:val="22"/>
              </w:rPr>
            </w:pPr>
            <w:r>
              <w:rPr>
                <w:color w:val="000000"/>
              </w:rPr>
              <w:t>ug/g</w:t>
            </w:r>
          </w:p>
        </w:tc>
        <w:tc>
          <w:tcPr>
            <w:tcW w:w="960" w:type="dxa"/>
            <w:noWrap/>
            <w:vAlign w:val="bottom"/>
            <w:hideMark/>
          </w:tcPr>
          <w:p w14:paraId="6EC64858" w14:textId="77777777" w:rsidR="00EE7A22" w:rsidRDefault="00EE7A22">
            <w:pPr>
              <w:jc w:val="right"/>
              <w:rPr>
                <w:color w:val="000000"/>
                <w:szCs w:val="22"/>
              </w:rPr>
            </w:pPr>
            <w:r>
              <w:rPr>
                <w:color w:val="000000"/>
              </w:rPr>
              <w:t>7.13</w:t>
            </w:r>
          </w:p>
        </w:tc>
        <w:tc>
          <w:tcPr>
            <w:tcW w:w="960" w:type="dxa"/>
            <w:noWrap/>
            <w:vAlign w:val="bottom"/>
            <w:hideMark/>
          </w:tcPr>
          <w:p w14:paraId="47D23C26" w14:textId="77777777" w:rsidR="00EE7A22" w:rsidRDefault="00EE7A22">
            <w:pPr>
              <w:jc w:val="right"/>
              <w:rPr>
                <w:color w:val="000000"/>
                <w:szCs w:val="22"/>
              </w:rPr>
            </w:pPr>
            <w:r>
              <w:rPr>
                <w:color w:val="000000"/>
              </w:rPr>
              <w:t>191</w:t>
            </w:r>
          </w:p>
        </w:tc>
        <w:tc>
          <w:tcPr>
            <w:tcW w:w="960" w:type="dxa"/>
            <w:noWrap/>
            <w:vAlign w:val="bottom"/>
            <w:hideMark/>
          </w:tcPr>
          <w:p w14:paraId="675A5219" w14:textId="77777777" w:rsidR="00EE7A22" w:rsidRDefault="00EE7A22">
            <w:pPr>
              <w:jc w:val="right"/>
              <w:rPr>
                <w:color w:val="000000"/>
                <w:szCs w:val="22"/>
              </w:rPr>
            </w:pPr>
            <w:r>
              <w:rPr>
                <w:color w:val="000000"/>
              </w:rPr>
              <w:t>39.47</w:t>
            </w:r>
          </w:p>
        </w:tc>
        <w:tc>
          <w:tcPr>
            <w:tcW w:w="960" w:type="dxa"/>
            <w:noWrap/>
            <w:vAlign w:val="bottom"/>
            <w:hideMark/>
          </w:tcPr>
          <w:p w14:paraId="0F0C7030" w14:textId="77777777" w:rsidR="00EE7A22" w:rsidRDefault="00EE7A22">
            <w:pPr>
              <w:jc w:val="right"/>
              <w:rPr>
                <w:color w:val="000000"/>
                <w:szCs w:val="22"/>
              </w:rPr>
            </w:pPr>
            <w:r>
              <w:rPr>
                <w:color w:val="000000"/>
              </w:rPr>
              <w:t>25.7</w:t>
            </w:r>
          </w:p>
        </w:tc>
        <w:tc>
          <w:tcPr>
            <w:tcW w:w="960" w:type="dxa"/>
            <w:noWrap/>
            <w:vAlign w:val="bottom"/>
            <w:hideMark/>
          </w:tcPr>
          <w:p w14:paraId="6B389283" w14:textId="77777777" w:rsidR="00EE7A22" w:rsidRDefault="00EE7A22">
            <w:pPr>
              <w:jc w:val="right"/>
              <w:rPr>
                <w:color w:val="000000"/>
                <w:szCs w:val="22"/>
              </w:rPr>
            </w:pPr>
            <w:r>
              <w:rPr>
                <w:color w:val="000000"/>
              </w:rPr>
              <w:t>46.42</w:t>
            </w:r>
          </w:p>
        </w:tc>
        <w:tc>
          <w:tcPr>
            <w:tcW w:w="2020" w:type="dxa"/>
            <w:noWrap/>
            <w:vAlign w:val="bottom"/>
            <w:hideMark/>
          </w:tcPr>
          <w:p w14:paraId="7459AAD1" w14:textId="77777777" w:rsidR="00EE7A22" w:rsidRDefault="00EE7A22">
            <w:pPr>
              <w:jc w:val="center"/>
              <w:rPr>
                <w:color w:val="000000"/>
                <w:szCs w:val="22"/>
              </w:rPr>
            </w:pPr>
            <w:r>
              <w:rPr>
                <w:color w:val="000000"/>
              </w:rPr>
              <w:t>1/0</w:t>
            </w:r>
          </w:p>
        </w:tc>
      </w:tr>
      <w:tr w:rsidR="00EE7A22" w14:paraId="720D2F0E" w14:textId="77777777" w:rsidTr="00EE7A22">
        <w:trPr>
          <w:trHeight w:val="300"/>
        </w:trPr>
        <w:tc>
          <w:tcPr>
            <w:tcW w:w="2300" w:type="dxa"/>
            <w:noWrap/>
            <w:vAlign w:val="bottom"/>
            <w:hideMark/>
          </w:tcPr>
          <w:p w14:paraId="6DF8AD7F" w14:textId="77777777" w:rsidR="00EE7A22" w:rsidRDefault="00EE7A22">
            <w:pPr>
              <w:rPr>
                <w:b/>
                <w:bCs/>
                <w:color w:val="000000"/>
                <w:szCs w:val="22"/>
              </w:rPr>
            </w:pPr>
            <w:r>
              <w:rPr>
                <w:b/>
                <w:bCs/>
                <w:color w:val="000000"/>
              </w:rPr>
              <w:t>Cu</w:t>
            </w:r>
          </w:p>
        </w:tc>
        <w:tc>
          <w:tcPr>
            <w:tcW w:w="720" w:type="dxa"/>
            <w:noWrap/>
            <w:vAlign w:val="bottom"/>
            <w:hideMark/>
          </w:tcPr>
          <w:p w14:paraId="7824CF94" w14:textId="77777777" w:rsidR="00EE7A22" w:rsidRDefault="00EE7A22">
            <w:pPr>
              <w:rPr>
                <w:color w:val="000000"/>
                <w:szCs w:val="22"/>
              </w:rPr>
            </w:pPr>
            <w:r>
              <w:rPr>
                <w:color w:val="000000"/>
              </w:rPr>
              <w:t>ug/g</w:t>
            </w:r>
          </w:p>
        </w:tc>
        <w:tc>
          <w:tcPr>
            <w:tcW w:w="960" w:type="dxa"/>
            <w:noWrap/>
            <w:vAlign w:val="bottom"/>
            <w:hideMark/>
          </w:tcPr>
          <w:p w14:paraId="373C5714" w14:textId="77777777" w:rsidR="00EE7A22" w:rsidRDefault="00EE7A22">
            <w:pPr>
              <w:jc w:val="right"/>
              <w:rPr>
                <w:color w:val="000000"/>
                <w:szCs w:val="22"/>
              </w:rPr>
            </w:pPr>
            <w:r>
              <w:rPr>
                <w:color w:val="000000"/>
              </w:rPr>
              <w:t>0</w:t>
            </w:r>
          </w:p>
        </w:tc>
        <w:tc>
          <w:tcPr>
            <w:tcW w:w="960" w:type="dxa"/>
            <w:noWrap/>
            <w:vAlign w:val="bottom"/>
            <w:hideMark/>
          </w:tcPr>
          <w:p w14:paraId="20E56CEA" w14:textId="77777777" w:rsidR="00EE7A22" w:rsidRDefault="00EE7A22">
            <w:pPr>
              <w:jc w:val="right"/>
              <w:rPr>
                <w:color w:val="000000"/>
                <w:szCs w:val="22"/>
              </w:rPr>
            </w:pPr>
            <w:r>
              <w:rPr>
                <w:color w:val="000000"/>
              </w:rPr>
              <w:t>37.7</w:t>
            </w:r>
          </w:p>
        </w:tc>
        <w:tc>
          <w:tcPr>
            <w:tcW w:w="960" w:type="dxa"/>
            <w:noWrap/>
            <w:vAlign w:val="bottom"/>
            <w:hideMark/>
          </w:tcPr>
          <w:p w14:paraId="1C900DE6" w14:textId="77777777" w:rsidR="00EE7A22" w:rsidRDefault="00EE7A22">
            <w:pPr>
              <w:jc w:val="right"/>
              <w:rPr>
                <w:color w:val="000000"/>
                <w:szCs w:val="22"/>
              </w:rPr>
            </w:pPr>
            <w:r>
              <w:rPr>
                <w:color w:val="000000"/>
              </w:rPr>
              <w:t>8.53</w:t>
            </w:r>
          </w:p>
        </w:tc>
        <w:tc>
          <w:tcPr>
            <w:tcW w:w="960" w:type="dxa"/>
            <w:noWrap/>
            <w:vAlign w:val="bottom"/>
            <w:hideMark/>
          </w:tcPr>
          <w:p w14:paraId="5D71EF91" w14:textId="77777777" w:rsidR="00EE7A22" w:rsidRDefault="00EE7A22">
            <w:pPr>
              <w:jc w:val="right"/>
              <w:rPr>
                <w:color w:val="000000"/>
                <w:szCs w:val="22"/>
              </w:rPr>
            </w:pPr>
            <w:r>
              <w:rPr>
                <w:color w:val="000000"/>
              </w:rPr>
              <w:t>5.74</w:t>
            </w:r>
          </w:p>
        </w:tc>
        <w:tc>
          <w:tcPr>
            <w:tcW w:w="960" w:type="dxa"/>
            <w:noWrap/>
            <w:vAlign w:val="bottom"/>
            <w:hideMark/>
          </w:tcPr>
          <w:p w14:paraId="770084A9" w14:textId="77777777" w:rsidR="00EE7A22" w:rsidRDefault="00EE7A22">
            <w:pPr>
              <w:jc w:val="right"/>
              <w:rPr>
                <w:color w:val="000000"/>
                <w:szCs w:val="22"/>
              </w:rPr>
            </w:pPr>
            <w:r>
              <w:rPr>
                <w:color w:val="000000"/>
              </w:rPr>
              <w:t>9.67</w:t>
            </w:r>
          </w:p>
        </w:tc>
        <w:tc>
          <w:tcPr>
            <w:tcW w:w="2020" w:type="dxa"/>
            <w:noWrap/>
            <w:vAlign w:val="bottom"/>
            <w:hideMark/>
          </w:tcPr>
          <w:p w14:paraId="69EE3251" w14:textId="77777777" w:rsidR="00EE7A22" w:rsidRDefault="00EE7A22">
            <w:pPr>
              <w:jc w:val="center"/>
              <w:rPr>
                <w:color w:val="000000"/>
                <w:szCs w:val="22"/>
              </w:rPr>
            </w:pPr>
            <w:r>
              <w:rPr>
                <w:color w:val="000000"/>
              </w:rPr>
              <w:t>1/0</w:t>
            </w:r>
          </w:p>
        </w:tc>
      </w:tr>
      <w:tr w:rsidR="00EE7A22" w14:paraId="4C157754" w14:textId="77777777" w:rsidTr="00EE7A22">
        <w:trPr>
          <w:trHeight w:val="300"/>
        </w:trPr>
        <w:tc>
          <w:tcPr>
            <w:tcW w:w="2300" w:type="dxa"/>
            <w:noWrap/>
            <w:vAlign w:val="bottom"/>
            <w:hideMark/>
          </w:tcPr>
          <w:p w14:paraId="7ED31FEC" w14:textId="77777777" w:rsidR="00EE7A22" w:rsidRDefault="00EE7A22">
            <w:pPr>
              <w:rPr>
                <w:b/>
                <w:bCs/>
                <w:color w:val="000000"/>
                <w:szCs w:val="22"/>
              </w:rPr>
            </w:pPr>
            <w:r>
              <w:rPr>
                <w:b/>
                <w:bCs/>
                <w:color w:val="000000"/>
              </w:rPr>
              <w:t>Fe</w:t>
            </w:r>
          </w:p>
        </w:tc>
        <w:tc>
          <w:tcPr>
            <w:tcW w:w="720" w:type="dxa"/>
            <w:noWrap/>
            <w:vAlign w:val="bottom"/>
            <w:hideMark/>
          </w:tcPr>
          <w:p w14:paraId="047C9A0C" w14:textId="77777777" w:rsidR="00EE7A22" w:rsidRDefault="00EE7A22">
            <w:pPr>
              <w:rPr>
                <w:color w:val="000000"/>
                <w:szCs w:val="22"/>
              </w:rPr>
            </w:pPr>
            <w:r>
              <w:rPr>
                <w:color w:val="000000"/>
              </w:rPr>
              <w:t>ug/g</w:t>
            </w:r>
          </w:p>
        </w:tc>
        <w:tc>
          <w:tcPr>
            <w:tcW w:w="960" w:type="dxa"/>
            <w:noWrap/>
            <w:vAlign w:val="bottom"/>
            <w:hideMark/>
          </w:tcPr>
          <w:p w14:paraId="3B2E74D5" w14:textId="77777777" w:rsidR="00EE7A22" w:rsidRDefault="00EE7A22">
            <w:pPr>
              <w:jc w:val="right"/>
              <w:rPr>
                <w:color w:val="000000"/>
                <w:szCs w:val="22"/>
              </w:rPr>
            </w:pPr>
            <w:r>
              <w:rPr>
                <w:color w:val="000000"/>
              </w:rPr>
              <w:t>712</w:t>
            </w:r>
          </w:p>
        </w:tc>
        <w:tc>
          <w:tcPr>
            <w:tcW w:w="960" w:type="dxa"/>
            <w:noWrap/>
            <w:vAlign w:val="bottom"/>
            <w:hideMark/>
          </w:tcPr>
          <w:p w14:paraId="0044EB3F" w14:textId="77777777" w:rsidR="00EE7A22" w:rsidRDefault="00EE7A22">
            <w:pPr>
              <w:jc w:val="right"/>
              <w:rPr>
                <w:color w:val="000000"/>
                <w:szCs w:val="22"/>
              </w:rPr>
            </w:pPr>
            <w:r>
              <w:rPr>
                <w:color w:val="000000"/>
              </w:rPr>
              <w:t>103000</w:t>
            </w:r>
          </w:p>
        </w:tc>
        <w:tc>
          <w:tcPr>
            <w:tcW w:w="960" w:type="dxa"/>
            <w:noWrap/>
            <w:vAlign w:val="bottom"/>
            <w:hideMark/>
          </w:tcPr>
          <w:p w14:paraId="6F017785" w14:textId="77777777" w:rsidR="00EE7A22" w:rsidRDefault="00EE7A22">
            <w:pPr>
              <w:jc w:val="right"/>
              <w:rPr>
                <w:color w:val="000000"/>
                <w:szCs w:val="22"/>
              </w:rPr>
            </w:pPr>
            <w:r>
              <w:rPr>
                <w:color w:val="000000"/>
              </w:rPr>
              <w:t>28484</w:t>
            </w:r>
          </w:p>
        </w:tc>
        <w:tc>
          <w:tcPr>
            <w:tcW w:w="960" w:type="dxa"/>
            <w:noWrap/>
            <w:vAlign w:val="bottom"/>
            <w:hideMark/>
          </w:tcPr>
          <w:p w14:paraId="26532CE5" w14:textId="77777777" w:rsidR="00EE7A22" w:rsidRDefault="00EE7A22">
            <w:pPr>
              <w:jc w:val="right"/>
              <w:rPr>
                <w:color w:val="000000"/>
                <w:szCs w:val="22"/>
              </w:rPr>
            </w:pPr>
            <w:r>
              <w:rPr>
                <w:color w:val="000000"/>
              </w:rPr>
              <w:t>18300</w:t>
            </w:r>
          </w:p>
        </w:tc>
        <w:tc>
          <w:tcPr>
            <w:tcW w:w="960" w:type="dxa"/>
            <w:noWrap/>
            <w:vAlign w:val="bottom"/>
            <w:hideMark/>
          </w:tcPr>
          <w:p w14:paraId="5FEE0D8E" w14:textId="77777777" w:rsidR="00EE7A22" w:rsidRDefault="00EE7A22">
            <w:pPr>
              <w:jc w:val="right"/>
              <w:rPr>
                <w:color w:val="000000"/>
                <w:szCs w:val="22"/>
              </w:rPr>
            </w:pPr>
            <w:r>
              <w:rPr>
                <w:color w:val="000000"/>
              </w:rPr>
              <w:t>29827</w:t>
            </w:r>
          </w:p>
        </w:tc>
        <w:tc>
          <w:tcPr>
            <w:tcW w:w="2020" w:type="dxa"/>
            <w:noWrap/>
            <w:vAlign w:val="bottom"/>
            <w:hideMark/>
          </w:tcPr>
          <w:p w14:paraId="4A8ADB8C" w14:textId="77777777" w:rsidR="00EE7A22" w:rsidRDefault="00EE7A22">
            <w:pPr>
              <w:jc w:val="center"/>
              <w:rPr>
                <w:color w:val="000000"/>
                <w:szCs w:val="22"/>
              </w:rPr>
            </w:pPr>
            <w:r>
              <w:rPr>
                <w:color w:val="000000"/>
              </w:rPr>
              <w:t>NA</w:t>
            </w:r>
          </w:p>
        </w:tc>
      </w:tr>
      <w:tr w:rsidR="00EE7A22" w14:paraId="2CFCFE88" w14:textId="77777777" w:rsidTr="00EE7A22">
        <w:trPr>
          <w:trHeight w:val="300"/>
        </w:trPr>
        <w:tc>
          <w:tcPr>
            <w:tcW w:w="2300" w:type="dxa"/>
            <w:noWrap/>
            <w:vAlign w:val="bottom"/>
            <w:hideMark/>
          </w:tcPr>
          <w:p w14:paraId="6E8FB9D0" w14:textId="77777777" w:rsidR="00EE7A22" w:rsidRDefault="00EE7A22">
            <w:pPr>
              <w:rPr>
                <w:b/>
                <w:bCs/>
                <w:color w:val="000000"/>
                <w:szCs w:val="22"/>
              </w:rPr>
            </w:pPr>
            <w:r>
              <w:rPr>
                <w:b/>
                <w:bCs/>
                <w:color w:val="000000"/>
              </w:rPr>
              <w:t>Hg</w:t>
            </w:r>
          </w:p>
        </w:tc>
        <w:tc>
          <w:tcPr>
            <w:tcW w:w="720" w:type="dxa"/>
            <w:noWrap/>
            <w:vAlign w:val="bottom"/>
            <w:hideMark/>
          </w:tcPr>
          <w:p w14:paraId="1AD85AC6" w14:textId="77777777" w:rsidR="00EE7A22" w:rsidRDefault="00EE7A22">
            <w:pPr>
              <w:rPr>
                <w:color w:val="000000"/>
                <w:szCs w:val="22"/>
              </w:rPr>
            </w:pPr>
            <w:r>
              <w:rPr>
                <w:color w:val="000000"/>
              </w:rPr>
              <w:t>ug/g</w:t>
            </w:r>
          </w:p>
        </w:tc>
        <w:tc>
          <w:tcPr>
            <w:tcW w:w="960" w:type="dxa"/>
            <w:noWrap/>
            <w:vAlign w:val="bottom"/>
            <w:hideMark/>
          </w:tcPr>
          <w:p w14:paraId="791F1B4B" w14:textId="77777777" w:rsidR="00EE7A22" w:rsidRDefault="00EE7A22">
            <w:pPr>
              <w:jc w:val="right"/>
              <w:rPr>
                <w:color w:val="000000"/>
                <w:szCs w:val="22"/>
              </w:rPr>
            </w:pPr>
            <w:r>
              <w:rPr>
                <w:color w:val="000000"/>
              </w:rPr>
              <w:t>0.000764</w:t>
            </w:r>
          </w:p>
        </w:tc>
        <w:tc>
          <w:tcPr>
            <w:tcW w:w="960" w:type="dxa"/>
            <w:noWrap/>
            <w:vAlign w:val="bottom"/>
            <w:hideMark/>
          </w:tcPr>
          <w:p w14:paraId="39670362" w14:textId="77777777" w:rsidR="00EE7A22" w:rsidRDefault="00EE7A22">
            <w:pPr>
              <w:jc w:val="right"/>
              <w:rPr>
                <w:color w:val="000000"/>
                <w:szCs w:val="22"/>
              </w:rPr>
            </w:pPr>
            <w:r>
              <w:rPr>
                <w:color w:val="000000"/>
              </w:rPr>
              <w:t>0.0163</w:t>
            </w:r>
          </w:p>
        </w:tc>
        <w:tc>
          <w:tcPr>
            <w:tcW w:w="960" w:type="dxa"/>
            <w:noWrap/>
            <w:vAlign w:val="bottom"/>
            <w:hideMark/>
          </w:tcPr>
          <w:p w14:paraId="3FF9993F" w14:textId="77777777" w:rsidR="00EE7A22" w:rsidRDefault="00EE7A22">
            <w:pPr>
              <w:jc w:val="right"/>
              <w:rPr>
                <w:color w:val="000000"/>
                <w:szCs w:val="22"/>
              </w:rPr>
            </w:pPr>
            <w:r>
              <w:rPr>
                <w:color w:val="000000"/>
              </w:rPr>
              <w:t>0.01</w:t>
            </w:r>
          </w:p>
        </w:tc>
        <w:tc>
          <w:tcPr>
            <w:tcW w:w="960" w:type="dxa"/>
            <w:noWrap/>
            <w:vAlign w:val="bottom"/>
            <w:hideMark/>
          </w:tcPr>
          <w:p w14:paraId="6578ED23" w14:textId="77777777" w:rsidR="00EE7A22" w:rsidRDefault="00EE7A22">
            <w:pPr>
              <w:jc w:val="right"/>
              <w:rPr>
                <w:color w:val="000000"/>
                <w:szCs w:val="22"/>
              </w:rPr>
            </w:pPr>
            <w:r>
              <w:rPr>
                <w:color w:val="000000"/>
              </w:rPr>
              <w:t>0.01</w:t>
            </w:r>
          </w:p>
        </w:tc>
        <w:tc>
          <w:tcPr>
            <w:tcW w:w="960" w:type="dxa"/>
            <w:noWrap/>
            <w:vAlign w:val="bottom"/>
            <w:hideMark/>
          </w:tcPr>
          <w:p w14:paraId="6B2E3D17" w14:textId="77777777" w:rsidR="00EE7A22" w:rsidRDefault="00EE7A22">
            <w:pPr>
              <w:jc w:val="right"/>
              <w:rPr>
                <w:color w:val="000000"/>
                <w:szCs w:val="22"/>
              </w:rPr>
            </w:pPr>
            <w:r>
              <w:rPr>
                <w:color w:val="000000"/>
              </w:rPr>
              <w:t>0.00</w:t>
            </w:r>
          </w:p>
        </w:tc>
        <w:tc>
          <w:tcPr>
            <w:tcW w:w="2020" w:type="dxa"/>
            <w:noWrap/>
            <w:vAlign w:val="bottom"/>
            <w:hideMark/>
          </w:tcPr>
          <w:p w14:paraId="67EA9257" w14:textId="77777777" w:rsidR="00EE7A22" w:rsidRDefault="00EE7A22">
            <w:pPr>
              <w:jc w:val="center"/>
              <w:rPr>
                <w:color w:val="000000"/>
                <w:szCs w:val="22"/>
              </w:rPr>
            </w:pPr>
            <w:r>
              <w:rPr>
                <w:color w:val="000000"/>
              </w:rPr>
              <w:t>0/0</w:t>
            </w:r>
          </w:p>
        </w:tc>
      </w:tr>
      <w:tr w:rsidR="00EE7A22" w14:paraId="7B465152" w14:textId="77777777" w:rsidTr="00EE7A22">
        <w:trPr>
          <w:trHeight w:val="300"/>
        </w:trPr>
        <w:tc>
          <w:tcPr>
            <w:tcW w:w="2300" w:type="dxa"/>
            <w:noWrap/>
            <w:vAlign w:val="bottom"/>
            <w:hideMark/>
          </w:tcPr>
          <w:p w14:paraId="00BD629B" w14:textId="77777777" w:rsidR="00EE7A22" w:rsidRDefault="00EE7A22">
            <w:pPr>
              <w:rPr>
                <w:b/>
                <w:bCs/>
                <w:color w:val="000000"/>
                <w:szCs w:val="22"/>
              </w:rPr>
            </w:pPr>
            <w:r>
              <w:rPr>
                <w:b/>
                <w:bCs/>
                <w:color w:val="000000"/>
              </w:rPr>
              <w:t>Mn</w:t>
            </w:r>
          </w:p>
        </w:tc>
        <w:tc>
          <w:tcPr>
            <w:tcW w:w="720" w:type="dxa"/>
            <w:noWrap/>
            <w:vAlign w:val="bottom"/>
            <w:hideMark/>
          </w:tcPr>
          <w:p w14:paraId="7C7C7473" w14:textId="77777777" w:rsidR="00EE7A22" w:rsidRDefault="00EE7A22">
            <w:pPr>
              <w:rPr>
                <w:color w:val="000000"/>
                <w:szCs w:val="22"/>
              </w:rPr>
            </w:pPr>
            <w:r>
              <w:rPr>
                <w:color w:val="000000"/>
              </w:rPr>
              <w:t>ug/g</w:t>
            </w:r>
          </w:p>
        </w:tc>
        <w:tc>
          <w:tcPr>
            <w:tcW w:w="960" w:type="dxa"/>
            <w:noWrap/>
            <w:vAlign w:val="bottom"/>
            <w:hideMark/>
          </w:tcPr>
          <w:p w14:paraId="4D8C5D0F" w14:textId="77777777" w:rsidR="00EE7A22" w:rsidRDefault="00EE7A22">
            <w:pPr>
              <w:jc w:val="right"/>
              <w:rPr>
                <w:color w:val="000000"/>
                <w:szCs w:val="22"/>
              </w:rPr>
            </w:pPr>
            <w:r>
              <w:rPr>
                <w:color w:val="000000"/>
              </w:rPr>
              <w:t>20</w:t>
            </w:r>
          </w:p>
        </w:tc>
        <w:tc>
          <w:tcPr>
            <w:tcW w:w="960" w:type="dxa"/>
            <w:noWrap/>
            <w:vAlign w:val="bottom"/>
            <w:hideMark/>
          </w:tcPr>
          <w:p w14:paraId="1CDAE271" w14:textId="77777777" w:rsidR="00EE7A22" w:rsidRDefault="00EE7A22">
            <w:pPr>
              <w:jc w:val="right"/>
              <w:rPr>
                <w:color w:val="000000"/>
                <w:szCs w:val="22"/>
              </w:rPr>
            </w:pPr>
            <w:r>
              <w:rPr>
                <w:color w:val="000000"/>
              </w:rPr>
              <w:t>1250</w:t>
            </w:r>
          </w:p>
        </w:tc>
        <w:tc>
          <w:tcPr>
            <w:tcW w:w="960" w:type="dxa"/>
            <w:noWrap/>
            <w:vAlign w:val="bottom"/>
            <w:hideMark/>
          </w:tcPr>
          <w:p w14:paraId="142DC24D" w14:textId="77777777" w:rsidR="00EE7A22" w:rsidRDefault="00EE7A22">
            <w:pPr>
              <w:jc w:val="right"/>
              <w:rPr>
                <w:color w:val="000000"/>
                <w:szCs w:val="22"/>
              </w:rPr>
            </w:pPr>
            <w:r>
              <w:rPr>
                <w:color w:val="000000"/>
              </w:rPr>
              <w:t>467</w:t>
            </w:r>
          </w:p>
        </w:tc>
        <w:tc>
          <w:tcPr>
            <w:tcW w:w="960" w:type="dxa"/>
            <w:noWrap/>
            <w:vAlign w:val="bottom"/>
            <w:hideMark/>
          </w:tcPr>
          <w:p w14:paraId="3A83AEC2" w14:textId="77777777" w:rsidR="00EE7A22" w:rsidRDefault="00EE7A22">
            <w:pPr>
              <w:jc w:val="right"/>
              <w:rPr>
                <w:color w:val="000000"/>
                <w:szCs w:val="22"/>
              </w:rPr>
            </w:pPr>
            <w:r>
              <w:rPr>
                <w:color w:val="000000"/>
              </w:rPr>
              <w:t>184</w:t>
            </w:r>
          </w:p>
        </w:tc>
        <w:tc>
          <w:tcPr>
            <w:tcW w:w="960" w:type="dxa"/>
            <w:noWrap/>
            <w:vAlign w:val="bottom"/>
            <w:hideMark/>
          </w:tcPr>
          <w:p w14:paraId="68D41773" w14:textId="77777777" w:rsidR="00EE7A22" w:rsidRDefault="00EE7A22">
            <w:pPr>
              <w:jc w:val="right"/>
              <w:rPr>
                <w:color w:val="000000"/>
                <w:szCs w:val="22"/>
              </w:rPr>
            </w:pPr>
            <w:r>
              <w:rPr>
                <w:color w:val="000000"/>
              </w:rPr>
              <w:t>495</w:t>
            </w:r>
          </w:p>
        </w:tc>
        <w:tc>
          <w:tcPr>
            <w:tcW w:w="2020" w:type="dxa"/>
            <w:noWrap/>
            <w:vAlign w:val="bottom"/>
            <w:hideMark/>
          </w:tcPr>
          <w:p w14:paraId="2B9481DA" w14:textId="77777777" w:rsidR="00EE7A22" w:rsidRDefault="00EE7A22">
            <w:pPr>
              <w:jc w:val="center"/>
              <w:rPr>
                <w:color w:val="000000"/>
                <w:szCs w:val="22"/>
              </w:rPr>
            </w:pPr>
            <w:r>
              <w:rPr>
                <w:color w:val="000000"/>
              </w:rPr>
              <w:t>NA</w:t>
            </w:r>
          </w:p>
        </w:tc>
      </w:tr>
      <w:tr w:rsidR="00EE7A22" w14:paraId="766D19F9" w14:textId="77777777" w:rsidTr="00EE7A22">
        <w:trPr>
          <w:trHeight w:val="300"/>
        </w:trPr>
        <w:tc>
          <w:tcPr>
            <w:tcW w:w="2300" w:type="dxa"/>
            <w:noWrap/>
            <w:vAlign w:val="bottom"/>
            <w:hideMark/>
          </w:tcPr>
          <w:p w14:paraId="53AAC1C8" w14:textId="77777777" w:rsidR="00EE7A22" w:rsidRDefault="00EE7A22">
            <w:pPr>
              <w:rPr>
                <w:b/>
                <w:bCs/>
                <w:color w:val="000000"/>
                <w:szCs w:val="22"/>
              </w:rPr>
            </w:pPr>
            <w:r>
              <w:rPr>
                <w:b/>
                <w:bCs/>
                <w:color w:val="000000"/>
              </w:rPr>
              <w:t>Ni</w:t>
            </w:r>
          </w:p>
        </w:tc>
        <w:tc>
          <w:tcPr>
            <w:tcW w:w="720" w:type="dxa"/>
            <w:noWrap/>
            <w:vAlign w:val="bottom"/>
            <w:hideMark/>
          </w:tcPr>
          <w:p w14:paraId="58D8ED65" w14:textId="77777777" w:rsidR="00EE7A22" w:rsidRDefault="00EE7A22">
            <w:pPr>
              <w:rPr>
                <w:color w:val="000000"/>
                <w:szCs w:val="22"/>
              </w:rPr>
            </w:pPr>
            <w:r>
              <w:rPr>
                <w:color w:val="000000"/>
              </w:rPr>
              <w:t>ug/g</w:t>
            </w:r>
          </w:p>
        </w:tc>
        <w:tc>
          <w:tcPr>
            <w:tcW w:w="960" w:type="dxa"/>
            <w:noWrap/>
            <w:vAlign w:val="bottom"/>
            <w:hideMark/>
          </w:tcPr>
          <w:p w14:paraId="1518306F" w14:textId="77777777" w:rsidR="00EE7A22" w:rsidRDefault="00EE7A22">
            <w:pPr>
              <w:jc w:val="right"/>
              <w:rPr>
                <w:color w:val="000000"/>
                <w:szCs w:val="22"/>
              </w:rPr>
            </w:pPr>
            <w:r>
              <w:rPr>
                <w:color w:val="000000"/>
              </w:rPr>
              <w:t>4.19</w:t>
            </w:r>
          </w:p>
        </w:tc>
        <w:tc>
          <w:tcPr>
            <w:tcW w:w="960" w:type="dxa"/>
            <w:noWrap/>
            <w:vAlign w:val="bottom"/>
            <w:hideMark/>
          </w:tcPr>
          <w:p w14:paraId="5C06C5A6" w14:textId="77777777" w:rsidR="00EE7A22" w:rsidRDefault="00EE7A22">
            <w:pPr>
              <w:jc w:val="right"/>
              <w:rPr>
                <w:color w:val="000000"/>
                <w:szCs w:val="22"/>
              </w:rPr>
            </w:pPr>
            <w:r>
              <w:rPr>
                <w:color w:val="000000"/>
              </w:rPr>
              <w:t>211</w:t>
            </w:r>
          </w:p>
        </w:tc>
        <w:tc>
          <w:tcPr>
            <w:tcW w:w="960" w:type="dxa"/>
            <w:noWrap/>
            <w:vAlign w:val="bottom"/>
            <w:hideMark/>
          </w:tcPr>
          <w:p w14:paraId="0AD95B68" w14:textId="77777777" w:rsidR="00EE7A22" w:rsidRDefault="00EE7A22">
            <w:pPr>
              <w:jc w:val="right"/>
              <w:rPr>
                <w:color w:val="000000"/>
                <w:szCs w:val="22"/>
              </w:rPr>
            </w:pPr>
            <w:r>
              <w:rPr>
                <w:color w:val="000000"/>
              </w:rPr>
              <w:t>35.13</w:t>
            </w:r>
          </w:p>
        </w:tc>
        <w:tc>
          <w:tcPr>
            <w:tcW w:w="960" w:type="dxa"/>
            <w:noWrap/>
            <w:vAlign w:val="bottom"/>
            <w:hideMark/>
          </w:tcPr>
          <w:p w14:paraId="4F94600D" w14:textId="77777777" w:rsidR="00EE7A22" w:rsidRDefault="00EE7A22">
            <w:pPr>
              <w:jc w:val="right"/>
              <w:rPr>
                <w:color w:val="000000"/>
                <w:szCs w:val="22"/>
              </w:rPr>
            </w:pPr>
            <w:r>
              <w:rPr>
                <w:color w:val="000000"/>
              </w:rPr>
              <w:t>12.6</w:t>
            </w:r>
          </w:p>
        </w:tc>
        <w:tc>
          <w:tcPr>
            <w:tcW w:w="960" w:type="dxa"/>
            <w:noWrap/>
            <w:vAlign w:val="bottom"/>
            <w:hideMark/>
          </w:tcPr>
          <w:p w14:paraId="0A35A034" w14:textId="77777777" w:rsidR="00EE7A22" w:rsidRDefault="00EE7A22">
            <w:pPr>
              <w:jc w:val="right"/>
              <w:rPr>
                <w:color w:val="000000"/>
                <w:szCs w:val="22"/>
              </w:rPr>
            </w:pPr>
            <w:r>
              <w:rPr>
                <w:color w:val="000000"/>
              </w:rPr>
              <w:t>50.66</w:t>
            </w:r>
          </w:p>
        </w:tc>
        <w:tc>
          <w:tcPr>
            <w:tcW w:w="2020" w:type="dxa"/>
            <w:noWrap/>
            <w:vAlign w:val="bottom"/>
            <w:hideMark/>
          </w:tcPr>
          <w:p w14:paraId="464F9753" w14:textId="77777777" w:rsidR="00EE7A22" w:rsidRDefault="00EE7A22">
            <w:pPr>
              <w:jc w:val="center"/>
              <w:rPr>
                <w:color w:val="000000"/>
                <w:szCs w:val="22"/>
              </w:rPr>
            </w:pPr>
            <w:r>
              <w:rPr>
                <w:color w:val="000000"/>
              </w:rPr>
              <w:t>4/2</w:t>
            </w:r>
          </w:p>
        </w:tc>
      </w:tr>
      <w:tr w:rsidR="00EE7A22" w14:paraId="6D444F1B" w14:textId="77777777" w:rsidTr="00EE7A22">
        <w:trPr>
          <w:trHeight w:val="300"/>
        </w:trPr>
        <w:tc>
          <w:tcPr>
            <w:tcW w:w="2300" w:type="dxa"/>
            <w:noWrap/>
            <w:vAlign w:val="bottom"/>
            <w:hideMark/>
          </w:tcPr>
          <w:p w14:paraId="528A68F5" w14:textId="77777777" w:rsidR="00EE7A22" w:rsidRDefault="00EE7A22">
            <w:pPr>
              <w:rPr>
                <w:b/>
                <w:bCs/>
                <w:color w:val="000000"/>
                <w:szCs w:val="22"/>
              </w:rPr>
            </w:pPr>
            <w:r>
              <w:rPr>
                <w:b/>
                <w:bCs/>
                <w:color w:val="000000"/>
              </w:rPr>
              <w:lastRenderedPageBreak/>
              <w:t>Pb</w:t>
            </w:r>
          </w:p>
        </w:tc>
        <w:tc>
          <w:tcPr>
            <w:tcW w:w="720" w:type="dxa"/>
            <w:noWrap/>
            <w:vAlign w:val="bottom"/>
            <w:hideMark/>
          </w:tcPr>
          <w:p w14:paraId="22E95074" w14:textId="77777777" w:rsidR="00EE7A22" w:rsidRDefault="00EE7A22">
            <w:pPr>
              <w:rPr>
                <w:color w:val="000000"/>
                <w:szCs w:val="22"/>
              </w:rPr>
            </w:pPr>
            <w:r>
              <w:rPr>
                <w:color w:val="000000"/>
              </w:rPr>
              <w:t>ug/g</w:t>
            </w:r>
          </w:p>
        </w:tc>
        <w:tc>
          <w:tcPr>
            <w:tcW w:w="960" w:type="dxa"/>
            <w:noWrap/>
            <w:vAlign w:val="bottom"/>
            <w:hideMark/>
          </w:tcPr>
          <w:p w14:paraId="6BC0369F" w14:textId="77777777" w:rsidR="00EE7A22" w:rsidRDefault="00EE7A22">
            <w:pPr>
              <w:jc w:val="right"/>
              <w:rPr>
                <w:color w:val="000000"/>
                <w:szCs w:val="22"/>
              </w:rPr>
            </w:pPr>
            <w:r>
              <w:rPr>
                <w:color w:val="000000"/>
              </w:rPr>
              <w:t>0.641</w:t>
            </w:r>
          </w:p>
        </w:tc>
        <w:tc>
          <w:tcPr>
            <w:tcW w:w="960" w:type="dxa"/>
            <w:noWrap/>
            <w:vAlign w:val="bottom"/>
            <w:hideMark/>
          </w:tcPr>
          <w:p w14:paraId="47FC72B7" w14:textId="77777777" w:rsidR="00EE7A22" w:rsidRDefault="00EE7A22">
            <w:pPr>
              <w:jc w:val="right"/>
              <w:rPr>
                <w:color w:val="000000"/>
                <w:szCs w:val="22"/>
              </w:rPr>
            </w:pPr>
            <w:r>
              <w:rPr>
                <w:color w:val="000000"/>
              </w:rPr>
              <w:t>45.5</w:t>
            </w:r>
          </w:p>
        </w:tc>
        <w:tc>
          <w:tcPr>
            <w:tcW w:w="960" w:type="dxa"/>
            <w:noWrap/>
            <w:vAlign w:val="bottom"/>
            <w:hideMark/>
          </w:tcPr>
          <w:p w14:paraId="3AC9A12F" w14:textId="77777777" w:rsidR="00EE7A22" w:rsidRDefault="00EE7A22">
            <w:pPr>
              <w:jc w:val="right"/>
              <w:rPr>
                <w:color w:val="000000"/>
                <w:szCs w:val="22"/>
              </w:rPr>
            </w:pPr>
            <w:r>
              <w:rPr>
                <w:color w:val="000000"/>
              </w:rPr>
              <w:t>13.15</w:t>
            </w:r>
          </w:p>
        </w:tc>
        <w:tc>
          <w:tcPr>
            <w:tcW w:w="960" w:type="dxa"/>
            <w:noWrap/>
            <w:vAlign w:val="bottom"/>
            <w:hideMark/>
          </w:tcPr>
          <w:p w14:paraId="64396595" w14:textId="77777777" w:rsidR="00EE7A22" w:rsidRDefault="00EE7A22">
            <w:pPr>
              <w:jc w:val="right"/>
              <w:rPr>
                <w:color w:val="000000"/>
                <w:szCs w:val="22"/>
              </w:rPr>
            </w:pPr>
            <w:r>
              <w:rPr>
                <w:color w:val="000000"/>
              </w:rPr>
              <w:t>8.46</w:t>
            </w:r>
          </w:p>
        </w:tc>
        <w:tc>
          <w:tcPr>
            <w:tcW w:w="960" w:type="dxa"/>
            <w:noWrap/>
            <w:vAlign w:val="bottom"/>
            <w:hideMark/>
          </w:tcPr>
          <w:p w14:paraId="08FAF959" w14:textId="77777777" w:rsidR="00EE7A22" w:rsidRDefault="00EE7A22">
            <w:pPr>
              <w:jc w:val="right"/>
              <w:rPr>
                <w:color w:val="000000"/>
                <w:szCs w:val="22"/>
              </w:rPr>
            </w:pPr>
            <w:r>
              <w:rPr>
                <w:color w:val="000000"/>
              </w:rPr>
              <w:t>12.93</w:t>
            </w:r>
          </w:p>
        </w:tc>
        <w:tc>
          <w:tcPr>
            <w:tcW w:w="2020" w:type="dxa"/>
            <w:noWrap/>
            <w:vAlign w:val="bottom"/>
            <w:hideMark/>
          </w:tcPr>
          <w:p w14:paraId="1F3C743F" w14:textId="77777777" w:rsidR="00EE7A22" w:rsidRDefault="00EE7A22">
            <w:pPr>
              <w:jc w:val="center"/>
              <w:rPr>
                <w:color w:val="000000"/>
                <w:szCs w:val="22"/>
              </w:rPr>
            </w:pPr>
            <w:r>
              <w:rPr>
                <w:color w:val="000000"/>
              </w:rPr>
              <w:t>0/0</w:t>
            </w:r>
          </w:p>
        </w:tc>
      </w:tr>
      <w:tr w:rsidR="00EE7A22" w14:paraId="4DC833C4" w14:textId="77777777" w:rsidTr="00EE7A22">
        <w:trPr>
          <w:trHeight w:val="300"/>
        </w:trPr>
        <w:tc>
          <w:tcPr>
            <w:tcW w:w="2300" w:type="dxa"/>
            <w:noWrap/>
            <w:vAlign w:val="bottom"/>
            <w:hideMark/>
          </w:tcPr>
          <w:p w14:paraId="709B9DD1" w14:textId="77777777" w:rsidR="00EE7A22" w:rsidRDefault="00EE7A22">
            <w:pPr>
              <w:rPr>
                <w:b/>
                <w:bCs/>
                <w:color w:val="000000"/>
                <w:szCs w:val="22"/>
              </w:rPr>
            </w:pPr>
            <w:r>
              <w:rPr>
                <w:b/>
                <w:bCs/>
                <w:color w:val="000000"/>
              </w:rPr>
              <w:t>Sb</w:t>
            </w:r>
          </w:p>
        </w:tc>
        <w:tc>
          <w:tcPr>
            <w:tcW w:w="720" w:type="dxa"/>
            <w:noWrap/>
            <w:vAlign w:val="bottom"/>
            <w:hideMark/>
          </w:tcPr>
          <w:p w14:paraId="1D02410E" w14:textId="77777777" w:rsidR="00EE7A22" w:rsidRDefault="00EE7A22">
            <w:pPr>
              <w:rPr>
                <w:color w:val="000000"/>
                <w:szCs w:val="22"/>
              </w:rPr>
            </w:pPr>
            <w:r>
              <w:rPr>
                <w:color w:val="000000"/>
              </w:rPr>
              <w:t>ug/g</w:t>
            </w:r>
          </w:p>
        </w:tc>
        <w:tc>
          <w:tcPr>
            <w:tcW w:w="960" w:type="dxa"/>
            <w:noWrap/>
            <w:vAlign w:val="bottom"/>
            <w:hideMark/>
          </w:tcPr>
          <w:p w14:paraId="7A867FBD" w14:textId="77777777" w:rsidR="00EE7A22" w:rsidRDefault="00EE7A22">
            <w:pPr>
              <w:jc w:val="right"/>
              <w:rPr>
                <w:color w:val="000000"/>
                <w:szCs w:val="22"/>
              </w:rPr>
            </w:pPr>
            <w:r>
              <w:rPr>
                <w:color w:val="000000"/>
              </w:rPr>
              <w:t>0</w:t>
            </w:r>
          </w:p>
        </w:tc>
        <w:tc>
          <w:tcPr>
            <w:tcW w:w="960" w:type="dxa"/>
            <w:noWrap/>
            <w:vAlign w:val="bottom"/>
            <w:hideMark/>
          </w:tcPr>
          <w:p w14:paraId="14DF64B5" w14:textId="77777777" w:rsidR="00EE7A22" w:rsidRDefault="00EE7A22">
            <w:pPr>
              <w:jc w:val="right"/>
              <w:rPr>
                <w:color w:val="000000"/>
                <w:szCs w:val="22"/>
              </w:rPr>
            </w:pPr>
            <w:r>
              <w:rPr>
                <w:color w:val="000000"/>
              </w:rPr>
              <w:t>0.472</w:t>
            </w:r>
          </w:p>
        </w:tc>
        <w:tc>
          <w:tcPr>
            <w:tcW w:w="960" w:type="dxa"/>
            <w:noWrap/>
            <w:vAlign w:val="bottom"/>
            <w:hideMark/>
          </w:tcPr>
          <w:p w14:paraId="59272EB9" w14:textId="77777777" w:rsidR="00EE7A22" w:rsidRDefault="00EE7A22">
            <w:pPr>
              <w:jc w:val="right"/>
              <w:rPr>
                <w:color w:val="000000"/>
                <w:szCs w:val="22"/>
              </w:rPr>
            </w:pPr>
            <w:r>
              <w:rPr>
                <w:color w:val="000000"/>
              </w:rPr>
              <w:t>0.18</w:t>
            </w:r>
          </w:p>
        </w:tc>
        <w:tc>
          <w:tcPr>
            <w:tcW w:w="960" w:type="dxa"/>
            <w:noWrap/>
            <w:vAlign w:val="bottom"/>
            <w:hideMark/>
          </w:tcPr>
          <w:p w14:paraId="4F38472C" w14:textId="77777777" w:rsidR="00EE7A22" w:rsidRDefault="00EE7A22">
            <w:pPr>
              <w:jc w:val="right"/>
              <w:rPr>
                <w:color w:val="000000"/>
                <w:szCs w:val="22"/>
              </w:rPr>
            </w:pPr>
            <w:r>
              <w:rPr>
                <w:color w:val="000000"/>
              </w:rPr>
              <w:t>0.196</w:t>
            </w:r>
          </w:p>
        </w:tc>
        <w:tc>
          <w:tcPr>
            <w:tcW w:w="960" w:type="dxa"/>
            <w:noWrap/>
            <w:vAlign w:val="bottom"/>
            <w:hideMark/>
          </w:tcPr>
          <w:p w14:paraId="3D0F4644" w14:textId="77777777" w:rsidR="00EE7A22" w:rsidRDefault="00EE7A22">
            <w:pPr>
              <w:jc w:val="right"/>
              <w:rPr>
                <w:color w:val="000000"/>
                <w:szCs w:val="22"/>
              </w:rPr>
            </w:pPr>
            <w:r>
              <w:rPr>
                <w:color w:val="000000"/>
              </w:rPr>
              <w:t>0.15</w:t>
            </w:r>
          </w:p>
        </w:tc>
        <w:tc>
          <w:tcPr>
            <w:tcW w:w="2020" w:type="dxa"/>
            <w:noWrap/>
            <w:vAlign w:val="bottom"/>
            <w:hideMark/>
          </w:tcPr>
          <w:p w14:paraId="0E076C08" w14:textId="77777777" w:rsidR="00EE7A22" w:rsidRDefault="00EE7A22">
            <w:pPr>
              <w:jc w:val="center"/>
              <w:rPr>
                <w:color w:val="000000"/>
                <w:szCs w:val="22"/>
              </w:rPr>
            </w:pPr>
            <w:r>
              <w:rPr>
                <w:color w:val="000000"/>
              </w:rPr>
              <w:t>NA</w:t>
            </w:r>
          </w:p>
        </w:tc>
      </w:tr>
      <w:tr w:rsidR="00EE7A22" w14:paraId="12289CD3" w14:textId="77777777" w:rsidTr="00EE7A22">
        <w:trPr>
          <w:trHeight w:val="300"/>
        </w:trPr>
        <w:tc>
          <w:tcPr>
            <w:tcW w:w="2300" w:type="dxa"/>
            <w:noWrap/>
            <w:vAlign w:val="bottom"/>
            <w:hideMark/>
          </w:tcPr>
          <w:p w14:paraId="1476BD46" w14:textId="77777777" w:rsidR="00EE7A22" w:rsidRDefault="00EE7A22">
            <w:pPr>
              <w:rPr>
                <w:b/>
                <w:bCs/>
                <w:color w:val="000000"/>
                <w:szCs w:val="22"/>
              </w:rPr>
            </w:pPr>
            <w:r>
              <w:rPr>
                <w:b/>
                <w:bCs/>
                <w:color w:val="000000"/>
              </w:rPr>
              <w:t>Se</w:t>
            </w:r>
          </w:p>
        </w:tc>
        <w:tc>
          <w:tcPr>
            <w:tcW w:w="720" w:type="dxa"/>
            <w:noWrap/>
            <w:vAlign w:val="bottom"/>
            <w:hideMark/>
          </w:tcPr>
          <w:p w14:paraId="2A47DC74" w14:textId="77777777" w:rsidR="00EE7A22" w:rsidRDefault="00EE7A22">
            <w:pPr>
              <w:rPr>
                <w:color w:val="000000"/>
                <w:szCs w:val="22"/>
              </w:rPr>
            </w:pPr>
            <w:r>
              <w:rPr>
                <w:color w:val="000000"/>
              </w:rPr>
              <w:t>ug/g</w:t>
            </w:r>
          </w:p>
        </w:tc>
        <w:tc>
          <w:tcPr>
            <w:tcW w:w="960" w:type="dxa"/>
            <w:noWrap/>
            <w:vAlign w:val="bottom"/>
            <w:hideMark/>
          </w:tcPr>
          <w:p w14:paraId="21E1268F" w14:textId="77777777" w:rsidR="00EE7A22" w:rsidRDefault="00EE7A22">
            <w:pPr>
              <w:jc w:val="right"/>
              <w:rPr>
                <w:color w:val="000000"/>
                <w:szCs w:val="22"/>
              </w:rPr>
            </w:pPr>
            <w:r>
              <w:rPr>
                <w:color w:val="000000"/>
              </w:rPr>
              <w:t>0</w:t>
            </w:r>
          </w:p>
        </w:tc>
        <w:tc>
          <w:tcPr>
            <w:tcW w:w="960" w:type="dxa"/>
            <w:noWrap/>
            <w:vAlign w:val="bottom"/>
            <w:hideMark/>
          </w:tcPr>
          <w:p w14:paraId="5590FC50" w14:textId="77777777" w:rsidR="00EE7A22" w:rsidRDefault="00EE7A22">
            <w:pPr>
              <w:jc w:val="right"/>
              <w:rPr>
                <w:color w:val="000000"/>
                <w:szCs w:val="22"/>
              </w:rPr>
            </w:pPr>
            <w:r>
              <w:rPr>
                <w:color w:val="000000"/>
              </w:rPr>
              <w:t>0.127</w:t>
            </w:r>
          </w:p>
        </w:tc>
        <w:tc>
          <w:tcPr>
            <w:tcW w:w="960" w:type="dxa"/>
            <w:noWrap/>
            <w:vAlign w:val="bottom"/>
            <w:hideMark/>
          </w:tcPr>
          <w:p w14:paraId="362C6407" w14:textId="77777777" w:rsidR="00EE7A22" w:rsidRDefault="00EE7A22">
            <w:pPr>
              <w:jc w:val="right"/>
              <w:rPr>
                <w:color w:val="000000"/>
                <w:szCs w:val="22"/>
              </w:rPr>
            </w:pPr>
            <w:r>
              <w:rPr>
                <w:color w:val="000000"/>
              </w:rPr>
              <w:t>0.02</w:t>
            </w:r>
          </w:p>
        </w:tc>
        <w:tc>
          <w:tcPr>
            <w:tcW w:w="960" w:type="dxa"/>
            <w:noWrap/>
            <w:vAlign w:val="bottom"/>
            <w:hideMark/>
          </w:tcPr>
          <w:p w14:paraId="600627A6" w14:textId="77777777" w:rsidR="00EE7A22" w:rsidRDefault="00EE7A22">
            <w:pPr>
              <w:jc w:val="right"/>
              <w:rPr>
                <w:color w:val="000000"/>
                <w:szCs w:val="22"/>
              </w:rPr>
            </w:pPr>
            <w:r>
              <w:rPr>
                <w:color w:val="000000"/>
              </w:rPr>
              <w:t>0</w:t>
            </w:r>
          </w:p>
        </w:tc>
        <w:tc>
          <w:tcPr>
            <w:tcW w:w="960" w:type="dxa"/>
            <w:noWrap/>
            <w:vAlign w:val="bottom"/>
            <w:hideMark/>
          </w:tcPr>
          <w:p w14:paraId="672BF39A" w14:textId="77777777" w:rsidR="00EE7A22" w:rsidRDefault="00EE7A22">
            <w:pPr>
              <w:jc w:val="right"/>
              <w:rPr>
                <w:color w:val="000000"/>
                <w:szCs w:val="22"/>
              </w:rPr>
            </w:pPr>
            <w:r>
              <w:rPr>
                <w:color w:val="000000"/>
              </w:rPr>
              <w:t>0.04</w:t>
            </w:r>
          </w:p>
        </w:tc>
        <w:tc>
          <w:tcPr>
            <w:tcW w:w="2020" w:type="dxa"/>
            <w:noWrap/>
            <w:vAlign w:val="bottom"/>
            <w:hideMark/>
          </w:tcPr>
          <w:p w14:paraId="1C2D5528" w14:textId="77777777" w:rsidR="00EE7A22" w:rsidRDefault="00EE7A22">
            <w:pPr>
              <w:jc w:val="center"/>
              <w:rPr>
                <w:color w:val="000000"/>
                <w:szCs w:val="22"/>
              </w:rPr>
            </w:pPr>
            <w:r>
              <w:rPr>
                <w:color w:val="000000"/>
              </w:rPr>
              <w:t>NA</w:t>
            </w:r>
          </w:p>
        </w:tc>
      </w:tr>
      <w:tr w:rsidR="00EE7A22" w14:paraId="0146EEEF" w14:textId="77777777" w:rsidTr="00EE7A22">
        <w:trPr>
          <w:trHeight w:val="300"/>
        </w:trPr>
        <w:tc>
          <w:tcPr>
            <w:tcW w:w="2300" w:type="dxa"/>
            <w:noWrap/>
            <w:vAlign w:val="bottom"/>
            <w:hideMark/>
          </w:tcPr>
          <w:p w14:paraId="3B151475" w14:textId="77777777" w:rsidR="00EE7A22" w:rsidRDefault="00EE7A22">
            <w:pPr>
              <w:rPr>
                <w:b/>
                <w:bCs/>
                <w:color w:val="000000"/>
                <w:szCs w:val="22"/>
              </w:rPr>
            </w:pPr>
            <w:r>
              <w:rPr>
                <w:b/>
                <w:bCs/>
                <w:color w:val="000000"/>
              </w:rPr>
              <w:t>Si</w:t>
            </w:r>
          </w:p>
        </w:tc>
        <w:tc>
          <w:tcPr>
            <w:tcW w:w="720" w:type="dxa"/>
            <w:noWrap/>
            <w:vAlign w:val="bottom"/>
            <w:hideMark/>
          </w:tcPr>
          <w:p w14:paraId="32BEA31F" w14:textId="77777777" w:rsidR="00EE7A22" w:rsidRDefault="00EE7A22">
            <w:pPr>
              <w:rPr>
                <w:color w:val="000000"/>
                <w:szCs w:val="22"/>
              </w:rPr>
            </w:pPr>
            <w:r>
              <w:rPr>
                <w:color w:val="000000"/>
              </w:rPr>
              <w:t>ug/g</w:t>
            </w:r>
          </w:p>
        </w:tc>
        <w:tc>
          <w:tcPr>
            <w:tcW w:w="960" w:type="dxa"/>
            <w:noWrap/>
            <w:vAlign w:val="bottom"/>
            <w:hideMark/>
          </w:tcPr>
          <w:p w14:paraId="5684B533" w14:textId="77777777" w:rsidR="00EE7A22" w:rsidRDefault="00EE7A22">
            <w:pPr>
              <w:jc w:val="right"/>
              <w:rPr>
                <w:color w:val="000000"/>
                <w:szCs w:val="22"/>
              </w:rPr>
            </w:pPr>
            <w:r>
              <w:rPr>
                <w:color w:val="000000"/>
              </w:rPr>
              <w:t>105</w:t>
            </w:r>
          </w:p>
        </w:tc>
        <w:tc>
          <w:tcPr>
            <w:tcW w:w="960" w:type="dxa"/>
            <w:noWrap/>
            <w:vAlign w:val="bottom"/>
            <w:hideMark/>
          </w:tcPr>
          <w:p w14:paraId="3C2856AB" w14:textId="77777777" w:rsidR="00EE7A22" w:rsidRDefault="00EE7A22">
            <w:pPr>
              <w:jc w:val="right"/>
              <w:rPr>
                <w:color w:val="000000"/>
                <w:szCs w:val="22"/>
              </w:rPr>
            </w:pPr>
            <w:r>
              <w:rPr>
                <w:color w:val="000000"/>
              </w:rPr>
              <w:t>256000</w:t>
            </w:r>
          </w:p>
        </w:tc>
        <w:tc>
          <w:tcPr>
            <w:tcW w:w="960" w:type="dxa"/>
            <w:noWrap/>
            <w:vAlign w:val="bottom"/>
            <w:hideMark/>
          </w:tcPr>
          <w:p w14:paraId="7291C299" w14:textId="77777777" w:rsidR="00EE7A22" w:rsidRDefault="00EE7A22">
            <w:pPr>
              <w:jc w:val="right"/>
              <w:rPr>
                <w:color w:val="000000"/>
                <w:szCs w:val="22"/>
              </w:rPr>
            </w:pPr>
            <w:r>
              <w:rPr>
                <w:color w:val="000000"/>
              </w:rPr>
              <w:t>74608</w:t>
            </w:r>
          </w:p>
        </w:tc>
        <w:tc>
          <w:tcPr>
            <w:tcW w:w="960" w:type="dxa"/>
            <w:noWrap/>
            <w:vAlign w:val="bottom"/>
            <w:hideMark/>
          </w:tcPr>
          <w:p w14:paraId="5CE357AC" w14:textId="77777777" w:rsidR="00EE7A22" w:rsidRDefault="00EE7A22">
            <w:pPr>
              <w:jc w:val="right"/>
              <w:rPr>
                <w:color w:val="000000"/>
                <w:szCs w:val="22"/>
              </w:rPr>
            </w:pPr>
            <w:r>
              <w:rPr>
                <w:color w:val="000000"/>
              </w:rPr>
              <w:t>13300</w:t>
            </w:r>
          </w:p>
        </w:tc>
        <w:tc>
          <w:tcPr>
            <w:tcW w:w="960" w:type="dxa"/>
            <w:noWrap/>
            <w:vAlign w:val="bottom"/>
            <w:hideMark/>
          </w:tcPr>
          <w:p w14:paraId="18A75780" w14:textId="77777777" w:rsidR="00EE7A22" w:rsidRDefault="00EE7A22">
            <w:pPr>
              <w:jc w:val="right"/>
              <w:rPr>
                <w:color w:val="000000"/>
                <w:szCs w:val="22"/>
              </w:rPr>
            </w:pPr>
            <w:r>
              <w:rPr>
                <w:color w:val="000000"/>
              </w:rPr>
              <w:t>97244</w:t>
            </w:r>
          </w:p>
        </w:tc>
        <w:tc>
          <w:tcPr>
            <w:tcW w:w="2020" w:type="dxa"/>
            <w:noWrap/>
            <w:vAlign w:val="bottom"/>
            <w:hideMark/>
          </w:tcPr>
          <w:p w14:paraId="66D48032" w14:textId="77777777" w:rsidR="00EE7A22" w:rsidRDefault="00EE7A22">
            <w:pPr>
              <w:jc w:val="center"/>
              <w:rPr>
                <w:color w:val="000000"/>
                <w:szCs w:val="22"/>
              </w:rPr>
            </w:pPr>
            <w:r>
              <w:rPr>
                <w:color w:val="000000"/>
              </w:rPr>
              <w:t>NA</w:t>
            </w:r>
          </w:p>
        </w:tc>
      </w:tr>
      <w:tr w:rsidR="00EE7A22" w14:paraId="0CBD7209" w14:textId="77777777" w:rsidTr="00EE7A22">
        <w:trPr>
          <w:trHeight w:val="300"/>
        </w:trPr>
        <w:tc>
          <w:tcPr>
            <w:tcW w:w="2300" w:type="dxa"/>
            <w:noWrap/>
            <w:vAlign w:val="bottom"/>
            <w:hideMark/>
          </w:tcPr>
          <w:p w14:paraId="19490877" w14:textId="77777777" w:rsidR="00EE7A22" w:rsidRDefault="00EE7A22">
            <w:pPr>
              <w:rPr>
                <w:b/>
                <w:bCs/>
                <w:color w:val="000000"/>
                <w:szCs w:val="22"/>
              </w:rPr>
            </w:pPr>
            <w:r>
              <w:rPr>
                <w:b/>
                <w:bCs/>
                <w:color w:val="000000"/>
              </w:rPr>
              <w:t>Sn</w:t>
            </w:r>
          </w:p>
        </w:tc>
        <w:tc>
          <w:tcPr>
            <w:tcW w:w="720" w:type="dxa"/>
            <w:noWrap/>
            <w:vAlign w:val="bottom"/>
            <w:hideMark/>
          </w:tcPr>
          <w:p w14:paraId="21D67535" w14:textId="77777777" w:rsidR="00EE7A22" w:rsidRDefault="00EE7A22">
            <w:pPr>
              <w:rPr>
                <w:color w:val="000000"/>
                <w:szCs w:val="22"/>
              </w:rPr>
            </w:pPr>
            <w:r>
              <w:rPr>
                <w:color w:val="000000"/>
              </w:rPr>
              <w:t>ug/g</w:t>
            </w:r>
          </w:p>
        </w:tc>
        <w:tc>
          <w:tcPr>
            <w:tcW w:w="960" w:type="dxa"/>
            <w:noWrap/>
            <w:vAlign w:val="bottom"/>
            <w:hideMark/>
          </w:tcPr>
          <w:p w14:paraId="3B5B252B" w14:textId="77777777" w:rsidR="00EE7A22" w:rsidRDefault="00EE7A22">
            <w:pPr>
              <w:jc w:val="right"/>
              <w:rPr>
                <w:color w:val="000000"/>
                <w:szCs w:val="22"/>
              </w:rPr>
            </w:pPr>
            <w:r>
              <w:rPr>
                <w:color w:val="000000"/>
              </w:rPr>
              <w:t>0.27</w:t>
            </w:r>
          </w:p>
        </w:tc>
        <w:tc>
          <w:tcPr>
            <w:tcW w:w="960" w:type="dxa"/>
            <w:noWrap/>
            <w:vAlign w:val="bottom"/>
            <w:hideMark/>
          </w:tcPr>
          <w:p w14:paraId="32ADB994" w14:textId="77777777" w:rsidR="00EE7A22" w:rsidRDefault="00EE7A22">
            <w:pPr>
              <w:jc w:val="right"/>
              <w:rPr>
                <w:color w:val="000000"/>
                <w:szCs w:val="22"/>
              </w:rPr>
            </w:pPr>
            <w:r>
              <w:rPr>
                <w:color w:val="000000"/>
              </w:rPr>
              <w:t>15.40</w:t>
            </w:r>
          </w:p>
        </w:tc>
        <w:tc>
          <w:tcPr>
            <w:tcW w:w="960" w:type="dxa"/>
            <w:noWrap/>
            <w:vAlign w:val="bottom"/>
            <w:hideMark/>
          </w:tcPr>
          <w:p w14:paraId="4DB5218E" w14:textId="77777777" w:rsidR="00EE7A22" w:rsidRDefault="00EE7A22">
            <w:pPr>
              <w:jc w:val="right"/>
              <w:rPr>
                <w:color w:val="000000"/>
                <w:szCs w:val="22"/>
              </w:rPr>
            </w:pPr>
            <w:r>
              <w:rPr>
                <w:color w:val="000000"/>
              </w:rPr>
              <w:t>4.50</w:t>
            </w:r>
          </w:p>
        </w:tc>
        <w:tc>
          <w:tcPr>
            <w:tcW w:w="960" w:type="dxa"/>
            <w:noWrap/>
            <w:vAlign w:val="bottom"/>
            <w:hideMark/>
          </w:tcPr>
          <w:p w14:paraId="38D526AB" w14:textId="77777777" w:rsidR="00EE7A22" w:rsidRDefault="00EE7A22">
            <w:pPr>
              <w:jc w:val="right"/>
              <w:rPr>
                <w:color w:val="000000"/>
                <w:szCs w:val="22"/>
              </w:rPr>
            </w:pPr>
            <w:r>
              <w:rPr>
                <w:color w:val="000000"/>
              </w:rPr>
              <w:t>4.37</w:t>
            </w:r>
          </w:p>
        </w:tc>
        <w:tc>
          <w:tcPr>
            <w:tcW w:w="960" w:type="dxa"/>
            <w:noWrap/>
            <w:vAlign w:val="bottom"/>
            <w:hideMark/>
          </w:tcPr>
          <w:p w14:paraId="64393F0B" w14:textId="77777777" w:rsidR="00EE7A22" w:rsidRDefault="00EE7A22">
            <w:pPr>
              <w:jc w:val="right"/>
              <w:rPr>
                <w:color w:val="000000"/>
                <w:szCs w:val="22"/>
              </w:rPr>
            </w:pPr>
            <w:r>
              <w:rPr>
                <w:color w:val="000000"/>
              </w:rPr>
              <w:t>3.73</w:t>
            </w:r>
          </w:p>
        </w:tc>
        <w:tc>
          <w:tcPr>
            <w:tcW w:w="2020" w:type="dxa"/>
            <w:noWrap/>
            <w:vAlign w:val="bottom"/>
            <w:hideMark/>
          </w:tcPr>
          <w:p w14:paraId="0334696F" w14:textId="77777777" w:rsidR="00EE7A22" w:rsidRDefault="00EE7A22">
            <w:pPr>
              <w:jc w:val="center"/>
              <w:rPr>
                <w:color w:val="000000"/>
                <w:szCs w:val="22"/>
              </w:rPr>
            </w:pPr>
            <w:r>
              <w:rPr>
                <w:color w:val="000000"/>
              </w:rPr>
              <w:t>NA</w:t>
            </w:r>
          </w:p>
        </w:tc>
      </w:tr>
      <w:tr w:rsidR="00EE7A22" w14:paraId="3D578E0D" w14:textId="77777777" w:rsidTr="00EE7A22">
        <w:trPr>
          <w:trHeight w:val="300"/>
        </w:trPr>
        <w:tc>
          <w:tcPr>
            <w:tcW w:w="2300" w:type="dxa"/>
            <w:noWrap/>
            <w:vAlign w:val="bottom"/>
            <w:hideMark/>
          </w:tcPr>
          <w:p w14:paraId="5ACC8B47" w14:textId="77777777" w:rsidR="00EE7A22" w:rsidRDefault="00EE7A22">
            <w:pPr>
              <w:rPr>
                <w:b/>
                <w:bCs/>
                <w:color w:val="000000"/>
                <w:szCs w:val="22"/>
              </w:rPr>
            </w:pPr>
            <w:r>
              <w:rPr>
                <w:b/>
                <w:bCs/>
                <w:color w:val="000000"/>
              </w:rPr>
              <w:t>Zn</w:t>
            </w:r>
          </w:p>
        </w:tc>
        <w:tc>
          <w:tcPr>
            <w:tcW w:w="720" w:type="dxa"/>
            <w:noWrap/>
            <w:vAlign w:val="bottom"/>
            <w:hideMark/>
          </w:tcPr>
          <w:p w14:paraId="7408029D" w14:textId="77777777" w:rsidR="00EE7A22" w:rsidRDefault="00EE7A22">
            <w:pPr>
              <w:rPr>
                <w:color w:val="000000"/>
                <w:szCs w:val="22"/>
              </w:rPr>
            </w:pPr>
            <w:r>
              <w:rPr>
                <w:color w:val="000000"/>
              </w:rPr>
              <w:t>ug/g</w:t>
            </w:r>
          </w:p>
        </w:tc>
        <w:tc>
          <w:tcPr>
            <w:tcW w:w="960" w:type="dxa"/>
            <w:noWrap/>
            <w:vAlign w:val="bottom"/>
            <w:hideMark/>
          </w:tcPr>
          <w:p w14:paraId="72593E2A" w14:textId="77777777" w:rsidR="00EE7A22" w:rsidRDefault="00EE7A22">
            <w:pPr>
              <w:jc w:val="right"/>
              <w:rPr>
                <w:color w:val="000000"/>
                <w:szCs w:val="22"/>
              </w:rPr>
            </w:pPr>
            <w:r>
              <w:rPr>
                <w:color w:val="000000"/>
              </w:rPr>
              <w:t>3.70</w:t>
            </w:r>
          </w:p>
        </w:tc>
        <w:tc>
          <w:tcPr>
            <w:tcW w:w="960" w:type="dxa"/>
            <w:noWrap/>
            <w:vAlign w:val="bottom"/>
            <w:hideMark/>
          </w:tcPr>
          <w:p w14:paraId="64B2B848" w14:textId="77777777" w:rsidR="00EE7A22" w:rsidRDefault="00EE7A22">
            <w:pPr>
              <w:jc w:val="right"/>
              <w:rPr>
                <w:color w:val="000000"/>
                <w:szCs w:val="22"/>
              </w:rPr>
            </w:pPr>
            <w:r>
              <w:rPr>
                <w:color w:val="000000"/>
              </w:rPr>
              <w:t>416.00</w:t>
            </w:r>
          </w:p>
        </w:tc>
        <w:tc>
          <w:tcPr>
            <w:tcW w:w="960" w:type="dxa"/>
            <w:noWrap/>
            <w:vAlign w:val="bottom"/>
            <w:hideMark/>
          </w:tcPr>
          <w:p w14:paraId="37549911" w14:textId="77777777" w:rsidR="00EE7A22" w:rsidRDefault="00EE7A22">
            <w:pPr>
              <w:jc w:val="right"/>
              <w:rPr>
                <w:color w:val="000000"/>
                <w:szCs w:val="22"/>
              </w:rPr>
            </w:pPr>
            <w:r>
              <w:rPr>
                <w:color w:val="000000"/>
              </w:rPr>
              <w:t>109.69</w:t>
            </w:r>
          </w:p>
        </w:tc>
        <w:tc>
          <w:tcPr>
            <w:tcW w:w="960" w:type="dxa"/>
            <w:noWrap/>
            <w:vAlign w:val="bottom"/>
            <w:hideMark/>
          </w:tcPr>
          <w:p w14:paraId="43810521" w14:textId="77777777" w:rsidR="00EE7A22" w:rsidRDefault="00EE7A22">
            <w:pPr>
              <w:jc w:val="right"/>
              <w:rPr>
                <w:color w:val="000000"/>
                <w:szCs w:val="22"/>
              </w:rPr>
            </w:pPr>
            <w:r>
              <w:rPr>
                <w:color w:val="000000"/>
              </w:rPr>
              <w:t>53.70</w:t>
            </w:r>
          </w:p>
        </w:tc>
        <w:tc>
          <w:tcPr>
            <w:tcW w:w="960" w:type="dxa"/>
            <w:noWrap/>
            <w:vAlign w:val="bottom"/>
            <w:hideMark/>
          </w:tcPr>
          <w:p w14:paraId="47AEA8AA" w14:textId="77777777" w:rsidR="00EE7A22" w:rsidRDefault="00EE7A22">
            <w:pPr>
              <w:jc w:val="right"/>
              <w:rPr>
                <w:color w:val="000000"/>
                <w:szCs w:val="22"/>
              </w:rPr>
            </w:pPr>
            <w:r>
              <w:rPr>
                <w:color w:val="000000"/>
              </w:rPr>
              <w:t>119.72</w:t>
            </w:r>
          </w:p>
        </w:tc>
        <w:tc>
          <w:tcPr>
            <w:tcW w:w="2020" w:type="dxa"/>
            <w:noWrap/>
            <w:vAlign w:val="bottom"/>
            <w:hideMark/>
          </w:tcPr>
          <w:p w14:paraId="12896E42" w14:textId="77777777" w:rsidR="00EE7A22" w:rsidRDefault="00EE7A22">
            <w:pPr>
              <w:jc w:val="center"/>
              <w:rPr>
                <w:color w:val="000000"/>
                <w:szCs w:val="22"/>
              </w:rPr>
            </w:pPr>
            <w:r>
              <w:rPr>
                <w:color w:val="000000"/>
              </w:rPr>
              <w:t>3/1</w:t>
            </w:r>
          </w:p>
        </w:tc>
      </w:tr>
      <w:tr w:rsidR="00EE7A22" w14:paraId="424E4A87" w14:textId="77777777" w:rsidTr="00EE7A22">
        <w:trPr>
          <w:trHeight w:val="300"/>
        </w:trPr>
        <w:tc>
          <w:tcPr>
            <w:tcW w:w="2300" w:type="dxa"/>
            <w:noWrap/>
            <w:vAlign w:val="bottom"/>
            <w:hideMark/>
          </w:tcPr>
          <w:p w14:paraId="62F16BC7" w14:textId="77777777" w:rsidR="00EE7A22" w:rsidRDefault="00EE7A22">
            <w:pPr>
              <w:rPr>
                <w:b/>
                <w:bCs/>
                <w:color w:val="000000"/>
                <w:szCs w:val="22"/>
              </w:rPr>
            </w:pPr>
            <w:r>
              <w:rPr>
                <w:b/>
                <w:bCs/>
                <w:color w:val="000000"/>
              </w:rPr>
              <w:t>Total PAHs</w:t>
            </w:r>
          </w:p>
        </w:tc>
        <w:tc>
          <w:tcPr>
            <w:tcW w:w="720" w:type="dxa"/>
            <w:noWrap/>
            <w:vAlign w:val="bottom"/>
            <w:hideMark/>
          </w:tcPr>
          <w:p w14:paraId="62C09013" w14:textId="77777777" w:rsidR="00EE7A22" w:rsidRDefault="00EE7A22">
            <w:pPr>
              <w:rPr>
                <w:color w:val="000000"/>
                <w:szCs w:val="22"/>
              </w:rPr>
            </w:pPr>
            <w:r>
              <w:rPr>
                <w:color w:val="000000"/>
              </w:rPr>
              <w:t>ng/g</w:t>
            </w:r>
          </w:p>
        </w:tc>
        <w:tc>
          <w:tcPr>
            <w:tcW w:w="960" w:type="dxa"/>
            <w:noWrap/>
            <w:vAlign w:val="bottom"/>
            <w:hideMark/>
          </w:tcPr>
          <w:p w14:paraId="1064207E" w14:textId="77777777" w:rsidR="00EE7A22" w:rsidRDefault="00EE7A22">
            <w:pPr>
              <w:jc w:val="right"/>
              <w:rPr>
                <w:color w:val="000000"/>
                <w:szCs w:val="22"/>
              </w:rPr>
            </w:pPr>
            <w:r>
              <w:rPr>
                <w:color w:val="000000"/>
              </w:rPr>
              <w:t>1.35</w:t>
            </w:r>
          </w:p>
        </w:tc>
        <w:tc>
          <w:tcPr>
            <w:tcW w:w="960" w:type="dxa"/>
            <w:noWrap/>
            <w:vAlign w:val="bottom"/>
            <w:hideMark/>
          </w:tcPr>
          <w:p w14:paraId="6C3F315A" w14:textId="77777777" w:rsidR="00EE7A22" w:rsidRDefault="00EE7A22">
            <w:pPr>
              <w:jc w:val="right"/>
              <w:rPr>
                <w:color w:val="000000"/>
                <w:szCs w:val="22"/>
              </w:rPr>
            </w:pPr>
            <w:r>
              <w:rPr>
                <w:color w:val="000000"/>
              </w:rPr>
              <w:t>2097.48</w:t>
            </w:r>
          </w:p>
        </w:tc>
        <w:tc>
          <w:tcPr>
            <w:tcW w:w="960" w:type="dxa"/>
            <w:noWrap/>
            <w:vAlign w:val="bottom"/>
            <w:hideMark/>
          </w:tcPr>
          <w:p w14:paraId="4F5530A5" w14:textId="77777777" w:rsidR="00EE7A22" w:rsidRDefault="00EE7A22">
            <w:pPr>
              <w:jc w:val="right"/>
              <w:rPr>
                <w:color w:val="000000"/>
                <w:szCs w:val="22"/>
              </w:rPr>
            </w:pPr>
            <w:r>
              <w:rPr>
                <w:color w:val="000000"/>
              </w:rPr>
              <w:t>177.80</w:t>
            </w:r>
          </w:p>
        </w:tc>
        <w:tc>
          <w:tcPr>
            <w:tcW w:w="960" w:type="dxa"/>
            <w:noWrap/>
            <w:vAlign w:val="bottom"/>
            <w:hideMark/>
          </w:tcPr>
          <w:p w14:paraId="123819F6" w14:textId="77777777" w:rsidR="00EE7A22" w:rsidRDefault="00EE7A22">
            <w:pPr>
              <w:jc w:val="right"/>
              <w:rPr>
                <w:color w:val="000000"/>
                <w:szCs w:val="22"/>
              </w:rPr>
            </w:pPr>
            <w:r>
              <w:rPr>
                <w:color w:val="000000"/>
              </w:rPr>
              <w:t>27.49</w:t>
            </w:r>
          </w:p>
        </w:tc>
        <w:tc>
          <w:tcPr>
            <w:tcW w:w="960" w:type="dxa"/>
            <w:noWrap/>
            <w:vAlign w:val="bottom"/>
            <w:hideMark/>
          </w:tcPr>
          <w:p w14:paraId="0D48BB0D" w14:textId="77777777" w:rsidR="00EE7A22" w:rsidRDefault="00EE7A22">
            <w:pPr>
              <w:jc w:val="right"/>
              <w:rPr>
                <w:color w:val="000000"/>
                <w:szCs w:val="22"/>
              </w:rPr>
            </w:pPr>
            <w:r>
              <w:rPr>
                <w:color w:val="000000"/>
              </w:rPr>
              <w:t>501.36</w:t>
            </w:r>
          </w:p>
        </w:tc>
        <w:tc>
          <w:tcPr>
            <w:tcW w:w="2020" w:type="dxa"/>
            <w:noWrap/>
            <w:vAlign w:val="bottom"/>
            <w:hideMark/>
          </w:tcPr>
          <w:p w14:paraId="3A3C9C8B" w14:textId="77777777" w:rsidR="00EE7A22" w:rsidRDefault="00EE7A22">
            <w:pPr>
              <w:jc w:val="center"/>
              <w:rPr>
                <w:color w:val="000000"/>
                <w:szCs w:val="22"/>
              </w:rPr>
            </w:pPr>
            <w:r>
              <w:rPr>
                <w:color w:val="000000"/>
              </w:rPr>
              <w:t>0/0</w:t>
            </w:r>
          </w:p>
        </w:tc>
      </w:tr>
      <w:tr w:rsidR="00EE7A22" w14:paraId="16723B44" w14:textId="77777777" w:rsidTr="00EE7A22">
        <w:trPr>
          <w:trHeight w:val="300"/>
        </w:trPr>
        <w:tc>
          <w:tcPr>
            <w:tcW w:w="2300" w:type="dxa"/>
            <w:noWrap/>
            <w:vAlign w:val="bottom"/>
            <w:hideMark/>
          </w:tcPr>
          <w:p w14:paraId="508DE233" w14:textId="77777777" w:rsidR="00EE7A22" w:rsidRDefault="00EE7A22">
            <w:pPr>
              <w:rPr>
                <w:rFonts w:ascii="Arial" w:hAnsi="Arial" w:cs="Arial"/>
                <w:b/>
                <w:bCs/>
                <w:sz w:val="20"/>
              </w:rPr>
            </w:pPr>
            <w:r>
              <w:rPr>
                <w:rFonts w:ascii="Arial" w:hAnsi="Arial" w:cs="Arial"/>
                <w:b/>
                <w:bCs/>
                <w:sz w:val="20"/>
              </w:rPr>
              <w:t>Total HCH</w:t>
            </w:r>
          </w:p>
        </w:tc>
        <w:tc>
          <w:tcPr>
            <w:tcW w:w="720" w:type="dxa"/>
            <w:noWrap/>
            <w:vAlign w:val="bottom"/>
            <w:hideMark/>
          </w:tcPr>
          <w:p w14:paraId="6E2BB177" w14:textId="77777777" w:rsidR="00EE7A22" w:rsidRDefault="00EE7A22">
            <w:pPr>
              <w:rPr>
                <w:color w:val="000000"/>
                <w:szCs w:val="22"/>
              </w:rPr>
            </w:pPr>
            <w:r>
              <w:rPr>
                <w:color w:val="000000"/>
              </w:rPr>
              <w:t>ng/g</w:t>
            </w:r>
          </w:p>
        </w:tc>
        <w:tc>
          <w:tcPr>
            <w:tcW w:w="960" w:type="dxa"/>
            <w:noWrap/>
            <w:vAlign w:val="bottom"/>
            <w:hideMark/>
          </w:tcPr>
          <w:p w14:paraId="1D441480" w14:textId="77777777" w:rsidR="00EE7A22" w:rsidRDefault="00EE7A22">
            <w:pPr>
              <w:jc w:val="right"/>
              <w:rPr>
                <w:color w:val="000000"/>
                <w:szCs w:val="22"/>
              </w:rPr>
            </w:pPr>
            <w:r>
              <w:rPr>
                <w:color w:val="000000"/>
              </w:rPr>
              <w:t>0</w:t>
            </w:r>
          </w:p>
        </w:tc>
        <w:tc>
          <w:tcPr>
            <w:tcW w:w="960" w:type="dxa"/>
            <w:noWrap/>
            <w:vAlign w:val="bottom"/>
            <w:hideMark/>
          </w:tcPr>
          <w:p w14:paraId="57D32620" w14:textId="77777777" w:rsidR="00EE7A22" w:rsidRDefault="00EE7A22">
            <w:pPr>
              <w:jc w:val="right"/>
              <w:rPr>
                <w:color w:val="000000"/>
                <w:szCs w:val="22"/>
              </w:rPr>
            </w:pPr>
            <w:r>
              <w:rPr>
                <w:color w:val="000000"/>
              </w:rPr>
              <w:t>0.10</w:t>
            </w:r>
          </w:p>
        </w:tc>
        <w:tc>
          <w:tcPr>
            <w:tcW w:w="960" w:type="dxa"/>
            <w:noWrap/>
            <w:vAlign w:val="bottom"/>
            <w:hideMark/>
          </w:tcPr>
          <w:p w14:paraId="5A6A793B" w14:textId="77777777" w:rsidR="00EE7A22" w:rsidRDefault="00EE7A22">
            <w:pPr>
              <w:jc w:val="right"/>
              <w:rPr>
                <w:color w:val="000000"/>
                <w:szCs w:val="22"/>
              </w:rPr>
            </w:pPr>
            <w:r>
              <w:rPr>
                <w:color w:val="000000"/>
              </w:rPr>
              <w:t>0.03</w:t>
            </w:r>
          </w:p>
        </w:tc>
        <w:tc>
          <w:tcPr>
            <w:tcW w:w="960" w:type="dxa"/>
            <w:noWrap/>
            <w:vAlign w:val="bottom"/>
            <w:hideMark/>
          </w:tcPr>
          <w:p w14:paraId="41B9C3F2" w14:textId="77777777" w:rsidR="00EE7A22" w:rsidRDefault="00EE7A22">
            <w:pPr>
              <w:jc w:val="right"/>
              <w:rPr>
                <w:color w:val="000000"/>
                <w:szCs w:val="22"/>
              </w:rPr>
            </w:pPr>
            <w:r>
              <w:rPr>
                <w:color w:val="000000"/>
              </w:rPr>
              <w:t>0</w:t>
            </w:r>
          </w:p>
        </w:tc>
        <w:tc>
          <w:tcPr>
            <w:tcW w:w="960" w:type="dxa"/>
            <w:noWrap/>
            <w:vAlign w:val="bottom"/>
            <w:hideMark/>
          </w:tcPr>
          <w:p w14:paraId="0E9EE9E4" w14:textId="77777777" w:rsidR="00EE7A22" w:rsidRDefault="00EE7A22">
            <w:pPr>
              <w:jc w:val="right"/>
              <w:rPr>
                <w:color w:val="000000"/>
                <w:szCs w:val="22"/>
              </w:rPr>
            </w:pPr>
            <w:r>
              <w:rPr>
                <w:color w:val="000000"/>
              </w:rPr>
              <w:t>0.04</w:t>
            </w:r>
          </w:p>
        </w:tc>
        <w:tc>
          <w:tcPr>
            <w:tcW w:w="2020" w:type="dxa"/>
            <w:noWrap/>
            <w:vAlign w:val="bottom"/>
            <w:hideMark/>
          </w:tcPr>
          <w:p w14:paraId="017F948B" w14:textId="77777777" w:rsidR="00EE7A22" w:rsidRDefault="00EE7A22">
            <w:pPr>
              <w:jc w:val="center"/>
              <w:rPr>
                <w:color w:val="000000"/>
                <w:szCs w:val="22"/>
              </w:rPr>
            </w:pPr>
            <w:r>
              <w:rPr>
                <w:color w:val="000000"/>
              </w:rPr>
              <w:t>NA</w:t>
            </w:r>
          </w:p>
        </w:tc>
      </w:tr>
      <w:tr w:rsidR="00EE7A22" w14:paraId="7F01CE3A" w14:textId="77777777" w:rsidTr="00EE7A22">
        <w:trPr>
          <w:trHeight w:val="300"/>
        </w:trPr>
        <w:tc>
          <w:tcPr>
            <w:tcW w:w="2300" w:type="dxa"/>
            <w:noWrap/>
            <w:vAlign w:val="bottom"/>
            <w:hideMark/>
          </w:tcPr>
          <w:p w14:paraId="37585DF8" w14:textId="77777777" w:rsidR="00EE7A22" w:rsidRDefault="00EE7A22">
            <w:pPr>
              <w:rPr>
                <w:rFonts w:ascii="Arial" w:hAnsi="Arial" w:cs="Arial"/>
                <w:b/>
                <w:bCs/>
                <w:sz w:val="20"/>
              </w:rPr>
            </w:pPr>
            <w:r>
              <w:rPr>
                <w:rFonts w:ascii="Arial" w:hAnsi="Arial" w:cs="Arial"/>
                <w:b/>
                <w:bCs/>
                <w:sz w:val="20"/>
              </w:rPr>
              <w:t>Total Chlordane</w:t>
            </w:r>
          </w:p>
        </w:tc>
        <w:tc>
          <w:tcPr>
            <w:tcW w:w="720" w:type="dxa"/>
            <w:noWrap/>
            <w:vAlign w:val="bottom"/>
            <w:hideMark/>
          </w:tcPr>
          <w:p w14:paraId="5419D643" w14:textId="77777777" w:rsidR="00EE7A22" w:rsidRDefault="00EE7A22">
            <w:pPr>
              <w:rPr>
                <w:color w:val="000000"/>
                <w:szCs w:val="22"/>
              </w:rPr>
            </w:pPr>
            <w:r>
              <w:rPr>
                <w:color w:val="000000"/>
              </w:rPr>
              <w:t>ng/g</w:t>
            </w:r>
          </w:p>
        </w:tc>
        <w:tc>
          <w:tcPr>
            <w:tcW w:w="960" w:type="dxa"/>
            <w:noWrap/>
            <w:vAlign w:val="bottom"/>
            <w:hideMark/>
          </w:tcPr>
          <w:p w14:paraId="7E3D9E5B" w14:textId="77777777" w:rsidR="00EE7A22" w:rsidRDefault="00EE7A22">
            <w:pPr>
              <w:jc w:val="right"/>
              <w:rPr>
                <w:color w:val="000000"/>
                <w:szCs w:val="22"/>
              </w:rPr>
            </w:pPr>
            <w:r>
              <w:rPr>
                <w:color w:val="000000"/>
              </w:rPr>
              <w:t>0</w:t>
            </w:r>
          </w:p>
        </w:tc>
        <w:tc>
          <w:tcPr>
            <w:tcW w:w="960" w:type="dxa"/>
            <w:noWrap/>
            <w:vAlign w:val="bottom"/>
            <w:hideMark/>
          </w:tcPr>
          <w:p w14:paraId="1CF0F6FB" w14:textId="77777777" w:rsidR="00EE7A22" w:rsidRDefault="00EE7A22">
            <w:pPr>
              <w:jc w:val="right"/>
              <w:rPr>
                <w:color w:val="000000"/>
                <w:szCs w:val="22"/>
              </w:rPr>
            </w:pPr>
            <w:r>
              <w:rPr>
                <w:color w:val="000000"/>
              </w:rPr>
              <w:t>4.60</w:t>
            </w:r>
          </w:p>
        </w:tc>
        <w:tc>
          <w:tcPr>
            <w:tcW w:w="960" w:type="dxa"/>
            <w:noWrap/>
            <w:vAlign w:val="bottom"/>
            <w:hideMark/>
          </w:tcPr>
          <w:p w14:paraId="633FC0A4" w14:textId="77777777" w:rsidR="00EE7A22" w:rsidRDefault="00EE7A22">
            <w:pPr>
              <w:jc w:val="right"/>
              <w:rPr>
                <w:color w:val="000000"/>
                <w:szCs w:val="22"/>
              </w:rPr>
            </w:pPr>
            <w:r>
              <w:rPr>
                <w:color w:val="000000"/>
              </w:rPr>
              <w:t>0.62</w:t>
            </w:r>
          </w:p>
        </w:tc>
        <w:tc>
          <w:tcPr>
            <w:tcW w:w="960" w:type="dxa"/>
            <w:noWrap/>
            <w:vAlign w:val="bottom"/>
            <w:hideMark/>
          </w:tcPr>
          <w:p w14:paraId="1FCE3C08" w14:textId="77777777" w:rsidR="00EE7A22" w:rsidRDefault="00EE7A22">
            <w:pPr>
              <w:jc w:val="right"/>
              <w:rPr>
                <w:color w:val="000000"/>
                <w:szCs w:val="22"/>
              </w:rPr>
            </w:pPr>
            <w:r>
              <w:rPr>
                <w:color w:val="000000"/>
              </w:rPr>
              <w:t>0</w:t>
            </w:r>
          </w:p>
        </w:tc>
        <w:tc>
          <w:tcPr>
            <w:tcW w:w="960" w:type="dxa"/>
            <w:noWrap/>
            <w:vAlign w:val="bottom"/>
            <w:hideMark/>
          </w:tcPr>
          <w:p w14:paraId="45E1BA53" w14:textId="77777777" w:rsidR="00EE7A22" w:rsidRDefault="00EE7A22">
            <w:pPr>
              <w:jc w:val="right"/>
              <w:rPr>
                <w:color w:val="000000"/>
                <w:szCs w:val="22"/>
              </w:rPr>
            </w:pPr>
            <w:r>
              <w:rPr>
                <w:color w:val="000000"/>
              </w:rPr>
              <w:t>1.30</w:t>
            </w:r>
          </w:p>
        </w:tc>
        <w:tc>
          <w:tcPr>
            <w:tcW w:w="2020" w:type="dxa"/>
            <w:noWrap/>
            <w:vAlign w:val="bottom"/>
            <w:hideMark/>
          </w:tcPr>
          <w:p w14:paraId="7FB5DD90" w14:textId="77777777" w:rsidR="00EE7A22" w:rsidRDefault="00EE7A22">
            <w:pPr>
              <w:jc w:val="center"/>
              <w:rPr>
                <w:color w:val="000000"/>
                <w:szCs w:val="22"/>
              </w:rPr>
            </w:pPr>
            <w:r>
              <w:rPr>
                <w:color w:val="000000"/>
              </w:rPr>
              <w:t>5/0</w:t>
            </w:r>
          </w:p>
        </w:tc>
      </w:tr>
      <w:tr w:rsidR="00EE7A22" w14:paraId="7C21BC24" w14:textId="77777777" w:rsidTr="00EE7A22">
        <w:trPr>
          <w:trHeight w:val="300"/>
        </w:trPr>
        <w:tc>
          <w:tcPr>
            <w:tcW w:w="2300" w:type="dxa"/>
            <w:noWrap/>
            <w:vAlign w:val="bottom"/>
            <w:hideMark/>
          </w:tcPr>
          <w:p w14:paraId="03517D16" w14:textId="77777777" w:rsidR="00EE7A22" w:rsidRDefault="00EE7A22">
            <w:pPr>
              <w:rPr>
                <w:rFonts w:ascii="Arial" w:hAnsi="Arial" w:cs="Arial"/>
                <w:b/>
                <w:bCs/>
                <w:sz w:val="20"/>
              </w:rPr>
            </w:pPr>
            <w:r>
              <w:rPr>
                <w:rFonts w:ascii="Arial" w:hAnsi="Arial" w:cs="Arial"/>
                <w:b/>
                <w:bCs/>
                <w:sz w:val="20"/>
              </w:rPr>
              <w:t>Total DDT</w:t>
            </w:r>
          </w:p>
        </w:tc>
        <w:tc>
          <w:tcPr>
            <w:tcW w:w="720" w:type="dxa"/>
            <w:noWrap/>
            <w:vAlign w:val="bottom"/>
            <w:hideMark/>
          </w:tcPr>
          <w:p w14:paraId="68386BC3" w14:textId="77777777" w:rsidR="00EE7A22" w:rsidRDefault="00EE7A22">
            <w:pPr>
              <w:rPr>
                <w:color w:val="000000"/>
                <w:szCs w:val="22"/>
              </w:rPr>
            </w:pPr>
            <w:r>
              <w:rPr>
                <w:color w:val="000000"/>
              </w:rPr>
              <w:t>ng/g</w:t>
            </w:r>
          </w:p>
        </w:tc>
        <w:tc>
          <w:tcPr>
            <w:tcW w:w="960" w:type="dxa"/>
            <w:noWrap/>
            <w:vAlign w:val="bottom"/>
            <w:hideMark/>
          </w:tcPr>
          <w:p w14:paraId="578B0F94" w14:textId="77777777" w:rsidR="00EE7A22" w:rsidRDefault="00EE7A22">
            <w:pPr>
              <w:jc w:val="right"/>
              <w:rPr>
                <w:color w:val="000000"/>
                <w:szCs w:val="22"/>
              </w:rPr>
            </w:pPr>
            <w:r>
              <w:rPr>
                <w:color w:val="000000"/>
              </w:rPr>
              <w:t>0</w:t>
            </w:r>
          </w:p>
        </w:tc>
        <w:tc>
          <w:tcPr>
            <w:tcW w:w="960" w:type="dxa"/>
            <w:noWrap/>
            <w:vAlign w:val="bottom"/>
            <w:hideMark/>
          </w:tcPr>
          <w:p w14:paraId="0CE1754A" w14:textId="77777777" w:rsidR="00EE7A22" w:rsidRDefault="00EE7A22">
            <w:pPr>
              <w:jc w:val="right"/>
              <w:rPr>
                <w:color w:val="000000"/>
                <w:szCs w:val="22"/>
              </w:rPr>
            </w:pPr>
            <w:r>
              <w:rPr>
                <w:color w:val="000000"/>
              </w:rPr>
              <w:t>2.29</w:t>
            </w:r>
          </w:p>
        </w:tc>
        <w:tc>
          <w:tcPr>
            <w:tcW w:w="960" w:type="dxa"/>
            <w:noWrap/>
            <w:vAlign w:val="bottom"/>
            <w:hideMark/>
          </w:tcPr>
          <w:p w14:paraId="405D472A" w14:textId="77777777" w:rsidR="00EE7A22" w:rsidRDefault="00EE7A22">
            <w:pPr>
              <w:jc w:val="right"/>
              <w:rPr>
                <w:color w:val="000000"/>
                <w:szCs w:val="22"/>
              </w:rPr>
            </w:pPr>
            <w:r>
              <w:rPr>
                <w:color w:val="000000"/>
              </w:rPr>
              <w:t>0.23</w:t>
            </w:r>
          </w:p>
        </w:tc>
        <w:tc>
          <w:tcPr>
            <w:tcW w:w="960" w:type="dxa"/>
            <w:noWrap/>
            <w:vAlign w:val="bottom"/>
            <w:hideMark/>
          </w:tcPr>
          <w:p w14:paraId="557FE156" w14:textId="77777777" w:rsidR="00EE7A22" w:rsidRDefault="00EE7A22">
            <w:pPr>
              <w:jc w:val="right"/>
              <w:rPr>
                <w:color w:val="000000"/>
                <w:szCs w:val="22"/>
              </w:rPr>
            </w:pPr>
            <w:r>
              <w:rPr>
                <w:color w:val="000000"/>
              </w:rPr>
              <w:t>0.11</w:t>
            </w:r>
          </w:p>
        </w:tc>
        <w:tc>
          <w:tcPr>
            <w:tcW w:w="960" w:type="dxa"/>
            <w:noWrap/>
            <w:vAlign w:val="bottom"/>
            <w:hideMark/>
          </w:tcPr>
          <w:p w14:paraId="25F47A3C" w14:textId="77777777" w:rsidR="00EE7A22" w:rsidRDefault="00EE7A22">
            <w:pPr>
              <w:jc w:val="right"/>
              <w:rPr>
                <w:color w:val="000000"/>
                <w:szCs w:val="22"/>
              </w:rPr>
            </w:pPr>
            <w:r>
              <w:rPr>
                <w:color w:val="000000"/>
              </w:rPr>
              <w:t>0.54</w:t>
            </w:r>
          </w:p>
        </w:tc>
        <w:tc>
          <w:tcPr>
            <w:tcW w:w="2020" w:type="dxa"/>
            <w:noWrap/>
            <w:vAlign w:val="bottom"/>
            <w:hideMark/>
          </w:tcPr>
          <w:p w14:paraId="2F02090B" w14:textId="77777777" w:rsidR="00EE7A22" w:rsidRDefault="00EE7A22">
            <w:pPr>
              <w:jc w:val="center"/>
              <w:rPr>
                <w:color w:val="000000"/>
                <w:szCs w:val="22"/>
              </w:rPr>
            </w:pPr>
            <w:r>
              <w:rPr>
                <w:color w:val="000000"/>
              </w:rPr>
              <w:t>1/0</w:t>
            </w:r>
          </w:p>
        </w:tc>
      </w:tr>
      <w:tr w:rsidR="00EE7A22" w14:paraId="57F99DC2" w14:textId="77777777" w:rsidTr="00EE7A22">
        <w:trPr>
          <w:trHeight w:val="300"/>
        </w:trPr>
        <w:tc>
          <w:tcPr>
            <w:tcW w:w="2300" w:type="dxa"/>
            <w:noWrap/>
            <w:vAlign w:val="bottom"/>
            <w:hideMark/>
          </w:tcPr>
          <w:p w14:paraId="353BA66B" w14:textId="77777777" w:rsidR="00EE7A22" w:rsidRDefault="00EE7A22">
            <w:pPr>
              <w:rPr>
                <w:rFonts w:ascii="Arial" w:hAnsi="Arial" w:cs="Arial"/>
                <w:b/>
                <w:bCs/>
                <w:sz w:val="20"/>
              </w:rPr>
            </w:pPr>
            <w:r>
              <w:rPr>
                <w:rFonts w:ascii="Arial" w:hAnsi="Arial" w:cs="Arial"/>
                <w:b/>
                <w:bCs/>
                <w:sz w:val="20"/>
              </w:rPr>
              <w:t>Total PCBs</w:t>
            </w:r>
          </w:p>
        </w:tc>
        <w:tc>
          <w:tcPr>
            <w:tcW w:w="720" w:type="dxa"/>
            <w:noWrap/>
            <w:vAlign w:val="bottom"/>
            <w:hideMark/>
          </w:tcPr>
          <w:p w14:paraId="4C6C1BBB" w14:textId="77777777" w:rsidR="00EE7A22" w:rsidRDefault="00EE7A22">
            <w:pPr>
              <w:rPr>
                <w:color w:val="000000"/>
                <w:szCs w:val="22"/>
              </w:rPr>
            </w:pPr>
            <w:r>
              <w:rPr>
                <w:color w:val="000000"/>
              </w:rPr>
              <w:t>ng/g</w:t>
            </w:r>
          </w:p>
        </w:tc>
        <w:tc>
          <w:tcPr>
            <w:tcW w:w="960" w:type="dxa"/>
            <w:noWrap/>
            <w:vAlign w:val="bottom"/>
            <w:hideMark/>
          </w:tcPr>
          <w:p w14:paraId="6A70ABFF" w14:textId="77777777" w:rsidR="00EE7A22" w:rsidRDefault="00EE7A22">
            <w:pPr>
              <w:jc w:val="right"/>
              <w:rPr>
                <w:color w:val="000000"/>
                <w:szCs w:val="22"/>
              </w:rPr>
            </w:pPr>
            <w:r>
              <w:rPr>
                <w:color w:val="000000"/>
              </w:rPr>
              <w:t>2.19</w:t>
            </w:r>
          </w:p>
        </w:tc>
        <w:tc>
          <w:tcPr>
            <w:tcW w:w="960" w:type="dxa"/>
            <w:noWrap/>
            <w:vAlign w:val="bottom"/>
            <w:hideMark/>
          </w:tcPr>
          <w:p w14:paraId="7F835862" w14:textId="77777777" w:rsidR="00EE7A22" w:rsidRDefault="00EE7A22">
            <w:pPr>
              <w:jc w:val="right"/>
              <w:rPr>
                <w:color w:val="000000"/>
                <w:szCs w:val="22"/>
              </w:rPr>
            </w:pPr>
            <w:r>
              <w:rPr>
                <w:color w:val="000000"/>
              </w:rPr>
              <w:t>92.89</w:t>
            </w:r>
          </w:p>
        </w:tc>
        <w:tc>
          <w:tcPr>
            <w:tcW w:w="960" w:type="dxa"/>
            <w:noWrap/>
            <w:vAlign w:val="bottom"/>
            <w:hideMark/>
          </w:tcPr>
          <w:p w14:paraId="6CE2A661" w14:textId="77777777" w:rsidR="00EE7A22" w:rsidRDefault="00EE7A22">
            <w:pPr>
              <w:jc w:val="right"/>
              <w:rPr>
                <w:color w:val="000000"/>
                <w:szCs w:val="22"/>
              </w:rPr>
            </w:pPr>
            <w:r>
              <w:rPr>
                <w:color w:val="000000"/>
              </w:rPr>
              <w:t>14.35</w:t>
            </w:r>
          </w:p>
        </w:tc>
        <w:tc>
          <w:tcPr>
            <w:tcW w:w="960" w:type="dxa"/>
            <w:noWrap/>
            <w:vAlign w:val="bottom"/>
            <w:hideMark/>
          </w:tcPr>
          <w:p w14:paraId="4E15BDF7" w14:textId="77777777" w:rsidR="00EE7A22" w:rsidRDefault="00EE7A22">
            <w:pPr>
              <w:jc w:val="right"/>
              <w:rPr>
                <w:color w:val="000000"/>
                <w:szCs w:val="22"/>
              </w:rPr>
            </w:pPr>
            <w:r>
              <w:rPr>
                <w:color w:val="000000"/>
              </w:rPr>
              <w:t>2.32</w:t>
            </w:r>
          </w:p>
        </w:tc>
        <w:tc>
          <w:tcPr>
            <w:tcW w:w="960" w:type="dxa"/>
            <w:noWrap/>
            <w:vAlign w:val="bottom"/>
            <w:hideMark/>
          </w:tcPr>
          <w:p w14:paraId="332587C5" w14:textId="77777777" w:rsidR="00EE7A22" w:rsidRDefault="00EE7A22">
            <w:pPr>
              <w:jc w:val="right"/>
              <w:rPr>
                <w:color w:val="000000"/>
                <w:szCs w:val="22"/>
              </w:rPr>
            </w:pPr>
            <w:r>
              <w:rPr>
                <w:color w:val="000000"/>
              </w:rPr>
              <w:t>29.06</w:t>
            </w:r>
          </w:p>
        </w:tc>
        <w:tc>
          <w:tcPr>
            <w:tcW w:w="2020" w:type="dxa"/>
            <w:noWrap/>
            <w:vAlign w:val="bottom"/>
            <w:hideMark/>
          </w:tcPr>
          <w:p w14:paraId="41D65EA4" w14:textId="77777777" w:rsidR="00EE7A22" w:rsidRDefault="00EE7A22">
            <w:pPr>
              <w:jc w:val="center"/>
              <w:rPr>
                <w:color w:val="000000"/>
                <w:szCs w:val="22"/>
              </w:rPr>
            </w:pPr>
            <w:r>
              <w:rPr>
                <w:color w:val="000000"/>
              </w:rPr>
              <w:t>3/0</w:t>
            </w:r>
          </w:p>
        </w:tc>
      </w:tr>
      <w:tr w:rsidR="00EE7A22" w14:paraId="4E1E7B6B" w14:textId="77777777" w:rsidTr="00EE7A22">
        <w:trPr>
          <w:trHeight w:val="300"/>
        </w:trPr>
        <w:tc>
          <w:tcPr>
            <w:tcW w:w="2300" w:type="dxa"/>
            <w:noWrap/>
            <w:vAlign w:val="bottom"/>
            <w:hideMark/>
          </w:tcPr>
          <w:p w14:paraId="1E25EFB3" w14:textId="77777777" w:rsidR="00EE7A22" w:rsidRDefault="00EE7A22">
            <w:pPr>
              <w:rPr>
                <w:rFonts w:ascii="Arial" w:hAnsi="Arial" w:cs="Arial"/>
                <w:b/>
                <w:bCs/>
                <w:sz w:val="20"/>
              </w:rPr>
            </w:pPr>
            <w:r>
              <w:rPr>
                <w:rFonts w:ascii="Arial" w:hAnsi="Arial" w:cs="Arial"/>
                <w:b/>
                <w:bCs/>
                <w:sz w:val="20"/>
              </w:rPr>
              <w:t>Monobutyltin</w:t>
            </w:r>
          </w:p>
        </w:tc>
        <w:tc>
          <w:tcPr>
            <w:tcW w:w="720" w:type="dxa"/>
            <w:noWrap/>
            <w:vAlign w:val="bottom"/>
            <w:hideMark/>
          </w:tcPr>
          <w:p w14:paraId="30695FCC" w14:textId="77777777" w:rsidR="00EE7A22" w:rsidRDefault="00EE7A22">
            <w:pPr>
              <w:rPr>
                <w:color w:val="000000"/>
                <w:szCs w:val="22"/>
              </w:rPr>
            </w:pPr>
            <w:r>
              <w:rPr>
                <w:color w:val="000000"/>
              </w:rPr>
              <w:t>ng/g</w:t>
            </w:r>
          </w:p>
        </w:tc>
        <w:tc>
          <w:tcPr>
            <w:tcW w:w="960" w:type="dxa"/>
            <w:noWrap/>
            <w:vAlign w:val="bottom"/>
            <w:hideMark/>
          </w:tcPr>
          <w:p w14:paraId="558CF0AC" w14:textId="77777777" w:rsidR="00EE7A22" w:rsidRDefault="00EE7A22">
            <w:pPr>
              <w:jc w:val="right"/>
              <w:rPr>
                <w:color w:val="000000"/>
                <w:szCs w:val="22"/>
              </w:rPr>
            </w:pPr>
            <w:r>
              <w:rPr>
                <w:color w:val="000000"/>
              </w:rPr>
              <w:t>0</w:t>
            </w:r>
          </w:p>
        </w:tc>
        <w:tc>
          <w:tcPr>
            <w:tcW w:w="960" w:type="dxa"/>
            <w:noWrap/>
            <w:vAlign w:val="bottom"/>
            <w:hideMark/>
          </w:tcPr>
          <w:p w14:paraId="1AF9CEFA" w14:textId="77777777" w:rsidR="00EE7A22" w:rsidRDefault="00EE7A22">
            <w:pPr>
              <w:jc w:val="right"/>
              <w:rPr>
                <w:color w:val="000000"/>
                <w:szCs w:val="22"/>
              </w:rPr>
            </w:pPr>
            <w:r>
              <w:rPr>
                <w:color w:val="000000"/>
              </w:rPr>
              <w:t>2.00</w:t>
            </w:r>
          </w:p>
        </w:tc>
        <w:tc>
          <w:tcPr>
            <w:tcW w:w="960" w:type="dxa"/>
            <w:noWrap/>
            <w:vAlign w:val="bottom"/>
            <w:hideMark/>
          </w:tcPr>
          <w:p w14:paraId="7C861426" w14:textId="77777777" w:rsidR="00EE7A22" w:rsidRDefault="00EE7A22">
            <w:pPr>
              <w:jc w:val="right"/>
              <w:rPr>
                <w:color w:val="000000"/>
                <w:szCs w:val="22"/>
              </w:rPr>
            </w:pPr>
            <w:r>
              <w:rPr>
                <w:color w:val="000000"/>
              </w:rPr>
              <w:t>0.18</w:t>
            </w:r>
          </w:p>
        </w:tc>
        <w:tc>
          <w:tcPr>
            <w:tcW w:w="960" w:type="dxa"/>
            <w:noWrap/>
            <w:vAlign w:val="bottom"/>
            <w:hideMark/>
          </w:tcPr>
          <w:p w14:paraId="3EBFF303" w14:textId="77777777" w:rsidR="00EE7A22" w:rsidRDefault="00EE7A22">
            <w:pPr>
              <w:jc w:val="right"/>
              <w:rPr>
                <w:color w:val="000000"/>
                <w:szCs w:val="22"/>
              </w:rPr>
            </w:pPr>
            <w:r>
              <w:rPr>
                <w:color w:val="000000"/>
              </w:rPr>
              <w:t>0</w:t>
            </w:r>
          </w:p>
        </w:tc>
        <w:tc>
          <w:tcPr>
            <w:tcW w:w="960" w:type="dxa"/>
            <w:noWrap/>
            <w:vAlign w:val="bottom"/>
            <w:hideMark/>
          </w:tcPr>
          <w:p w14:paraId="64DA81A5" w14:textId="77777777" w:rsidR="00EE7A22" w:rsidRDefault="00EE7A22">
            <w:pPr>
              <w:jc w:val="right"/>
              <w:rPr>
                <w:color w:val="000000"/>
                <w:szCs w:val="22"/>
              </w:rPr>
            </w:pPr>
            <w:r>
              <w:rPr>
                <w:color w:val="000000"/>
              </w:rPr>
              <w:t>0.54</w:t>
            </w:r>
          </w:p>
        </w:tc>
        <w:tc>
          <w:tcPr>
            <w:tcW w:w="2020" w:type="dxa"/>
            <w:noWrap/>
            <w:vAlign w:val="bottom"/>
            <w:hideMark/>
          </w:tcPr>
          <w:p w14:paraId="2DAC82B1" w14:textId="77777777" w:rsidR="00EE7A22" w:rsidRDefault="00EE7A22">
            <w:pPr>
              <w:jc w:val="center"/>
              <w:rPr>
                <w:color w:val="000000"/>
                <w:szCs w:val="22"/>
              </w:rPr>
            </w:pPr>
            <w:r>
              <w:rPr>
                <w:color w:val="000000"/>
              </w:rPr>
              <w:t>NA</w:t>
            </w:r>
          </w:p>
        </w:tc>
      </w:tr>
      <w:tr w:rsidR="00EE7A22" w14:paraId="21BDB99D" w14:textId="77777777" w:rsidTr="00EE7A22">
        <w:trPr>
          <w:trHeight w:val="300"/>
        </w:trPr>
        <w:tc>
          <w:tcPr>
            <w:tcW w:w="2300" w:type="dxa"/>
            <w:noWrap/>
            <w:vAlign w:val="bottom"/>
            <w:hideMark/>
          </w:tcPr>
          <w:p w14:paraId="02719DC7" w14:textId="77777777" w:rsidR="00EE7A22" w:rsidRDefault="00EE7A22">
            <w:pPr>
              <w:rPr>
                <w:rFonts w:ascii="Arial" w:hAnsi="Arial" w:cs="Arial"/>
                <w:b/>
                <w:bCs/>
                <w:sz w:val="20"/>
              </w:rPr>
            </w:pPr>
            <w:r>
              <w:rPr>
                <w:rFonts w:ascii="Arial" w:hAnsi="Arial" w:cs="Arial"/>
                <w:b/>
                <w:bCs/>
                <w:sz w:val="20"/>
              </w:rPr>
              <w:t>Dibutyltin</w:t>
            </w:r>
          </w:p>
        </w:tc>
        <w:tc>
          <w:tcPr>
            <w:tcW w:w="720" w:type="dxa"/>
            <w:noWrap/>
            <w:vAlign w:val="bottom"/>
            <w:hideMark/>
          </w:tcPr>
          <w:p w14:paraId="5BBE8FF7" w14:textId="77777777" w:rsidR="00EE7A22" w:rsidRDefault="00EE7A22">
            <w:pPr>
              <w:rPr>
                <w:color w:val="000000"/>
                <w:szCs w:val="22"/>
              </w:rPr>
            </w:pPr>
            <w:r>
              <w:rPr>
                <w:color w:val="000000"/>
              </w:rPr>
              <w:t>ng/g</w:t>
            </w:r>
          </w:p>
        </w:tc>
        <w:tc>
          <w:tcPr>
            <w:tcW w:w="960" w:type="dxa"/>
            <w:noWrap/>
            <w:vAlign w:val="bottom"/>
            <w:hideMark/>
          </w:tcPr>
          <w:p w14:paraId="38A5EB2C" w14:textId="77777777" w:rsidR="00EE7A22" w:rsidRDefault="00EE7A22">
            <w:pPr>
              <w:jc w:val="right"/>
              <w:rPr>
                <w:color w:val="000000"/>
                <w:szCs w:val="22"/>
              </w:rPr>
            </w:pPr>
            <w:r>
              <w:rPr>
                <w:color w:val="000000"/>
              </w:rPr>
              <w:t>0</w:t>
            </w:r>
          </w:p>
        </w:tc>
        <w:tc>
          <w:tcPr>
            <w:tcW w:w="960" w:type="dxa"/>
            <w:noWrap/>
            <w:vAlign w:val="bottom"/>
            <w:hideMark/>
          </w:tcPr>
          <w:p w14:paraId="503BCBCD" w14:textId="77777777" w:rsidR="00EE7A22" w:rsidRDefault="00EE7A22">
            <w:pPr>
              <w:jc w:val="right"/>
              <w:rPr>
                <w:color w:val="000000"/>
                <w:szCs w:val="22"/>
              </w:rPr>
            </w:pPr>
            <w:r>
              <w:rPr>
                <w:color w:val="000000"/>
              </w:rPr>
              <w:t>0.60</w:t>
            </w:r>
          </w:p>
        </w:tc>
        <w:tc>
          <w:tcPr>
            <w:tcW w:w="960" w:type="dxa"/>
            <w:noWrap/>
            <w:vAlign w:val="bottom"/>
            <w:hideMark/>
          </w:tcPr>
          <w:p w14:paraId="210668FE" w14:textId="77777777" w:rsidR="00EE7A22" w:rsidRDefault="00EE7A22">
            <w:pPr>
              <w:jc w:val="right"/>
              <w:rPr>
                <w:color w:val="000000"/>
                <w:szCs w:val="22"/>
              </w:rPr>
            </w:pPr>
            <w:r>
              <w:rPr>
                <w:color w:val="000000"/>
              </w:rPr>
              <w:t>0.08</w:t>
            </w:r>
          </w:p>
        </w:tc>
        <w:tc>
          <w:tcPr>
            <w:tcW w:w="960" w:type="dxa"/>
            <w:noWrap/>
            <w:vAlign w:val="bottom"/>
            <w:hideMark/>
          </w:tcPr>
          <w:p w14:paraId="0DF692DF" w14:textId="77777777" w:rsidR="00EE7A22" w:rsidRDefault="00EE7A22">
            <w:pPr>
              <w:jc w:val="right"/>
              <w:rPr>
                <w:color w:val="000000"/>
                <w:szCs w:val="22"/>
              </w:rPr>
            </w:pPr>
            <w:r>
              <w:rPr>
                <w:color w:val="000000"/>
              </w:rPr>
              <w:t>0</w:t>
            </w:r>
          </w:p>
        </w:tc>
        <w:tc>
          <w:tcPr>
            <w:tcW w:w="960" w:type="dxa"/>
            <w:noWrap/>
            <w:vAlign w:val="bottom"/>
            <w:hideMark/>
          </w:tcPr>
          <w:p w14:paraId="476D2A23" w14:textId="77777777" w:rsidR="00EE7A22" w:rsidRDefault="00EE7A22">
            <w:pPr>
              <w:jc w:val="right"/>
              <w:rPr>
                <w:color w:val="000000"/>
                <w:szCs w:val="22"/>
              </w:rPr>
            </w:pPr>
            <w:r>
              <w:rPr>
                <w:color w:val="000000"/>
              </w:rPr>
              <w:t>0.17</w:t>
            </w:r>
          </w:p>
        </w:tc>
        <w:tc>
          <w:tcPr>
            <w:tcW w:w="2020" w:type="dxa"/>
            <w:noWrap/>
            <w:vAlign w:val="bottom"/>
            <w:hideMark/>
          </w:tcPr>
          <w:p w14:paraId="41F6523D" w14:textId="77777777" w:rsidR="00EE7A22" w:rsidRDefault="00EE7A22">
            <w:pPr>
              <w:jc w:val="center"/>
              <w:rPr>
                <w:color w:val="000000"/>
                <w:szCs w:val="22"/>
              </w:rPr>
            </w:pPr>
            <w:r>
              <w:rPr>
                <w:color w:val="000000"/>
              </w:rPr>
              <w:t>NA</w:t>
            </w:r>
          </w:p>
        </w:tc>
      </w:tr>
      <w:tr w:rsidR="00EE7A22" w14:paraId="09AFA167" w14:textId="77777777" w:rsidTr="00EE7A22">
        <w:trPr>
          <w:trHeight w:val="300"/>
        </w:trPr>
        <w:tc>
          <w:tcPr>
            <w:tcW w:w="2300" w:type="dxa"/>
            <w:noWrap/>
            <w:vAlign w:val="bottom"/>
            <w:hideMark/>
          </w:tcPr>
          <w:p w14:paraId="06869282" w14:textId="77777777" w:rsidR="00EE7A22" w:rsidRDefault="00EE7A22">
            <w:pPr>
              <w:rPr>
                <w:rFonts w:ascii="Arial" w:hAnsi="Arial" w:cs="Arial"/>
                <w:b/>
                <w:bCs/>
                <w:sz w:val="20"/>
              </w:rPr>
            </w:pPr>
            <w:r>
              <w:rPr>
                <w:rFonts w:ascii="Arial" w:hAnsi="Arial" w:cs="Arial"/>
                <w:b/>
                <w:bCs/>
                <w:sz w:val="20"/>
              </w:rPr>
              <w:t>Tributyltin</w:t>
            </w:r>
          </w:p>
        </w:tc>
        <w:tc>
          <w:tcPr>
            <w:tcW w:w="720" w:type="dxa"/>
            <w:noWrap/>
            <w:vAlign w:val="bottom"/>
            <w:hideMark/>
          </w:tcPr>
          <w:p w14:paraId="73AF29DD" w14:textId="77777777" w:rsidR="00EE7A22" w:rsidRDefault="00EE7A22">
            <w:pPr>
              <w:rPr>
                <w:color w:val="000000"/>
                <w:szCs w:val="22"/>
              </w:rPr>
            </w:pPr>
            <w:r>
              <w:rPr>
                <w:color w:val="000000"/>
              </w:rPr>
              <w:t>ng/g</w:t>
            </w:r>
          </w:p>
        </w:tc>
        <w:tc>
          <w:tcPr>
            <w:tcW w:w="960" w:type="dxa"/>
            <w:noWrap/>
            <w:vAlign w:val="bottom"/>
            <w:hideMark/>
          </w:tcPr>
          <w:p w14:paraId="21E5FCAC" w14:textId="77777777" w:rsidR="00EE7A22" w:rsidRDefault="00EE7A22">
            <w:pPr>
              <w:jc w:val="right"/>
              <w:rPr>
                <w:color w:val="000000"/>
                <w:szCs w:val="22"/>
              </w:rPr>
            </w:pPr>
            <w:r>
              <w:rPr>
                <w:color w:val="000000"/>
              </w:rPr>
              <w:t>0</w:t>
            </w:r>
          </w:p>
        </w:tc>
        <w:tc>
          <w:tcPr>
            <w:tcW w:w="960" w:type="dxa"/>
            <w:noWrap/>
            <w:vAlign w:val="bottom"/>
            <w:hideMark/>
          </w:tcPr>
          <w:p w14:paraId="0F1B0FDB" w14:textId="77777777" w:rsidR="00EE7A22" w:rsidRDefault="00EE7A22">
            <w:pPr>
              <w:jc w:val="right"/>
              <w:rPr>
                <w:color w:val="000000"/>
                <w:szCs w:val="22"/>
              </w:rPr>
            </w:pPr>
            <w:r>
              <w:rPr>
                <w:color w:val="000000"/>
              </w:rPr>
              <w:t>0.98</w:t>
            </w:r>
          </w:p>
        </w:tc>
        <w:tc>
          <w:tcPr>
            <w:tcW w:w="960" w:type="dxa"/>
            <w:noWrap/>
            <w:vAlign w:val="bottom"/>
            <w:hideMark/>
          </w:tcPr>
          <w:p w14:paraId="1C3BEEF8" w14:textId="77777777" w:rsidR="00EE7A22" w:rsidRDefault="00EE7A22">
            <w:pPr>
              <w:jc w:val="right"/>
              <w:rPr>
                <w:color w:val="000000"/>
                <w:szCs w:val="22"/>
              </w:rPr>
            </w:pPr>
            <w:r>
              <w:rPr>
                <w:color w:val="000000"/>
              </w:rPr>
              <w:t>0.07</w:t>
            </w:r>
          </w:p>
        </w:tc>
        <w:tc>
          <w:tcPr>
            <w:tcW w:w="960" w:type="dxa"/>
            <w:noWrap/>
            <w:vAlign w:val="bottom"/>
            <w:hideMark/>
          </w:tcPr>
          <w:p w14:paraId="424B7297" w14:textId="77777777" w:rsidR="00EE7A22" w:rsidRDefault="00EE7A22">
            <w:pPr>
              <w:jc w:val="right"/>
              <w:rPr>
                <w:color w:val="000000"/>
                <w:szCs w:val="22"/>
              </w:rPr>
            </w:pPr>
            <w:r>
              <w:rPr>
                <w:color w:val="000000"/>
              </w:rPr>
              <w:t>0</w:t>
            </w:r>
          </w:p>
        </w:tc>
        <w:tc>
          <w:tcPr>
            <w:tcW w:w="960" w:type="dxa"/>
            <w:noWrap/>
            <w:vAlign w:val="bottom"/>
            <w:hideMark/>
          </w:tcPr>
          <w:p w14:paraId="6377E42B" w14:textId="77777777" w:rsidR="00EE7A22" w:rsidRDefault="00EE7A22">
            <w:pPr>
              <w:jc w:val="right"/>
              <w:rPr>
                <w:color w:val="000000"/>
                <w:szCs w:val="22"/>
              </w:rPr>
            </w:pPr>
            <w:r>
              <w:rPr>
                <w:color w:val="000000"/>
              </w:rPr>
              <w:t>0.24</w:t>
            </w:r>
          </w:p>
        </w:tc>
        <w:tc>
          <w:tcPr>
            <w:tcW w:w="2020" w:type="dxa"/>
            <w:noWrap/>
            <w:vAlign w:val="bottom"/>
            <w:hideMark/>
          </w:tcPr>
          <w:p w14:paraId="0979333F" w14:textId="77777777" w:rsidR="00EE7A22" w:rsidRDefault="00EE7A22">
            <w:pPr>
              <w:jc w:val="center"/>
              <w:rPr>
                <w:color w:val="000000"/>
                <w:szCs w:val="22"/>
              </w:rPr>
            </w:pPr>
            <w:r>
              <w:rPr>
                <w:color w:val="000000"/>
              </w:rPr>
              <w:t>NA</w:t>
            </w:r>
          </w:p>
        </w:tc>
      </w:tr>
      <w:tr w:rsidR="00EE7A22" w14:paraId="20144424" w14:textId="77777777" w:rsidTr="00EE7A22">
        <w:trPr>
          <w:trHeight w:val="300"/>
        </w:trPr>
        <w:tc>
          <w:tcPr>
            <w:tcW w:w="2300" w:type="dxa"/>
            <w:noWrap/>
            <w:vAlign w:val="bottom"/>
            <w:hideMark/>
          </w:tcPr>
          <w:p w14:paraId="31CF91A9" w14:textId="77777777" w:rsidR="00EE7A22" w:rsidRDefault="00EE7A22">
            <w:pPr>
              <w:rPr>
                <w:rFonts w:ascii="Arial" w:hAnsi="Arial" w:cs="Arial"/>
                <w:b/>
                <w:bCs/>
                <w:sz w:val="20"/>
              </w:rPr>
            </w:pPr>
            <w:r>
              <w:rPr>
                <w:rFonts w:ascii="Arial" w:hAnsi="Arial" w:cs="Arial"/>
                <w:b/>
                <w:bCs/>
                <w:sz w:val="20"/>
              </w:rPr>
              <w:t>Tetrabutyltin</w:t>
            </w:r>
          </w:p>
        </w:tc>
        <w:tc>
          <w:tcPr>
            <w:tcW w:w="720" w:type="dxa"/>
            <w:noWrap/>
            <w:vAlign w:val="bottom"/>
            <w:hideMark/>
          </w:tcPr>
          <w:p w14:paraId="0313BE70" w14:textId="77777777" w:rsidR="00EE7A22" w:rsidRDefault="00EE7A22">
            <w:pPr>
              <w:rPr>
                <w:color w:val="000000"/>
                <w:szCs w:val="22"/>
              </w:rPr>
            </w:pPr>
            <w:r>
              <w:rPr>
                <w:color w:val="000000"/>
              </w:rPr>
              <w:t>ng/g</w:t>
            </w:r>
          </w:p>
        </w:tc>
        <w:tc>
          <w:tcPr>
            <w:tcW w:w="960" w:type="dxa"/>
            <w:noWrap/>
            <w:vAlign w:val="bottom"/>
            <w:hideMark/>
          </w:tcPr>
          <w:p w14:paraId="277D9173" w14:textId="77777777" w:rsidR="00EE7A22" w:rsidRDefault="00EE7A22">
            <w:pPr>
              <w:jc w:val="right"/>
              <w:rPr>
                <w:color w:val="000000"/>
                <w:szCs w:val="22"/>
              </w:rPr>
            </w:pPr>
            <w:r>
              <w:rPr>
                <w:color w:val="000000"/>
              </w:rPr>
              <w:t>0</w:t>
            </w:r>
          </w:p>
        </w:tc>
        <w:tc>
          <w:tcPr>
            <w:tcW w:w="960" w:type="dxa"/>
            <w:noWrap/>
            <w:vAlign w:val="bottom"/>
            <w:hideMark/>
          </w:tcPr>
          <w:p w14:paraId="1741BC8D" w14:textId="77777777" w:rsidR="00EE7A22" w:rsidRDefault="00EE7A22">
            <w:pPr>
              <w:jc w:val="right"/>
              <w:rPr>
                <w:color w:val="000000"/>
                <w:szCs w:val="22"/>
              </w:rPr>
            </w:pPr>
            <w:r>
              <w:rPr>
                <w:color w:val="000000"/>
              </w:rPr>
              <w:t>0</w:t>
            </w:r>
          </w:p>
        </w:tc>
        <w:tc>
          <w:tcPr>
            <w:tcW w:w="960" w:type="dxa"/>
            <w:noWrap/>
            <w:vAlign w:val="bottom"/>
            <w:hideMark/>
          </w:tcPr>
          <w:p w14:paraId="4FEB3A8C" w14:textId="77777777" w:rsidR="00EE7A22" w:rsidRDefault="00EE7A22">
            <w:pPr>
              <w:jc w:val="right"/>
              <w:rPr>
                <w:color w:val="000000"/>
                <w:szCs w:val="22"/>
              </w:rPr>
            </w:pPr>
            <w:r>
              <w:rPr>
                <w:color w:val="000000"/>
              </w:rPr>
              <w:t>0</w:t>
            </w:r>
          </w:p>
        </w:tc>
        <w:tc>
          <w:tcPr>
            <w:tcW w:w="960" w:type="dxa"/>
            <w:noWrap/>
            <w:vAlign w:val="bottom"/>
            <w:hideMark/>
          </w:tcPr>
          <w:p w14:paraId="0E31F816" w14:textId="77777777" w:rsidR="00EE7A22" w:rsidRDefault="00EE7A22">
            <w:pPr>
              <w:jc w:val="right"/>
              <w:rPr>
                <w:color w:val="000000"/>
                <w:szCs w:val="22"/>
              </w:rPr>
            </w:pPr>
            <w:r>
              <w:rPr>
                <w:color w:val="000000"/>
              </w:rPr>
              <w:t>0</w:t>
            </w:r>
          </w:p>
        </w:tc>
        <w:tc>
          <w:tcPr>
            <w:tcW w:w="960" w:type="dxa"/>
            <w:noWrap/>
            <w:vAlign w:val="bottom"/>
            <w:hideMark/>
          </w:tcPr>
          <w:p w14:paraId="2E0714B2" w14:textId="77777777" w:rsidR="00EE7A22" w:rsidRDefault="00EE7A22">
            <w:pPr>
              <w:jc w:val="right"/>
              <w:rPr>
                <w:color w:val="000000"/>
                <w:szCs w:val="22"/>
              </w:rPr>
            </w:pPr>
            <w:r>
              <w:rPr>
                <w:color w:val="000000"/>
              </w:rPr>
              <w:t>0</w:t>
            </w:r>
          </w:p>
        </w:tc>
        <w:tc>
          <w:tcPr>
            <w:tcW w:w="2020" w:type="dxa"/>
            <w:noWrap/>
            <w:vAlign w:val="bottom"/>
            <w:hideMark/>
          </w:tcPr>
          <w:p w14:paraId="60B1CD0D" w14:textId="77777777" w:rsidR="00EE7A22" w:rsidRDefault="00EE7A22">
            <w:pPr>
              <w:jc w:val="center"/>
              <w:rPr>
                <w:color w:val="000000"/>
                <w:szCs w:val="22"/>
              </w:rPr>
            </w:pPr>
            <w:r>
              <w:rPr>
                <w:color w:val="000000"/>
              </w:rPr>
              <w:t>NA</w:t>
            </w:r>
          </w:p>
        </w:tc>
      </w:tr>
      <w:tr w:rsidR="00EE7A22" w14:paraId="62C4590D" w14:textId="77777777" w:rsidTr="00EE7A22">
        <w:trPr>
          <w:trHeight w:val="300"/>
        </w:trPr>
        <w:tc>
          <w:tcPr>
            <w:tcW w:w="2300" w:type="dxa"/>
            <w:tcBorders>
              <w:top w:val="nil"/>
              <w:left w:val="nil"/>
              <w:bottom w:val="single" w:sz="4" w:space="0" w:color="auto"/>
              <w:right w:val="nil"/>
            </w:tcBorders>
            <w:noWrap/>
            <w:vAlign w:val="bottom"/>
            <w:hideMark/>
          </w:tcPr>
          <w:p w14:paraId="4486D971" w14:textId="77777777" w:rsidR="00EE7A22" w:rsidRDefault="00EE7A22">
            <w:pPr>
              <w:rPr>
                <w:rFonts w:ascii="Arial" w:hAnsi="Arial" w:cs="Arial"/>
                <w:b/>
                <w:bCs/>
                <w:i/>
                <w:iCs/>
                <w:sz w:val="20"/>
              </w:rPr>
            </w:pPr>
            <w:r>
              <w:rPr>
                <w:rFonts w:ascii="Arial" w:hAnsi="Arial" w:cs="Arial"/>
                <w:b/>
                <w:bCs/>
                <w:i/>
                <w:iCs/>
                <w:sz w:val="20"/>
              </w:rPr>
              <w:t>Clostridium perfringens</w:t>
            </w:r>
          </w:p>
        </w:tc>
        <w:tc>
          <w:tcPr>
            <w:tcW w:w="720" w:type="dxa"/>
            <w:tcBorders>
              <w:top w:val="nil"/>
              <w:left w:val="nil"/>
              <w:bottom w:val="single" w:sz="4" w:space="0" w:color="auto"/>
              <w:right w:val="nil"/>
            </w:tcBorders>
            <w:noWrap/>
            <w:vAlign w:val="bottom"/>
            <w:hideMark/>
          </w:tcPr>
          <w:p w14:paraId="04509F05" w14:textId="77777777" w:rsidR="00EE7A22" w:rsidRDefault="00EE7A22">
            <w:pPr>
              <w:rPr>
                <w:rFonts w:ascii="Arial" w:hAnsi="Arial" w:cs="Arial"/>
                <w:sz w:val="20"/>
              </w:rPr>
            </w:pPr>
            <w:r>
              <w:rPr>
                <w:rFonts w:ascii="Arial" w:hAnsi="Arial" w:cs="Arial"/>
                <w:sz w:val="20"/>
              </w:rPr>
              <w:t>CFU/g</w:t>
            </w:r>
          </w:p>
        </w:tc>
        <w:tc>
          <w:tcPr>
            <w:tcW w:w="960" w:type="dxa"/>
            <w:tcBorders>
              <w:top w:val="nil"/>
              <w:left w:val="nil"/>
              <w:bottom w:val="single" w:sz="4" w:space="0" w:color="auto"/>
              <w:right w:val="nil"/>
            </w:tcBorders>
            <w:noWrap/>
            <w:vAlign w:val="bottom"/>
            <w:hideMark/>
          </w:tcPr>
          <w:p w14:paraId="23F12390" w14:textId="77777777" w:rsidR="00EE7A22" w:rsidRDefault="00EE7A22">
            <w:pPr>
              <w:jc w:val="right"/>
              <w:rPr>
                <w:color w:val="000000"/>
                <w:szCs w:val="22"/>
              </w:rPr>
            </w:pPr>
            <w:r>
              <w:rPr>
                <w:color w:val="000000"/>
              </w:rPr>
              <w:t>0</w:t>
            </w:r>
          </w:p>
        </w:tc>
        <w:tc>
          <w:tcPr>
            <w:tcW w:w="960" w:type="dxa"/>
            <w:tcBorders>
              <w:top w:val="nil"/>
              <w:left w:val="nil"/>
              <w:bottom w:val="single" w:sz="4" w:space="0" w:color="auto"/>
              <w:right w:val="nil"/>
            </w:tcBorders>
            <w:noWrap/>
            <w:vAlign w:val="bottom"/>
            <w:hideMark/>
          </w:tcPr>
          <w:p w14:paraId="74EE0D3F" w14:textId="77777777" w:rsidR="00EE7A22" w:rsidRDefault="00EE7A22">
            <w:pPr>
              <w:jc w:val="right"/>
              <w:rPr>
                <w:color w:val="000000"/>
                <w:szCs w:val="22"/>
              </w:rPr>
            </w:pPr>
            <w:r>
              <w:rPr>
                <w:color w:val="000000"/>
              </w:rPr>
              <w:t>1722</w:t>
            </w:r>
          </w:p>
        </w:tc>
        <w:tc>
          <w:tcPr>
            <w:tcW w:w="960" w:type="dxa"/>
            <w:tcBorders>
              <w:top w:val="nil"/>
              <w:left w:val="nil"/>
              <w:bottom w:val="single" w:sz="4" w:space="0" w:color="auto"/>
              <w:right w:val="nil"/>
            </w:tcBorders>
            <w:noWrap/>
            <w:vAlign w:val="bottom"/>
            <w:hideMark/>
          </w:tcPr>
          <w:p w14:paraId="6B7F2418" w14:textId="77777777" w:rsidR="00EE7A22" w:rsidRDefault="00EE7A22">
            <w:pPr>
              <w:jc w:val="right"/>
              <w:rPr>
                <w:color w:val="000000"/>
                <w:szCs w:val="22"/>
              </w:rPr>
            </w:pPr>
            <w:r>
              <w:rPr>
                <w:color w:val="000000"/>
              </w:rPr>
              <w:t>302</w:t>
            </w:r>
          </w:p>
        </w:tc>
        <w:tc>
          <w:tcPr>
            <w:tcW w:w="960" w:type="dxa"/>
            <w:tcBorders>
              <w:top w:val="nil"/>
              <w:left w:val="nil"/>
              <w:bottom w:val="single" w:sz="4" w:space="0" w:color="auto"/>
              <w:right w:val="nil"/>
            </w:tcBorders>
            <w:noWrap/>
            <w:vAlign w:val="bottom"/>
            <w:hideMark/>
          </w:tcPr>
          <w:p w14:paraId="07989074" w14:textId="77777777" w:rsidR="00EE7A22" w:rsidRDefault="00EE7A22">
            <w:pPr>
              <w:jc w:val="right"/>
              <w:rPr>
                <w:color w:val="000000"/>
                <w:szCs w:val="22"/>
              </w:rPr>
            </w:pPr>
            <w:r>
              <w:rPr>
                <w:color w:val="000000"/>
              </w:rPr>
              <w:t>125</w:t>
            </w:r>
          </w:p>
        </w:tc>
        <w:tc>
          <w:tcPr>
            <w:tcW w:w="960" w:type="dxa"/>
            <w:tcBorders>
              <w:top w:val="nil"/>
              <w:left w:val="nil"/>
              <w:bottom w:val="single" w:sz="4" w:space="0" w:color="auto"/>
              <w:right w:val="nil"/>
            </w:tcBorders>
            <w:noWrap/>
            <w:vAlign w:val="bottom"/>
            <w:hideMark/>
          </w:tcPr>
          <w:p w14:paraId="02EA5CA1" w14:textId="77777777" w:rsidR="00EE7A22" w:rsidRDefault="00EE7A22">
            <w:pPr>
              <w:jc w:val="right"/>
              <w:rPr>
                <w:color w:val="000000"/>
                <w:szCs w:val="22"/>
              </w:rPr>
            </w:pPr>
            <w:r>
              <w:rPr>
                <w:color w:val="000000"/>
              </w:rPr>
              <w:t>432</w:t>
            </w:r>
          </w:p>
        </w:tc>
        <w:tc>
          <w:tcPr>
            <w:tcW w:w="2020" w:type="dxa"/>
            <w:tcBorders>
              <w:top w:val="nil"/>
              <w:left w:val="nil"/>
              <w:bottom w:val="single" w:sz="4" w:space="0" w:color="auto"/>
              <w:right w:val="nil"/>
            </w:tcBorders>
            <w:noWrap/>
            <w:vAlign w:val="bottom"/>
            <w:hideMark/>
          </w:tcPr>
          <w:p w14:paraId="73F03F96" w14:textId="77777777" w:rsidR="00EE7A22" w:rsidRDefault="00EE7A22">
            <w:pPr>
              <w:jc w:val="center"/>
              <w:rPr>
                <w:color w:val="000000"/>
                <w:szCs w:val="22"/>
              </w:rPr>
            </w:pPr>
            <w:r>
              <w:rPr>
                <w:color w:val="000000"/>
              </w:rPr>
              <w:t>NA</w:t>
            </w:r>
          </w:p>
        </w:tc>
      </w:tr>
    </w:tbl>
    <w:p w14:paraId="2199265C" w14:textId="77777777" w:rsidR="00EE7A22" w:rsidRDefault="00EE7A22" w:rsidP="00EE7A22">
      <w:pPr>
        <w:rPr>
          <w:rFonts w:ascii="Times New Roman" w:hAnsi="Times New Roman"/>
          <w:sz w:val="28"/>
          <w:szCs w:val="28"/>
        </w:rPr>
      </w:pPr>
    </w:p>
    <w:p w14:paraId="0B615AB6" w14:textId="77777777" w:rsidR="00EE7A22" w:rsidRDefault="00EE7A22" w:rsidP="00EE7A22">
      <w:pPr>
        <w:rPr>
          <w:rFonts w:ascii="Times New Roman" w:hAnsi="Times New Roman"/>
          <w:sz w:val="28"/>
          <w:szCs w:val="28"/>
        </w:rPr>
      </w:pPr>
    </w:p>
    <w:p w14:paraId="30E1AFF1" w14:textId="77777777" w:rsidR="00EE7A22" w:rsidRDefault="00EE7A22" w:rsidP="00EE7A22">
      <w:pPr>
        <w:rPr>
          <w:rFonts w:ascii="Times New Roman" w:hAnsi="Times New Roman"/>
          <w:sz w:val="28"/>
          <w:szCs w:val="28"/>
        </w:rPr>
      </w:pPr>
    </w:p>
    <w:p w14:paraId="5D277063" w14:textId="77777777" w:rsidR="00EE7A22" w:rsidRDefault="00EE7A22" w:rsidP="00EE7A22">
      <w:pPr>
        <w:rPr>
          <w:rFonts w:ascii="Times New Roman" w:hAnsi="Times New Roman"/>
          <w:sz w:val="28"/>
          <w:szCs w:val="28"/>
        </w:rPr>
      </w:pPr>
    </w:p>
    <w:p w14:paraId="4D0F7CE0" w14:textId="77777777" w:rsidR="00EE7A22" w:rsidRDefault="00EE7A22" w:rsidP="00EE7A22">
      <w:pPr>
        <w:rPr>
          <w:rFonts w:ascii="Times New Roman" w:hAnsi="Times New Roman"/>
          <w:sz w:val="28"/>
          <w:szCs w:val="28"/>
        </w:rPr>
      </w:pPr>
    </w:p>
    <w:p w14:paraId="66368154" w14:textId="77777777" w:rsidR="00EE7A22" w:rsidRDefault="00EE7A22" w:rsidP="00EE7A22">
      <w:pPr>
        <w:rPr>
          <w:rFonts w:ascii="Times New Roman" w:hAnsi="Times New Roman"/>
          <w:sz w:val="28"/>
          <w:szCs w:val="28"/>
        </w:rPr>
      </w:pPr>
    </w:p>
    <w:p w14:paraId="1FDF08D2" w14:textId="77777777" w:rsidR="00CE3DB7" w:rsidRDefault="00EE7A22" w:rsidP="00CE3DB7">
      <w:pPr>
        <w:keepNext/>
      </w:pPr>
      <w:r>
        <w:rPr>
          <w:rFonts w:ascii="Times New Roman" w:hAnsi="Times New Roman"/>
          <w:noProof/>
          <w:sz w:val="28"/>
          <w:szCs w:val="28"/>
        </w:rPr>
        <w:drawing>
          <wp:inline distT="0" distB="0" distL="0" distR="0" wp14:anchorId="1DFC1F11" wp14:editId="6C409049">
            <wp:extent cx="5943600" cy="2812415"/>
            <wp:effectExtent l="0" t="0" r="0" b="6985"/>
            <wp:docPr id="31" name="Picture 31" descr="Chlord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lordan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540C5931" w14:textId="42A87992" w:rsidR="00EE7A22" w:rsidRDefault="00CE3DB7" w:rsidP="00CE3DB7">
      <w:pPr>
        <w:pStyle w:val="Caption"/>
        <w:rPr>
          <w:rFonts w:ascii="Times New Roman" w:hAnsi="Times New Roman"/>
          <w:sz w:val="28"/>
          <w:szCs w:val="28"/>
        </w:rPr>
      </w:pPr>
      <w:bookmarkStart w:id="77" w:name="_Ref423528100"/>
      <w:bookmarkStart w:id="78" w:name="_Toc423528354"/>
      <w:bookmarkStart w:id="79" w:name="_Toc423606556"/>
      <w:r>
        <w:t xml:space="preserve">Figure </w:t>
      </w:r>
      <w:fldSimple w:instr=" SEQ Figure \* ARABIC ">
        <w:r w:rsidR="005D64E3">
          <w:rPr>
            <w:noProof/>
          </w:rPr>
          <w:t>18</w:t>
        </w:r>
      </w:fldSimple>
      <w:bookmarkEnd w:id="77"/>
      <w:r>
        <w:t xml:space="preserve">. </w:t>
      </w:r>
      <w:r w:rsidRPr="00A90E15">
        <w:t>Total chlordane concentrations in sediments (January, 2014).</w:t>
      </w:r>
      <w:r w:rsidR="00571027">
        <w:t xml:space="preserve"> </w:t>
      </w:r>
      <w:r w:rsidRPr="00A90E15">
        <w:t>This is a representative figure showing a strong watershed pollutant source.</w:t>
      </w:r>
      <w:bookmarkEnd w:id="78"/>
      <w:bookmarkEnd w:id="79"/>
    </w:p>
    <w:p w14:paraId="78C6994B" w14:textId="4EABE629" w:rsidR="00EE7A22" w:rsidRPr="00CF5608" w:rsidRDefault="00EE7A22" w:rsidP="00EE7A22">
      <w:pPr>
        <w:rPr>
          <w:rFonts w:ascii="Calibri" w:hAnsi="Calibri"/>
          <w:sz w:val="20"/>
        </w:rPr>
      </w:pPr>
    </w:p>
    <w:p w14:paraId="75F3D30B" w14:textId="77777777" w:rsidR="00EE7A22" w:rsidRDefault="00EE7A22" w:rsidP="00EE7A22">
      <w:pPr>
        <w:rPr>
          <w:rFonts w:ascii="Times New Roman" w:hAnsi="Times New Roman"/>
          <w:sz w:val="28"/>
          <w:szCs w:val="28"/>
        </w:rPr>
      </w:pPr>
    </w:p>
    <w:p w14:paraId="620C9BB2" w14:textId="77777777" w:rsidR="00CE3DB7" w:rsidRDefault="00EE7A22" w:rsidP="00CE3DB7">
      <w:pPr>
        <w:keepNext/>
      </w:pPr>
      <w:r>
        <w:rPr>
          <w:rFonts w:ascii="Times New Roman" w:hAnsi="Times New Roman"/>
          <w:noProof/>
          <w:sz w:val="28"/>
          <w:szCs w:val="28"/>
        </w:rPr>
        <w:lastRenderedPageBreak/>
        <w:drawing>
          <wp:inline distT="0" distB="0" distL="0" distR="0" wp14:anchorId="03EC3ACE" wp14:editId="1898B519">
            <wp:extent cx="5943600" cy="3010535"/>
            <wp:effectExtent l="0" t="0" r="0" b="0"/>
            <wp:docPr id="24" name="Picture 24" desc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010535"/>
                    </a:xfrm>
                    <a:prstGeom prst="rect">
                      <a:avLst/>
                    </a:prstGeom>
                    <a:noFill/>
                    <a:ln>
                      <a:noFill/>
                    </a:ln>
                  </pic:spPr>
                </pic:pic>
              </a:graphicData>
            </a:graphic>
          </wp:inline>
        </w:drawing>
      </w:r>
    </w:p>
    <w:p w14:paraId="25F4567E" w14:textId="15CF956C" w:rsidR="00EE7A22" w:rsidRDefault="00CE3DB7" w:rsidP="00CE3DB7">
      <w:pPr>
        <w:pStyle w:val="Caption"/>
        <w:rPr>
          <w:rFonts w:ascii="Times New Roman" w:hAnsi="Times New Roman"/>
          <w:sz w:val="28"/>
          <w:szCs w:val="28"/>
        </w:rPr>
      </w:pPr>
      <w:bookmarkStart w:id="80" w:name="_Ref423528110"/>
      <w:bookmarkStart w:id="81" w:name="_Toc423528355"/>
      <w:bookmarkStart w:id="82" w:name="_Toc423606557"/>
      <w:r>
        <w:t xml:space="preserve">Figure </w:t>
      </w:r>
      <w:fldSimple w:instr=" SEQ Figure \* ARABIC ">
        <w:r w:rsidR="005D64E3">
          <w:rPr>
            <w:noProof/>
          </w:rPr>
          <w:t>19</w:t>
        </w:r>
      </w:fldSimple>
      <w:bookmarkEnd w:id="80"/>
      <w:r>
        <w:t xml:space="preserve">. </w:t>
      </w:r>
      <w:r w:rsidRPr="00FF27C4">
        <w:t>Arsenic concentrations in sediments (January, 2014). Note: highest concentration are in the North Bay area.</w:t>
      </w:r>
      <w:bookmarkEnd w:id="81"/>
      <w:bookmarkEnd w:id="82"/>
    </w:p>
    <w:p w14:paraId="01CEFB3C" w14:textId="77777777" w:rsidR="00EE7A22" w:rsidRDefault="00EE7A22" w:rsidP="00EE7A22">
      <w:pPr>
        <w:rPr>
          <w:rFonts w:ascii="Times New Roman" w:hAnsi="Times New Roman"/>
          <w:sz w:val="28"/>
          <w:szCs w:val="28"/>
        </w:rPr>
      </w:pPr>
    </w:p>
    <w:p w14:paraId="7C88D8A0" w14:textId="77777777" w:rsidR="00EE7A22" w:rsidRDefault="00EE7A22" w:rsidP="00EE7A22">
      <w:pPr>
        <w:rPr>
          <w:rFonts w:ascii="Times New Roman" w:hAnsi="Times New Roman"/>
          <w:sz w:val="28"/>
          <w:szCs w:val="28"/>
        </w:rPr>
      </w:pPr>
    </w:p>
    <w:p w14:paraId="0FFC4CA9" w14:textId="77777777" w:rsidR="00CE3DB7" w:rsidRDefault="00EE7A22" w:rsidP="00CE3DB7">
      <w:pPr>
        <w:keepNext/>
      </w:pPr>
      <w:r>
        <w:rPr>
          <w:rFonts w:ascii="Times New Roman" w:hAnsi="Times New Roman"/>
          <w:noProof/>
          <w:sz w:val="28"/>
          <w:szCs w:val="28"/>
        </w:rPr>
        <w:drawing>
          <wp:inline distT="0" distB="0" distL="0" distR="0" wp14:anchorId="356845C4" wp14:editId="7C494731">
            <wp:extent cx="5615940" cy="3691890"/>
            <wp:effectExtent l="0" t="0" r="3810" b="3810"/>
            <wp:docPr id="22" name="Picture 22" descr="Sli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ide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5940" cy="3691890"/>
                    </a:xfrm>
                    <a:prstGeom prst="rect">
                      <a:avLst/>
                    </a:prstGeom>
                    <a:noFill/>
                    <a:ln>
                      <a:noFill/>
                    </a:ln>
                  </pic:spPr>
                </pic:pic>
              </a:graphicData>
            </a:graphic>
          </wp:inline>
        </w:drawing>
      </w:r>
    </w:p>
    <w:p w14:paraId="28EB7C4C" w14:textId="7164ADA2" w:rsidR="00EE7A22" w:rsidRDefault="00CE3DB7" w:rsidP="00CE3DB7">
      <w:pPr>
        <w:pStyle w:val="Caption"/>
        <w:rPr>
          <w:rFonts w:ascii="Times New Roman" w:hAnsi="Times New Roman"/>
          <w:sz w:val="28"/>
          <w:szCs w:val="28"/>
        </w:rPr>
      </w:pPr>
      <w:bookmarkStart w:id="83" w:name="_Ref423528128"/>
      <w:bookmarkStart w:id="84" w:name="_Toc423528356"/>
      <w:bookmarkStart w:id="85" w:name="_Toc423606558"/>
      <w:r>
        <w:t xml:space="preserve">Figure </w:t>
      </w:r>
      <w:fldSimple w:instr=" SEQ Figure \* ARABIC ">
        <w:r w:rsidR="005D64E3">
          <w:rPr>
            <w:noProof/>
          </w:rPr>
          <w:t>20</w:t>
        </w:r>
      </w:fldSimple>
      <w:bookmarkEnd w:id="83"/>
      <w:r>
        <w:t xml:space="preserve">. </w:t>
      </w:r>
      <w:r w:rsidRPr="00356AA7">
        <w:t>Scatter plot of sediment Zn versus sediment Al.</w:t>
      </w:r>
      <w:r w:rsidR="00571027">
        <w:t xml:space="preserve"> </w:t>
      </w:r>
      <w:r w:rsidRPr="00356AA7">
        <w:t>The high degree of correlation between these two crustal elements (Spearman rho=0.96 ) suggests that even though Zn exists at high levels, this is most likely naturally occurring Zn.</w:t>
      </w:r>
      <w:bookmarkEnd w:id="84"/>
      <w:bookmarkEnd w:id="85"/>
    </w:p>
    <w:p w14:paraId="300CFF68" w14:textId="77777777" w:rsidR="00CE3DB7" w:rsidRDefault="00CE3DB7" w:rsidP="00EE7A22">
      <w:pPr>
        <w:rPr>
          <w:sz w:val="20"/>
        </w:rPr>
      </w:pPr>
    </w:p>
    <w:p w14:paraId="20EFDCA5" w14:textId="77777777" w:rsidR="00CE3DB7" w:rsidRDefault="00EE7A22" w:rsidP="00CE3DB7">
      <w:pPr>
        <w:keepNext/>
      </w:pPr>
      <w:r>
        <w:rPr>
          <w:rFonts w:ascii="Times New Roman" w:hAnsi="Times New Roman"/>
          <w:noProof/>
          <w:sz w:val="28"/>
          <w:szCs w:val="28"/>
        </w:rPr>
        <w:lastRenderedPageBreak/>
        <w:drawing>
          <wp:inline distT="0" distB="0" distL="0" distR="0" wp14:anchorId="223D1E96" wp14:editId="1DCB16AB">
            <wp:extent cx="5477510" cy="3873500"/>
            <wp:effectExtent l="0" t="0" r="8890" b="0"/>
            <wp:docPr id="17" name="Picture 17" descr="Sl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lide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7510" cy="3873500"/>
                    </a:xfrm>
                    <a:prstGeom prst="rect">
                      <a:avLst/>
                    </a:prstGeom>
                    <a:noFill/>
                    <a:ln>
                      <a:noFill/>
                    </a:ln>
                  </pic:spPr>
                </pic:pic>
              </a:graphicData>
            </a:graphic>
          </wp:inline>
        </w:drawing>
      </w:r>
    </w:p>
    <w:p w14:paraId="60C26695" w14:textId="4F25A41B" w:rsidR="00CE3DB7" w:rsidRDefault="00CE3DB7" w:rsidP="00CE3DB7">
      <w:pPr>
        <w:pStyle w:val="Caption"/>
      </w:pPr>
      <w:bookmarkStart w:id="86" w:name="_Ref423528138"/>
      <w:bookmarkStart w:id="87" w:name="_Toc423528357"/>
      <w:bookmarkStart w:id="88" w:name="_Toc423606559"/>
      <w:r>
        <w:t xml:space="preserve">Figure </w:t>
      </w:r>
      <w:fldSimple w:instr=" SEQ Figure \* ARABIC ">
        <w:r w:rsidR="005D64E3">
          <w:rPr>
            <w:noProof/>
          </w:rPr>
          <w:t>21</w:t>
        </w:r>
      </w:fldSimple>
      <w:bookmarkEnd w:id="86"/>
      <w:r>
        <w:t xml:space="preserve">. </w:t>
      </w:r>
      <w:r w:rsidRPr="003E0FF9">
        <w:t>Scatter plot of sediment As versus sediment Al.</w:t>
      </w:r>
      <w:r w:rsidR="00571027">
        <w:t xml:space="preserve"> </w:t>
      </w:r>
      <w:r w:rsidRPr="003E0FF9">
        <w:t>The lack of correlation between these two crustal elements suggests that high arsenic levels are like</w:t>
      </w:r>
      <w:r>
        <w:t>ly due to anthropogenic sources.</w:t>
      </w:r>
      <w:bookmarkEnd w:id="87"/>
      <w:bookmarkEnd w:id="88"/>
    </w:p>
    <w:p w14:paraId="44D8AE02" w14:textId="77777777" w:rsidR="00CE3DB7" w:rsidRDefault="00CE3DB7">
      <w:pPr>
        <w:spacing w:after="200" w:line="276" w:lineRule="auto"/>
        <w:rPr>
          <w:rFonts w:eastAsiaTheme="minorEastAsia" w:cstheme="minorBidi"/>
          <w:b/>
          <w:bCs/>
          <w:color w:val="4F81BD" w:themeColor="accent1"/>
          <w:sz w:val="18"/>
          <w:szCs w:val="18"/>
        </w:rPr>
      </w:pPr>
      <w:r>
        <w:br w:type="page"/>
      </w:r>
    </w:p>
    <w:p w14:paraId="1CE63AE2" w14:textId="77777777" w:rsidR="001E4174" w:rsidRPr="001E4174" w:rsidRDefault="004A2CFD" w:rsidP="00CC271F">
      <w:pPr>
        <w:pStyle w:val="Heading1"/>
        <w:rPr>
          <w:rFonts w:eastAsia="Calibri"/>
        </w:rPr>
      </w:pPr>
      <w:r>
        <w:rPr>
          <w:rFonts w:eastAsia="Calibri"/>
        </w:rPr>
        <w:lastRenderedPageBreak/>
        <w:t xml:space="preserve">Summary and </w:t>
      </w:r>
      <w:r w:rsidR="001E4174" w:rsidRPr="001E4174">
        <w:rPr>
          <w:rFonts w:eastAsia="Calibri"/>
        </w:rPr>
        <w:t>Recommendations</w:t>
      </w:r>
    </w:p>
    <w:p w14:paraId="476DBCAE" w14:textId="77777777" w:rsidR="002922FA" w:rsidRDefault="001E4174" w:rsidP="002922FA">
      <w:pPr>
        <w:spacing w:after="200" w:line="276" w:lineRule="auto"/>
        <w:rPr>
          <w:rFonts w:eastAsiaTheme="minorEastAsia" w:cstheme="minorBidi"/>
          <w:szCs w:val="22"/>
        </w:rPr>
      </w:pPr>
      <w:del w:id="89" w:author="Susie Holst" w:date="2015-06-25T16:41:00Z">
        <w:r w:rsidDel="000B595F">
          <w:rPr>
            <w:rFonts w:eastAsiaTheme="minorEastAsia" w:cstheme="minorBidi"/>
            <w:szCs w:val="22"/>
          </w:rPr>
          <w:delText xml:space="preserve">We can add this in later as we get further and specific recommendations for each of the above sections are more fully developed. </w:delText>
        </w:r>
      </w:del>
      <w:ins w:id="90" w:author="Susie Holst" w:date="2015-06-25T16:41:00Z">
        <w:r w:rsidR="000B595F">
          <w:rPr>
            <w:rFonts w:eastAsiaTheme="minorEastAsia" w:cstheme="minorBidi"/>
            <w:szCs w:val="22"/>
          </w:rPr>
          <w:t xml:space="preserve">I’ve made comments in each of the sections regarding information to include in this section </w:t>
        </w:r>
      </w:ins>
      <w:ins w:id="91" w:author="Susie Holst" w:date="2015-06-25T16:42:00Z">
        <w:r w:rsidR="000B595F">
          <w:rPr>
            <w:rFonts w:eastAsiaTheme="minorEastAsia" w:cstheme="minorBidi"/>
            <w:szCs w:val="22"/>
          </w:rPr>
          <w:t>–</w:t>
        </w:r>
      </w:ins>
      <w:ins w:id="92" w:author="Susie Holst" w:date="2015-06-25T16:41:00Z">
        <w:r w:rsidR="000B595F">
          <w:rPr>
            <w:rFonts w:eastAsiaTheme="minorEastAsia" w:cstheme="minorBidi"/>
            <w:szCs w:val="22"/>
          </w:rPr>
          <w:t xml:space="preserve"> can </w:t>
        </w:r>
      </w:ins>
      <w:ins w:id="93" w:author="Susie Holst" w:date="2015-06-25T16:42:00Z">
        <w:r w:rsidR="000B595F">
          <w:rPr>
            <w:rFonts w:eastAsiaTheme="minorEastAsia" w:cstheme="minorBidi"/>
            <w:szCs w:val="22"/>
          </w:rPr>
          <w:t xml:space="preserve">you please review those and add in anything I missed? </w:t>
        </w:r>
      </w:ins>
    </w:p>
    <w:p w14:paraId="57EC2B1D" w14:textId="77777777" w:rsidR="00A128F4" w:rsidRPr="00A128F4" w:rsidRDefault="00A128F4" w:rsidP="00CC271F">
      <w:pPr>
        <w:pStyle w:val="Heading2"/>
        <w:rPr>
          <w:szCs w:val="24"/>
        </w:rPr>
      </w:pPr>
      <w:r w:rsidRPr="00A128F4">
        <w:rPr>
          <w:rFonts w:eastAsiaTheme="minorEastAsia"/>
        </w:rPr>
        <w:t>Sediment (Alex and Trent</w:t>
      </w:r>
      <w:r w:rsidRPr="00A128F4">
        <w:rPr>
          <w:szCs w:val="24"/>
        </w:rPr>
        <w:t>)</w:t>
      </w:r>
    </w:p>
    <w:p w14:paraId="1A3ED174" w14:textId="77777777" w:rsidR="00A128F4" w:rsidRDefault="00A128F4" w:rsidP="00CC271F">
      <w:pPr>
        <w:pStyle w:val="Heading3"/>
        <w:rPr>
          <w:rFonts w:eastAsiaTheme="minorEastAsia"/>
        </w:rPr>
      </w:pPr>
      <w:r w:rsidRPr="00A128F4">
        <w:t>Key findings:</w:t>
      </w:r>
    </w:p>
    <w:p w14:paraId="76F6016A" w14:textId="77777777" w:rsidR="00A128F4" w:rsidRPr="00A128F4" w:rsidRDefault="00A128F4" w:rsidP="00A128F4">
      <w:pPr>
        <w:pStyle w:val="ListParagraph"/>
        <w:numPr>
          <w:ilvl w:val="0"/>
          <w:numId w:val="13"/>
        </w:numPr>
        <w:rPr>
          <w:rFonts w:eastAsiaTheme="minorEastAsia"/>
        </w:rPr>
      </w:pPr>
      <w:r w:rsidRPr="00A128F4">
        <w:rPr>
          <w:rFonts w:eastAsiaTheme="minorEastAsia"/>
        </w:rPr>
        <w:t>Sediment loading from Faga’alu has been tripled by the unmitigated runoff from the Samoa Maritime quarry</w:t>
      </w:r>
    </w:p>
    <w:p w14:paraId="56A13B23" w14:textId="77777777" w:rsidR="00A128F4" w:rsidRPr="00A128F4" w:rsidRDefault="00A128F4" w:rsidP="00A128F4">
      <w:pPr>
        <w:pStyle w:val="ListParagraph"/>
        <w:numPr>
          <w:ilvl w:val="0"/>
          <w:numId w:val="13"/>
        </w:numPr>
        <w:rPr>
          <w:rFonts w:eastAsiaTheme="minorEastAsia"/>
        </w:rPr>
      </w:pPr>
      <w:r w:rsidRPr="00A128F4">
        <w:rPr>
          <w:rFonts w:eastAsiaTheme="minorEastAsia"/>
        </w:rPr>
        <w:t>There is significant spatial variability in sediment stress on corals as a result of water circulation patterns over the reef, with the highest impacts near the stream mouth and on the northern reef</w:t>
      </w:r>
    </w:p>
    <w:p w14:paraId="0266A2D5" w14:textId="77777777" w:rsidR="00A128F4" w:rsidRPr="00A128F4" w:rsidRDefault="00A128F4" w:rsidP="00A128F4">
      <w:pPr>
        <w:pStyle w:val="ListParagraph"/>
        <w:numPr>
          <w:ilvl w:val="0"/>
          <w:numId w:val="13"/>
        </w:numPr>
        <w:rPr>
          <w:rFonts w:eastAsiaTheme="minorEastAsia"/>
        </w:rPr>
      </w:pPr>
      <w:r w:rsidRPr="00A128F4">
        <w:rPr>
          <w:rFonts w:eastAsiaTheme="minorEastAsia"/>
        </w:rPr>
        <w:t>Sediment mitigation at the quarry, including large retention ponds, should dramatically reduce sediment loading from the stream and sediment stress on the reef</w:t>
      </w:r>
    </w:p>
    <w:p w14:paraId="3681752F" w14:textId="77777777" w:rsidR="00A128F4" w:rsidRPr="00A128F4" w:rsidRDefault="00A128F4" w:rsidP="00CC271F">
      <w:pPr>
        <w:pStyle w:val="Heading3"/>
        <w:rPr>
          <w:rFonts w:eastAsiaTheme="minorEastAsia"/>
        </w:rPr>
      </w:pPr>
      <w:r w:rsidRPr="00A128F4">
        <w:rPr>
          <w:rFonts w:eastAsiaTheme="minorEastAsia"/>
        </w:rPr>
        <w:t>Recommendations</w:t>
      </w:r>
    </w:p>
    <w:p w14:paraId="1F796192" w14:textId="77777777" w:rsidR="00A128F4" w:rsidRPr="00A128F4" w:rsidRDefault="00A128F4" w:rsidP="00A128F4">
      <w:pPr>
        <w:pStyle w:val="ListParagraph"/>
        <w:numPr>
          <w:ilvl w:val="0"/>
          <w:numId w:val="14"/>
        </w:numPr>
        <w:rPr>
          <w:rFonts w:eastAsiaTheme="minorEastAsia"/>
        </w:rPr>
      </w:pPr>
      <w:r w:rsidRPr="00A128F4">
        <w:rPr>
          <w:rFonts w:eastAsiaTheme="minorEastAsia"/>
        </w:rPr>
        <w:t>Continued monitoring of sediment loading during storms is necessary to document decreased sediment loading from the quarry and sediment stress on the corals</w:t>
      </w:r>
    </w:p>
    <w:p w14:paraId="0EA0F230" w14:textId="77777777" w:rsidR="00A128F4" w:rsidRPr="00A128F4" w:rsidRDefault="00A128F4" w:rsidP="00A128F4">
      <w:pPr>
        <w:pStyle w:val="ListParagraph"/>
        <w:numPr>
          <w:ilvl w:val="0"/>
          <w:numId w:val="14"/>
        </w:numPr>
        <w:rPr>
          <w:rFonts w:eastAsiaTheme="minorEastAsia"/>
        </w:rPr>
      </w:pPr>
      <w:r w:rsidRPr="00A128F4">
        <w:rPr>
          <w:rFonts w:eastAsiaTheme="minorEastAsia"/>
        </w:rPr>
        <w:t>Continued maintenance of the retention ponds and mitigation measures at the quarry is necessary for prolonged success of sediment mitigation and the long-term recovery of coral health</w:t>
      </w:r>
    </w:p>
    <w:p w14:paraId="4F77CE3D" w14:textId="77777777" w:rsidR="00A128F4" w:rsidRDefault="00A128F4" w:rsidP="00A128F4">
      <w:pPr>
        <w:pStyle w:val="ListParagraph"/>
        <w:numPr>
          <w:ilvl w:val="0"/>
          <w:numId w:val="14"/>
        </w:numPr>
        <w:rPr>
          <w:rFonts w:eastAsiaTheme="minorEastAsia"/>
        </w:rPr>
      </w:pPr>
      <w:r w:rsidRPr="00A128F4">
        <w:rPr>
          <w:rFonts w:eastAsiaTheme="minorEastAsia"/>
        </w:rPr>
        <w:t>Future sediment mitigation should focus on additional sediment sources in the village, and agricultural plots on the hillsides</w:t>
      </w:r>
    </w:p>
    <w:p w14:paraId="2D37B242" w14:textId="77777777" w:rsidR="00CC271F" w:rsidRDefault="00CC271F" w:rsidP="00CC271F">
      <w:pPr>
        <w:rPr>
          <w:rFonts w:eastAsiaTheme="minorEastAsia"/>
        </w:rPr>
      </w:pPr>
    </w:p>
    <w:p w14:paraId="2DE45CD8" w14:textId="1F4F19AE" w:rsidR="00CC271F" w:rsidRDefault="00CC271F" w:rsidP="00CC271F">
      <w:pPr>
        <w:pStyle w:val="Heading2"/>
        <w:rPr>
          <w:rFonts w:eastAsiaTheme="minorEastAsia"/>
        </w:rPr>
      </w:pPr>
      <w:r>
        <w:rPr>
          <w:rFonts w:eastAsiaTheme="minorEastAsia"/>
        </w:rPr>
        <w:t>Coral (Bernardo)</w:t>
      </w:r>
    </w:p>
    <w:p w14:paraId="1580518B" w14:textId="49F2785E" w:rsidR="00CC271F" w:rsidRDefault="00CC271F" w:rsidP="00CC271F">
      <w:pPr>
        <w:pStyle w:val="Heading3"/>
        <w:rPr>
          <w:rFonts w:eastAsiaTheme="minorEastAsia"/>
        </w:rPr>
      </w:pPr>
      <w:r>
        <w:rPr>
          <w:rFonts w:eastAsiaTheme="minorEastAsia"/>
        </w:rPr>
        <w:t>Key Findings:</w:t>
      </w:r>
    </w:p>
    <w:p w14:paraId="56F9D879" w14:textId="1FB4FD7F" w:rsidR="00CC271F" w:rsidRPr="00CC271F" w:rsidRDefault="00CC271F" w:rsidP="00CC271F">
      <w:pPr>
        <w:pStyle w:val="ListParagraph"/>
        <w:numPr>
          <w:ilvl w:val="0"/>
          <w:numId w:val="16"/>
        </w:numPr>
        <w:rPr>
          <w:rFonts w:eastAsiaTheme="minorEastAsia"/>
        </w:rPr>
      </w:pPr>
      <w:r w:rsidRPr="00CC271F">
        <w:rPr>
          <w:rFonts w:eastAsiaTheme="minorEastAsia"/>
        </w:rPr>
        <w:t>One</w:t>
      </w:r>
    </w:p>
    <w:p w14:paraId="760082E4" w14:textId="5CB35F6C" w:rsidR="00CC271F" w:rsidRPr="00CC271F" w:rsidRDefault="00CC271F" w:rsidP="00CC271F">
      <w:pPr>
        <w:pStyle w:val="ListParagraph"/>
        <w:numPr>
          <w:ilvl w:val="0"/>
          <w:numId w:val="16"/>
        </w:numPr>
        <w:rPr>
          <w:rFonts w:eastAsiaTheme="minorEastAsia"/>
        </w:rPr>
      </w:pPr>
      <w:r w:rsidRPr="00CC271F">
        <w:rPr>
          <w:rFonts w:eastAsiaTheme="minorEastAsia"/>
        </w:rPr>
        <w:t>Two</w:t>
      </w:r>
    </w:p>
    <w:p w14:paraId="68609AFB" w14:textId="2AF5DF09" w:rsidR="00CC271F" w:rsidRPr="00CC271F" w:rsidRDefault="00CC271F" w:rsidP="00CC271F">
      <w:pPr>
        <w:pStyle w:val="ListParagraph"/>
        <w:numPr>
          <w:ilvl w:val="0"/>
          <w:numId w:val="16"/>
        </w:numPr>
        <w:rPr>
          <w:rFonts w:eastAsiaTheme="minorEastAsia"/>
        </w:rPr>
      </w:pPr>
      <w:r w:rsidRPr="00CC271F">
        <w:rPr>
          <w:rFonts w:eastAsiaTheme="minorEastAsia"/>
        </w:rPr>
        <w:t>Three</w:t>
      </w:r>
    </w:p>
    <w:p w14:paraId="357A2853" w14:textId="350398FA" w:rsidR="00CC271F" w:rsidRDefault="00CC271F" w:rsidP="00CC271F">
      <w:pPr>
        <w:pStyle w:val="Heading3"/>
        <w:rPr>
          <w:rFonts w:eastAsiaTheme="minorEastAsia"/>
        </w:rPr>
      </w:pPr>
      <w:r>
        <w:rPr>
          <w:rFonts w:eastAsiaTheme="minorEastAsia"/>
        </w:rPr>
        <w:t>Recommendations:</w:t>
      </w:r>
    </w:p>
    <w:p w14:paraId="2A69B9A4" w14:textId="22C4F3AA" w:rsidR="00CC271F" w:rsidRPr="00CC271F" w:rsidRDefault="00CC271F" w:rsidP="00CC271F">
      <w:pPr>
        <w:pStyle w:val="ListParagraph"/>
        <w:numPr>
          <w:ilvl w:val="0"/>
          <w:numId w:val="17"/>
        </w:numPr>
        <w:rPr>
          <w:rFonts w:eastAsiaTheme="minorEastAsia"/>
        </w:rPr>
      </w:pPr>
      <w:r w:rsidRPr="00CC271F">
        <w:rPr>
          <w:rFonts w:eastAsiaTheme="minorEastAsia"/>
        </w:rPr>
        <w:t xml:space="preserve">One </w:t>
      </w:r>
    </w:p>
    <w:p w14:paraId="661084D6" w14:textId="265AF490" w:rsidR="00CC271F" w:rsidRPr="00CC271F" w:rsidRDefault="00CC271F" w:rsidP="00CC271F">
      <w:pPr>
        <w:pStyle w:val="ListParagraph"/>
        <w:numPr>
          <w:ilvl w:val="0"/>
          <w:numId w:val="17"/>
        </w:numPr>
        <w:rPr>
          <w:rFonts w:eastAsiaTheme="minorEastAsia"/>
        </w:rPr>
      </w:pPr>
      <w:r w:rsidRPr="00CC271F">
        <w:rPr>
          <w:rFonts w:eastAsiaTheme="minorEastAsia"/>
        </w:rPr>
        <w:t>Two</w:t>
      </w:r>
    </w:p>
    <w:p w14:paraId="78C48623" w14:textId="0A64F7EE" w:rsidR="00CC271F" w:rsidRPr="00CC271F" w:rsidRDefault="00CC271F" w:rsidP="00CC271F">
      <w:pPr>
        <w:pStyle w:val="ListParagraph"/>
        <w:numPr>
          <w:ilvl w:val="0"/>
          <w:numId w:val="17"/>
        </w:numPr>
        <w:rPr>
          <w:rFonts w:eastAsiaTheme="minorEastAsia"/>
        </w:rPr>
      </w:pPr>
      <w:r w:rsidRPr="00CC271F">
        <w:rPr>
          <w:rFonts w:eastAsiaTheme="minorEastAsia"/>
        </w:rPr>
        <w:t>Three</w:t>
      </w:r>
    </w:p>
    <w:p w14:paraId="6A176A1F" w14:textId="77777777" w:rsidR="00CC271F" w:rsidRDefault="00CC271F" w:rsidP="00CC271F">
      <w:pPr>
        <w:rPr>
          <w:rFonts w:eastAsiaTheme="minorEastAsia"/>
        </w:rPr>
      </w:pPr>
    </w:p>
    <w:p w14:paraId="3898E9B3" w14:textId="5D4A486D" w:rsidR="00CC271F" w:rsidRDefault="00CC271F" w:rsidP="00CC271F">
      <w:pPr>
        <w:pStyle w:val="Heading2"/>
        <w:rPr>
          <w:rFonts w:eastAsiaTheme="minorEastAsia"/>
        </w:rPr>
      </w:pPr>
      <w:r>
        <w:rPr>
          <w:rFonts w:eastAsiaTheme="minorEastAsia"/>
        </w:rPr>
        <w:t>Contaminants (Dave)</w:t>
      </w:r>
    </w:p>
    <w:p w14:paraId="2CCA8CDB" w14:textId="77777777" w:rsidR="00CC271F" w:rsidRPr="00CC271F" w:rsidRDefault="00CC271F" w:rsidP="00CC271F">
      <w:pPr>
        <w:rPr>
          <w:rFonts w:eastAsiaTheme="minorEastAsia"/>
        </w:rPr>
      </w:pPr>
    </w:p>
    <w:p w14:paraId="73061413" w14:textId="77777777" w:rsidR="00CC271F" w:rsidRDefault="00CC271F" w:rsidP="00CC271F">
      <w:pPr>
        <w:pStyle w:val="Heading3"/>
        <w:rPr>
          <w:rFonts w:eastAsiaTheme="minorEastAsia"/>
        </w:rPr>
      </w:pPr>
      <w:r>
        <w:rPr>
          <w:rFonts w:eastAsiaTheme="minorEastAsia"/>
        </w:rPr>
        <w:t>Key Findings:</w:t>
      </w:r>
    </w:p>
    <w:p w14:paraId="4B3D032E" w14:textId="77777777" w:rsidR="00CC271F" w:rsidRPr="00CC271F" w:rsidRDefault="00CC271F" w:rsidP="00CC271F">
      <w:pPr>
        <w:pStyle w:val="ListParagraph"/>
        <w:numPr>
          <w:ilvl w:val="0"/>
          <w:numId w:val="16"/>
        </w:numPr>
        <w:rPr>
          <w:rFonts w:eastAsiaTheme="minorEastAsia"/>
        </w:rPr>
      </w:pPr>
      <w:r w:rsidRPr="00CC271F">
        <w:rPr>
          <w:rFonts w:eastAsiaTheme="minorEastAsia"/>
        </w:rPr>
        <w:t>One</w:t>
      </w:r>
    </w:p>
    <w:p w14:paraId="7EAFD34C" w14:textId="77777777" w:rsidR="00CC271F" w:rsidRPr="00CC271F" w:rsidRDefault="00CC271F" w:rsidP="00CC271F">
      <w:pPr>
        <w:pStyle w:val="ListParagraph"/>
        <w:numPr>
          <w:ilvl w:val="0"/>
          <w:numId w:val="16"/>
        </w:numPr>
        <w:rPr>
          <w:rFonts w:eastAsiaTheme="minorEastAsia"/>
        </w:rPr>
      </w:pPr>
      <w:r w:rsidRPr="00CC271F">
        <w:rPr>
          <w:rFonts w:eastAsiaTheme="minorEastAsia"/>
        </w:rPr>
        <w:t>Two</w:t>
      </w:r>
    </w:p>
    <w:p w14:paraId="3A4A17C6" w14:textId="77777777" w:rsidR="00CC271F" w:rsidRPr="00CC271F" w:rsidRDefault="00CC271F" w:rsidP="00CC271F">
      <w:pPr>
        <w:pStyle w:val="ListParagraph"/>
        <w:numPr>
          <w:ilvl w:val="0"/>
          <w:numId w:val="16"/>
        </w:numPr>
        <w:rPr>
          <w:rFonts w:eastAsiaTheme="minorEastAsia"/>
        </w:rPr>
      </w:pPr>
      <w:r w:rsidRPr="00CC271F">
        <w:rPr>
          <w:rFonts w:eastAsiaTheme="minorEastAsia"/>
        </w:rPr>
        <w:t>Three</w:t>
      </w:r>
    </w:p>
    <w:p w14:paraId="477EE8DC" w14:textId="77777777" w:rsidR="00CC271F" w:rsidRDefault="00CC271F" w:rsidP="00CC271F">
      <w:pPr>
        <w:pStyle w:val="Heading3"/>
        <w:rPr>
          <w:rFonts w:eastAsiaTheme="minorEastAsia"/>
        </w:rPr>
      </w:pPr>
      <w:r>
        <w:rPr>
          <w:rFonts w:eastAsiaTheme="minorEastAsia"/>
        </w:rPr>
        <w:t>Recommendations:</w:t>
      </w:r>
    </w:p>
    <w:p w14:paraId="6AB82945" w14:textId="77777777" w:rsidR="00CC271F" w:rsidRPr="00CC271F" w:rsidRDefault="00CC271F" w:rsidP="00CC271F">
      <w:pPr>
        <w:pStyle w:val="ListParagraph"/>
        <w:numPr>
          <w:ilvl w:val="0"/>
          <w:numId w:val="17"/>
        </w:numPr>
        <w:rPr>
          <w:rFonts w:eastAsiaTheme="minorEastAsia"/>
        </w:rPr>
      </w:pPr>
      <w:r w:rsidRPr="00CC271F">
        <w:rPr>
          <w:rFonts w:eastAsiaTheme="minorEastAsia"/>
        </w:rPr>
        <w:lastRenderedPageBreak/>
        <w:t xml:space="preserve">One </w:t>
      </w:r>
    </w:p>
    <w:p w14:paraId="361424BE" w14:textId="77777777" w:rsidR="00CC271F" w:rsidRPr="00CC271F" w:rsidRDefault="00CC271F" w:rsidP="00CC271F">
      <w:pPr>
        <w:pStyle w:val="ListParagraph"/>
        <w:numPr>
          <w:ilvl w:val="0"/>
          <w:numId w:val="17"/>
        </w:numPr>
        <w:rPr>
          <w:rFonts w:eastAsiaTheme="minorEastAsia"/>
        </w:rPr>
      </w:pPr>
      <w:r w:rsidRPr="00CC271F">
        <w:rPr>
          <w:rFonts w:eastAsiaTheme="minorEastAsia"/>
        </w:rPr>
        <w:t>Two</w:t>
      </w:r>
    </w:p>
    <w:p w14:paraId="3DD25D59" w14:textId="77777777" w:rsidR="00CC271F" w:rsidRPr="00CC271F" w:rsidRDefault="00CC271F" w:rsidP="00CC271F">
      <w:pPr>
        <w:pStyle w:val="ListParagraph"/>
        <w:numPr>
          <w:ilvl w:val="0"/>
          <w:numId w:val="17"/>
        </w:numPr>
        <w:rPr>
          <w:rFonts w:eastAsiaTheme="minorEastAsia"/>
        </w:rPr>
      </w:pPr>
      <w:r w:rsidRPr="00CC271F">
        <w:rPr>
          <w:rFonts w:eastAsiaTheme="minorEastAsia"/>
        </w:rPr>
        <w:t>Three</w:t>
      </w:r>
    </w:p>
    <w:p w14:paraId="422FD9D8" w14:textId="77777777" w:rsidR="00A128F4" w:rsidRPr="002922FA" w:rsidRDefault="00A128F4" w:rsidP="002922FA">
      <w:pPr>
        <w:spacing w:after="200" w:line="276" w:lineRule="auto"/>
        <w:rPr>
          <w:rFonts w:eastAsiaTheme="minorEastAsia" w:cstheme="minorBidi"/>
          <w:szCs w:val="22"/>
        </w:rPr>
      </w:pPr>
    </w:p>
    <w:p w14:paraId="40C50B96" w14:textId="4A53EE62" w:rsidR="002922FA" w:rsidRDefault="009C3601" w:rsidP="00CC271F">
      <w:pPr>
        <w:pStyle w:val="Heading1"/>
      </w:pPr>
      <w:r>
        <w:t>Contacts of partners and contributors</w:t>
      </w:r>
    </w:p>
    <w:p w14:paraId="625A4458" w14:textId="77777777" w:rsidR="00FB660B" w:rsidRDefault="00FB660B">
      <w:pPr>
        <w:rPr>
          <w:rFonts w:ascii="Times New Roman" w:hAnsi="Times New Roman"/>
        </w:rPr>
      </w:pPr>
    </w:p>
    <w:p w14:paraId="4A6EA67C" w14:textId="1E83DDCC" w:rsidR="00CC271F" w:rsidRDefault="00CC271F">
      <w:pPr>
        <w:rPr>
          <w:rFonts w:ascii="Times New Roman" w:hAnsi="Times New Roman"/>
        </w:rPr>
      </w:pPr>
      <w:r>
        <w:rPr>
          <w:rFonts w:ascii="Times New Roman" w:hAnsi="Times New Roman"/>
        </w:rPr>
        <w:t>NOAA</w:t>
      </w:r>
    </w:p>
    <w:p w14:paraId="11F5D1F2" w14:textId="77777777" w:rsidR="00CC271F" w:rsidRDefault="00CC271F">
      <w:pPr>
        <w:rPr>
          <w:rFonts w:ascii="Times New Roman" w:hAnsi="Times New Roman"/>
        </w:rPr>
      </w:pPr>
    </w:p>
    <w:p w14:paraId="43E0AD61" w14:textId="455F3FB6" w:rsidR="00CC271F" w:rsidRDefault="00CC271F">
      <w:pPr>
        <w:rPr>
          <w:rFonts w:ascii="Times New Roman" w:hAnsi="Times New Roman"/>
        </w:rPr>
      </w:pPr>
      <w:r>
        <w:rPr>
          <w:rFonts w:ascii="Times New Roman" w:hAnsi="Times New Roman"/>
        </w:rPr>
        <w:t>SDSU</w:t>
      </w:r>
    </w:p>
    <w:p w14:paraId="1D684D03" w14:textId="77777777" w:rsidR="00CC271F" w:rsidRDefault="00CC271F">
      <w:pPr>
        <w:rPr>
          <w:rFonts w:ascii="Times New Roman" w:hAnsi="Times New Roman"/>
        </w:rPr>
      </w:pPr>
    </w:p>
    <w:p w14:paraId="10ECF148" w14:textId="78D25C42" w:rsidR="00CC271F" w:rsidRDefault="00CC271F">
      <w:pPr>
        <w:rPr>
          <w:rFonts w:ascii="Times New Roman" w:hAnsi="Times New Roman"/>
        </w:rPr>
      </w:pPr>
      <w:r>
        <w:rPr>
          <w:rFonts w:ascii="Times New Roman" w:hAnsi="Times New Roman"/>
        </w:rPr>
        <w:t>DMWR</w:t>
      </w:r>
    </w:p>
    <w:p w14:paraId="6CF11C2A" w14:textId="77777777" w:rsidR="00CC271F" w:rsidRDefault="00CC271F">
      <w:pPr>
        <w:rPr>
          <w:rFonts w:ascii="Times New Roman" w:hAnsi="Times New Roman"/>
        </w:rPr>
      </w:pPr>
    </w:p>
    <w:p w14:paraId="392A4A7C" w14:textId="70ACE72B" w:rsidR="00CC271F" w:rsidRDefault="00CC271F">
      <w:pPr>
        <w:rPr>
          <w:rFonts w:ascii="Times New Roman" w:hAnsi="Times New Roman"/>
        </w:rPr>
      </w:pPr>
      <w:r>
        <w:rPr>
          <w:rFonts w:ascii="Times New Roman" w:hAnsi="Times New Roman"/>
        </w:rPr>
        <w:t>ASEPA</w:t>
      </w:r>
    </w:p>
    <w:p w14:paraId="2678504A" w14:textId="77777777" w:rsidR="00CC271F" w:rsidRDefault="00CC271F">
      <w:pPr>
        <w:rPr>
          <w:rFonts w:ascii="Times New Roman" w:hAnsi="Times New Roman"/>
        </w:rPr>
      </w:pPr>
    </w:p>
    <w:p w14:paraId="342D56FB" w14:textId="77777777" w:rsidR="00CC271F" w:rsidRDefault="00CC271F">
      <w:pPr>
        <w:rPr>
          <w:rFonts w:ascii="Times New Roman" w:hAnsi="Times New Roman"/>
        </w:rPr>
      </w:pPr>
    </w:p>
    <w:p w14:paraId="3BFCCF6B" w14:textId="77777777" w:rsidR="00A128F4" w:rsidRDefault="00A128F4">
      <w:pPr>
        <w:spacing w:after="200" w:line="276" w:lineRule="auto"/>
        <w:rPr>
          <w:rFonts w:eastAsiaTheme="minorEastAsia" w:cstheme="minorBidi"/>
          <w:b/>
          <w:szCs w:val="22"/>
        </w:rPr>
      </w:pPr>
      <w:r>
        <w:rPr>
          <w:rFonts w:eastAsiaTheme="minorEastAsia" w:cstheme="minorBidi"/>
          <w:b/>
          <w:szCs w:val="22"/>
        </w:rPr>
        <w:br w:type="page"/>
      </w:r>
    </w:p>
    <w:p w14:paraId="6CAE017A" w14:textId="77777777" w:rsidR="00FB660B" w:rsidRPr="00EA7E7D" w:rsidRDefault="00FB660B" w:rsidP="00CA129A">
      <w:pPr>
        <w:pStyle w:val="Heading1"/>
        <w:rPr>
          <w:rFonts w:eastAsiaTheme="minorEastAsia"/>
        </w:rPr>
      </w:pPr>
      <w:commentRangeStart w:id="94"/>
      <w:r w:rsidRPr="00EA7E7D">
        <w:rPr>
          <w:rFonts w:eastAsiaTheme="minorEastAsia"/>
        </w:rPr>
        <w:lastRenderedPageBreak/>
        <w:t>References</w:t>
      </w:r>
      <w:commentRangeEnd w:id="94"/>
      <w:r w:rsidRPr="00EA7E7D">
        <w:rPr>
          <w:rStyle w:val="CommentReference"/>
          <w:sz w:val="28"/>
          <w:szCs w:val="28"/>
        </w:rPr>
        <w:commentReference w:id="94"/>
      </w:r>
      <w:r w:rsidRPr="00EA7E7D">
        <w:rPr>
          <w:rFonts w:eastAsiaTheme="minorEastAsia"/>
        </w:rPr>
        <w:t xml:space="preserve"> </w:t>
      </w:r>
    </w:p>
    <w:p w14:paraId="690F4168" w14:textId="77777777" w:rsidR="00FB660B" w:rsidRPr="002922FA" w:rsidRDefault="00C241E1" w:rsidP="00EA7E7D">
      <w:pPr>
        <w:rPr>
          <w:szCs w:val="22"/>
        </w:rPr>
      </w:pPr>
      <w:hyperlink r:id="rId37" w:tooltip="View content where Author is M. James C. Crabbe" w:history="1">
        <w:r w:rsidR="00FB660B" w:rsidRPr="002922FA">
          <w:rPr>
            <w:szCs w:val="22"/>
          </w:rPr>
          <w:t>Crabbe</w:t>
        </w:r>
      </w:hyperlink>
      <w:r w:rsidR="00FB660B" w:rsidRPr="002922FA">
        <w:rPr>
          <w:szCs w:val="22"/>
        </w:rPr>
        <w:t xml:space="preserve"> MJC, </w:t>
      </w:r>
      <w:hyperlink r:id="rId38" w:tooltip="View content where Author is David J. Smith" w:history="1">
        <w:r w:rsidR="00FB660B" w:rsidRPr="002922FA">
          <w:rPr>
            <w:szCs w:val="22"/>
          </w:rPr>
          <w:t>Smith</w:t>
        </w:r>
      </w:hyperlink>
      <w:r w:rsidR="00FB660B" w:rsidRPr="002922FA">
        <w:rPr>
          <w:szCs w:val="22"/>
        </w:rPr>
        <w:t xml:space="preserve"> DJ. </w:t>
      </w:r>
    </w:p>
    <w:p w14:paraId="094D1CA9" w14:textId="04A66ABF" w:rsidR="006B18CD" w:rsidRDefault="00FB660B" w:rsidP="00EA7E7D">
      <w:pPr>
        <w:rPr>
          <w:szCs w:val="22"/>
        </w:rPr>
      </w:pPr>
      <w:r w:rsidRPr="002922FA">
        <w:rPr>
          <w:szCs w:val="22"/>
        </w:rPr>
        <w:t>2005.</w:t>
      </w:r>
      <w:r w:rsidRPr="002922FA">
        <w:rPr>
          <w:kern w:val="36"/>
          <w:szCs w:val="22"/>
        </w:rPr>
        <w:t xml:space="preserve"> Sediment impacts on growth rates of </w:t>
      </w:r>
      <w:r w:rsidRPr="002922FA">
        <w:rPr>
          <w:i/>
          <w:iCs/>
          <w:kern w:val="36"/>
          <w:szCs w:val="22"/>
        </w:rPr>
        <w:t xml:space="preserve">Acropora </w:t>
      </w:r>
      <w:r w:rsidRPr="002922FA">
        <w:rPr>
          <w:kern w:val="36"/>
          <w:szCs w:val="22"/>
        </w:rPr>
        <w:t xml:space="preserve">and </w:t>
      </w:r>
      <w:r w:rsidRPr="002922FA">
        <w:rPr>
          <w:i/>
          <w:iCs/>
          <w:kern w:val="36"/>
          <w:szCs w:val="22"/>
        </w:rPr>
        <w:t>Porites</w:t>
      </w:r>
      <w:r w:rsidRPr="002922FA">
        <w:rPr>
          <w:kern w:val="36"/>
          <w:szCs w:val="22"/>
        </w:rPr>
        <w:t xml:space="preserve"> corals from fringing reefs of Sulawesi, Indonesia. Coral Reefs </w:t>
      </w:r>
      <w:r w:rsidRPr="002922FA">
        <w:rPr>
          <w:szCs w:val="22"/>
        </w:rPr>
        <w:t>24:437–441</w:t>
      </w:r>
    </w:p>
    <w:p w14:paraId="6E5125C1" w14:textId="77777777" w:rsidR="006B18CD" w:rsidRDefault="006B18CD" w:rsidP="00EA7E7D">
      <w:pPr>
        <w:rPr>
          <w:szCs w:val="22"/>
        </w:rPr>
      </w:pPr>
    </w:p>
    <w:p w14:paraId="3A225D51" w14:textId="77777777" w:rsidR="0044388A" w:rsidRDefault="0044388A" w:rsidP="00EA7E7D">
      <w:pPr>
        <w:rPr>
          <w:szCs w:val="22"/>
        </w:rPr>
      </w:pPr>
      <w:r w:rsidRPr="005F61EA">
        <w:rPr>
          <w:szCs w:val="22"/>
        </w:rPr>
        <w:t xml:space="preserve">Downs </w:t>
      </w:r>
      <w:r>
        <w:rPr>
          <w:szCs w:val="22"/>
        </w:rPr>
        <w:t xml:space="preserve">CA, </w:t>
      </w:r>
      <w:r w:rsidRPr="005F61EA">
        <w:rPr>
          <w:szCs w:val="22"/>
        </w:rPr>
        <w:t xml:space="preserve">Fauth </w:t>
      </w:r>
      <w:r>
        <w:rPr>
          <w:szCs w:val="22"/>
        </w:rPr>
        <w:t xml:space="preserve">JE, </w:t>
      </w:r>
      <w:r w:rsidRPr="005F61EA">
        <w:rPr>
          <w:szCs w:val="22"/>
        </w:rPr>
        <w:t>Robinson</w:t>
      </w:r>
      <w:r>
        <w:rPr>
          <w:szCs w:val="22"/>
        </w:rPr>
        <w:t xml:space="preserve"> CE, Curry R, </w:t>
      </w:r>
      <w:r w:rsidRPr="005F61EA">
        <w:rPr>
          <w:szCs w:val="22"/>
        </w:rPr>
        <w:t xml:space="preserve">Lanzendorf </w:t>
      </w:r>
      <w:r>
        <w:rPr>
          <w:szCs w:val="22"/>
        </w:rPr>
        <w:t>B</w:t>
      </w:r>
      <w:r w:rsidRPr="005F61EA">
        <w:rPr>
          <w:szCs w:val="22"/>
        </w:rPr>
        <w:t xml:space="preserve">, Halas </w:t>
      </w:r>
      <w:r>
        <w:rPr>
          <w:szCs w:val="22"/>
        </w:rPr>
        <w:t xml:space="preserve">JC, </w:t>
      </w:r>
      <w:r w:rsidRPr="005F61EA">
        <w:rPr>
          <w:szCs w:val="22"/>
        </w:rPr>
        <w:t>Halas</w:t>
      </w:r>
      <w:r>
        <w:rPr>
          <w:szCs w:val="22"/>
        </w:rPr>
        <w:t xml:space="preserve"> J, </w:t>
      </w:r>
      <w:r w:rsidRPr="005F61EA">
        <w:rPr>
          <w:szCs w:val="22"/>
        </w:rPr>
        <w:t>Woodley</w:t>
      </w:r>
      <w:r>
        <w:rPr>
          <w:szCs w:val="22"/>
        </w:rPr>
        <w:t xml:space="preserve"> CM.</w:t>
      </w:r>
    </w:p>
    <w:p w14:paraId="5362BE2C" w14:textId="77777777" w:rsidR="0044388A" w:rsidRPr="005F61EA" w:rsidRDefault="0044388A" w:rsidP="00EA7E7D">
      <w:pPr>
        <w:rPr>
          <w:szCs w:val="22"/>
        </w:rPr>
      </w:pPr>
      <w:r>
        <w:rPr>
          <w:szCs w:val="22"/>
        </w:rPr>
        <w:t xml:space="preserve">2005. </w:t>
      </w:r>
      <w:r w:rsidRPr="005F61EA">
        <w:rPr>
          <w:szCs w:val="22"/>
        </w:rPr>
        <w:t>Cellular diagnostics and coral</w:t>
      </w:r>
      <w:r>
        <w:rPr>
          <w:szCs w:val="22"/>
        </w:rPr>
        <w:t xml:space="preserve"> health: Declining coral health </w:t>
      </w:r>
      <w:r w:rsidRPr="005F61EA">
        <w:rPr>
          <w:szCs w:val="22"/>
        </w:rPr>
        <w:t>in the Florida Keys</w:t>
      </w:r>
      <w:r>
        <w:rPr>
          <w:szCs w:val="22"/>
        </w:rPr>
        <w:t>. Mar. Poll. Bull. 51: 558–569</w:t>
      </w:r>
    </w:p>
    <w:p w14:paraId="0E267E58" w14:textId="77777777" w:rsidR="0044388A" w:rsidRDefault="0044388A" w:rsidP="00EA7E7D">
      <w:pPr>
        <w:rPr>
          <w:szCs w:val="22"/>
        </w:rPr>
      </w:pPr>
    </w:p>
    <w:p w14:paraId="75C9C012" w14:textId="77777777" w:rsidR="0044388A" w:rsidRDefault="0044388A" w:rsidP="00EA7E7D">
      <w:pPr>
        <w:rPr>
          <w:szCs w:val="22"/>
        </w:rPr>
      </w:pPr>
      <w:r>
        <w:rPr>
          <w:szCs w:val="22"/>
        </w:rPr>
        <w:t>Fong P,</w:t>
      </w:r>
      <w:r w:rsidRPr="00DF11B0">
        <w:rPr>
          <w:szCs w:val="22"/>
        </w:rPr>
        <w:t xml:space="preserve"> Paul</w:t>
      </w:r>
      <w:r>
        <w:rPr>
          <w:szCs w:val="22"/>
        </w:rPr>
        <w:t xml:space="preserve"> VJ</w:t>
      </w:r>
      <w:r w:rsidRPr="00DF11B0">
        <w:rPr>
          <w:szCs w:val="22"/>
        </w:rPr>
        <w:t xml:space="preserve">. </w:t>
      </w:r>
    </w:p>
    <w:p w14:paraId="57DA6507" w14:textId="77777777" w:rsidR="0044388A" w:rsidRDefault="0044388A" w:rsidP="00EA7E7D">
      <w:pPr>
        <w:rPr>
          <w:szCs w:val="22"/>
        </w:rPr>
      </w:pPr>
      <w:r>
        <w:rPr>
          <w:szCs w:val="22"/>
        </w:rPr>
        <w:t>2011. Coral Reef Algae</w:t>
      </w:r>
      <w:r w:rsidRPr="00DF11B0">
        <w:rPr>
          <w:szCs w:val="22"/>
        </w:rPr>
        <w:t xml:space="preserve">. </w:t>
      </w:r>
      <w:r>
        <w:rPr>
          <w:szCs w:val="22"/>
        </w:rPr>
        <w:t xml:space="preserve">In: Dubinsky Z, Stambler N. (eds). </w:t>
      </w:r>
      <w:r w:rsidRPr="00DF11B0">
        <w:rPr>
          <w:szCs w:val="22"/>
        </w:rPr>
        <w:t>Coral Ree</w:t>
      </w:r>
      <w:r>
        <w:rPr>
          <w:szCs w:val="22"/>
        </w:rPr>
        <w:t>fs: An Ecosystem in Transition</w:t>
      </w:r>
      <w:r w:rsidRPr="00DF11B0">
        <w:rPr>
          <w:szCs w:val="22"/>
        </w:rPr>
        <w:t>. Springer Science + Business Media B.V</w:t>
      </w:r>
      <w:r>
        <w:rPr>
          <w:szCs w:val="22"/>
        </w:rPr>
        <w:t xml:space="preserve"> p</w:t>
      </w:r>
      <w:r w:rsidRPr="00DF11B0">
        <w:rPr>
          <w:szCs w:val="22"/>
        </w:rPr>
        <w:t>p. 241-272</w:t>
      </w:r>
    </w:p>
    <w:p w14:paraId="7062AC5C" w14:textId="77777777" w:rsidR="00150157" w:rsidRDefault="00150157" w:rsidP="00EA7E7D">
      <w:pPr>
        <w:rPr>
          <w:szCs w:val="22"/>
        </w:rPr>
      </w:pPr>
    </w:p>
    <w:p w14:paraId="147B3811" w14:textId="77777777" w:rsidR="00150157" w:rsidRDefault="00150157" w:rsidP="00EA7E7D">
      <w:pPr>
        <w:rPr>
          <w:szCs w:val="22"/>
        </w:rPr>
      </w:pPr>
      <w:r>
        <w:rPr>
          <w:szCs w:val="22"/>
        </w:rPr>
        <w:t>Jokiel PL, Hunter CL, Taguchi S, Watarai L.</w:t>
      </w:r>
    </w:p>
    <w:p w14:paraId="5622945B" w14:textId="77777777" w:rsidR="00150157" w:rsidRDefault="00150157" w:rsidP="00EA7E7D">
      <w:pPr>
        <w:rPr>
          <w:szCs w:val="22"/>
        </w:rPr>
      </w:pPr>
      <w:r>
        <w:rPr>
          <w:szCs w:val="22"/>
        </w:rPr>
        <w:t>1993. Ecological impact of a fresh-water “reef kill” in Kaneohe Bay, Oahu, Hawaii. Coral Reefs. 12: 177–184</w:t>
      </w:r>
    </w:p>
    <w:p w14:paraId="07A23909" w14:textId="77777777" w:rsidR="00FB660B" w:rsidRDefault="00FB660B" w:rsidP="00EA7E7D">
      <w:pPr>
        <w:rPr>
          <w:rFonts w:eastAsiaTheme="minorEastAsia"/>
          <w:szCs w:val="22"/>
        </w:rPr>
      </w:pPr>
    </w:p>
    <w:p w14:paraId="7572B6CE" w14:textId="77777777" w:rsidR="00FB660B" w:rsidRDefault="00FB660B" w:rsidP="00EA7E7D">
      <w:pPr>
        <w:rPr>
          <w:rFonts w:eastAsiaTheme="minorEastAsia"/>
          <w:szCs w:val="22"/>
        </w:rPr>
      </w:pPr>
      <w:r>
        <w:rPr>
          <w:rFonts w:eastAsiaTheme="minorEastAsia"/>
          <w:szCs w:val="22"/>
        </w:rPr>
        <w:t>NOAA</w:t>
      </w:r>
    </w:p>
    <w:p w14:paraId="4CDBE0F1" w14:textId="77777777" w:rsidR="00FB660B" w:rsidRDefault="00FB660B" w:rsidP="00EA7E7D">
      <w:pPr>
        <w:rPr>
          <w:rFonts w:eastAsiaTheme="minorEastAsia"/>
          <w:szCs w:val="22"/>
        </w:rPr>
      </w:pPr>
      <w:r>
        <w:rPr>
          <w:rFonts w:eastAsiaTheme="minorEastAsia"/>
          <w:szCs w:val="22"/>
        </w:rPr>
        <w:t xml:space="preserve">2010. American Samoa’s Coral Reef Management Priorities. The Territory of American Samoa and NOAA Coral Reef Conservation Program. Silver Spring, MD. Available at: </w:t>
      </w:r>
      <w:hyperlink r:id="rId39" w:history="1">
        <w:r w:rsidRPr="00B838D8">
          <w:rPr>
            <w:rStyle w:val="Hyperlink"/>
            <w:rFonts w:eastAsiaTheme="minorEastAsia"/>
            <w:szCs w:val="22"/>
          </w:rPr>
          <w:t>http://coralreef.noaa.gov/aboutcrcp/strategy/reprioritization/managementpriorities/resources/amsam_mngmnt_clr.pdf</w:t>
        </w:r>
      </w:hyperlink>
    </w:p>
    <w:p w14:paraId="2A514ACE" w14:textId="77777777" w:rsidR="00FB660B" w:rsidRDefault="00FB660B" w:rsidP="00EA7E7D">
      <w:pPr>
        <w:rPr>
          <w:rFonts w:eastAsiaTheme="minorEastAsia"/>
          <w:szCs w:val="22"/>
        </w:rPr>
      </w:pPr>
      <w:r>
        <w:rPr>
          <w:rFonts w:eastAsiaTheme="minorEastAsia"/>
          <w:szCs w:val="22"/>
        </w:rPr>
        <w:t>NOAA</w:t>
      </w:r>
    </w:p>
    <w:p w14:paraId="0BAF7EBB" w14:textId="77777777" w:rsidR="00FB660B" w:rsidRDefault="00FB660B" w:rsidP="00EA7E7D">
      <w:pPr>
        <w:rPr>
          <w:rFonts w:eastAsiaTheme="minorEastAsia"/>
          <w:szCs w:val="22"/>
        </w:rPr>
      </w:pPr>
      <w:r>
        <w:rPr>
          <w:rFonts w:eastAsiaTheme="minorEastAsia"/>
          <w:szCs w:val="22"/>
        </w:rPr>
        <w:t xml:space="preserve">2015. Pacific Islands Fisheries Science Center, Coral Reef Ecosystem Division, Survey Methods. Available at: </w:t>
      </w:r>
      <w:hyperlink r:id="rId40" w:anchor="benthic_monitoring_rea" w:history="1">
        <w:r w:rsidRPr="00FB218C">
          <w:rPr>
            <w:rStyle w:val="Hyperlink"/>
            <w:rFonts w:eastAsiaTheme="minorEastAsia"/>
            <w:szCs w:val="22"/>
          </w:rPr>
          <w:t>http://www.pifsc.noaa.gov/cred/survey_methods.php#benthic_monitoring_rea</w:t>
        </w:r>
      </w:hyperlink>
      <w:r>
        <w:rPr>
          <w:rFonts w:eastAsiaTheme="minorEastAsia"/>
          <w:szCs w:val="22"/>
        </w:rPr>
        <w:t>. Accessed January 2015.</w:t>
      </w:r>
    </w:p>
    <w:p w14:paraId="669D80C2" w14:textId="77777777" w:rsidR="00150157" w:rsidRPr="002922FA" w:rsidRDefault="00150157" w:rsidP="00EA7E7D">
      <w:pPr>
        <w:rPr>
          <w:kern w:val="36"/>
          <w:szCs w:val="22"/>
        </w:rPr>
      </w:pPr>
    </w:p>
    <w:p w14:paraId="43616E7D" w14:textId="77777777" w:rsidR="00150157" w:rsidRDefault="00150157" w:rsidP="00EA7E7D">
      <w:pPr>
        <w:rPr>
          <w:szCs w:val="22"/>
        </w:rPr>
      </w:pPr>
      <w:r w:rsidRPr="00783F5E">
        <w:rPr>
          <w:szCs w:val="22"/>
        </w:rPr>
        <w:t>Pollock FJ, Lamb JB, Field SN,</w:t>
      </w:r>
      <w:r>
        <w:rPr>
          <w:szCs w:val="22"/>
        </w:rPr>
        <w:t xml:space="preserve"> Heron SF, Schaffelke B, Shedrawi G, Bourne DG, Willis BL.</w:t>
      </w:r>
    </w:p>
    <w:p w14:paraId="0BD88D5A" w14:textId="77777777" w:rsidR="00150157" w:rsidRDefault="00150157" w:rsidP="00EA7E7D">
      <w:pPr>
        <w:rPr>
          <w:szCs w:val="22"/>
        </w:rPr>
      </w:pPr>
      <w:r>
        <w:rPr>
          <w:szCs w:val="22"/>
        </w:rPr>
        <w:t>2014.</w:t>
      </w:r>
      <w:r w:rsidRPr="00783F5E">
        <w:rPr>
          <w:szCs w:val="22"/>
        </w:rPr>
        <w:t xml:space="preserve"> </w:t>
      </w:r>
      <w:r>
        <w:rPr>
          <w:szCs w:val="22"/>
        </w:rPr>
        <w:t>Sediment and t</w:t>
      </w:r>
      <w:r w:rsidRPr="00783F5E">
        <w:rPr>
          <w:szCs w:val="22"/>
        </w:rPr>
        <w:t xml:space="preserve">urbidity </w:t>
      </w:r>
      <w:r>
        <w:rPr>
          <w:szCs w:val="22"/>
        </w:rPr>
        <w:t>a</w:t>
      </w:r>
      <w:r w:rsidRPr="00783F5E">
        <w:rPr>
          <w:szCs w:val="22"/>
        </w:rPr>
        <w:t xml:space="preserve">ssociated with </w:t>
      </w:r>
      <w:r>
        <w:rPr>
          <w:szCs w:val="22"/>
        </w:rPr>
        <w:t>o</w:t>
      </w:r>
      <w:r w:rsidRPr="00783F5E">
        <w:rPr>
          <w:szCs w:val="22"/>
        </w:rPr>
        <w:t xml:space="preserve">ffshore </w:t>
      </w:r>
      <w:r>
        <w:rPr>
          <w:szCs w:val="22"/>
        </w:rPr>
        <w:t>dredging increase c</w:t>
      </w:r>
      <w:r w:rsidRPr="00783F5E">
        <w:rPr>
          <w:szCs w:val="22"/>
        </w:rPr>
        <w:t xml:space="preserve">oral </w:t>
      </w:r>
      <w:r>
        <w:rPr>
          <w:szCs w:val="22"/>
        </w:rPr>
        <w:t>d</w:t>
      </w:r>
      <w:r w:rsidRPr="00783F5E">
        <w:rPr>
          <w:szCs w:val="22"/>
        </w:rPr>
        <w:t xml:space="preserve">isease </w:t>
      </w:r>
      <w:r>
        <w:rPr>
          <w:szCs w:val="22"/>
        </w:rPr>
        <w:t>p</w:t>
      </w:r>
      <w:r w:rsidRPr="00783F5E">
        <w:rPr>
          <w:szCs w:val="22"/>
        </w:rPr>
        <w:t xml:space="preserve">revalence on </w:t>
      </w:r>
      <w:r>
        <w:rPr>
          <w:szCs w:val="22"/>
        </w:rPr>
        <w:t>n</w:t>
      </w:r>
      <w:r w:rsidRPr="00783F5E">
        <w:rPr>
          <w:szCs w:val="22"/>
        </w:rPr>
        <w:t xml:space="preserve">earby </w:t>
      </w:r>
      <w:r>
        <w:rPr>
          <w:szCs w:val="22"/>
        </w:rPr>
        <w:t>r</w:t>
      </w:r>
      <w:r w:rsidRPr="00783F5E">
        <w:rPr>
          <w:szCs w:val="22"/>
        </w:rPr>
        <w:t>eefs. PLoS ONE 9(7): e102498. doi:10.1371/journal.pone.0102498</w:t>
      </w:r>
    </w:p>
    <w:p w14:paraId="0DB3644E" w14:textId="77777777" w:rsidR="003F4894" w:rsidRDefault="003F4894" w:rsidP="00EA7E7D">
      <w:pPr>
        <w:rPr>
          <w:szCs w:val="22"/>
        </w:rPr>
      </w:pPr>
    </w:p>
    <w:p w14:paraId="361BB710" w14:textId="77777777" w:rsidR="00150157" w:rsidRPr="002922FA" w:rsidRDefault="00150157" w:rsidP="00EA7E7D">
      <w:pPr>
        <w:rPr>
          <w:rFonts w:eastAsiaTheme="minorEastAsia" w:cstheme="minorBidi"/>
          <w:szCs w:val="22"/>
        </w:rPr>
      </w:pPr>
      <w:r w:rsidRPr="002922FA">
        <w:rPr>
          <w:rFonts w:eastAsiaTheme="minorEastAsia" w:cstheme="minorBidi"/>
          <w:szCs w:val="22"/>
        </w:rPr>
        <w:t>Rodgers CS.</w:t>
      </w:r>
    </w:p>
    <w:p w14:paraId="604AB987" w14:textId="77777777" w:rsidR="00150157" w:rsidRPr="002922FA" w:rsidRDefault="00150157" w:rsidP="00EA7E7D">
      <w:pPr>
        <w:rPr>
          <w:rFonts w:eastAsiaTheme="minorEastAsia" w:cstheme="minorBidi"/>
          <w:szCs w:val="22"/>
        </w:rPr>
      </w:pPr>
      <w:r w:rsidRPr="002922FA">
        <w:rPr>
          <w:rFonts w:eastAsiaTheme="minorEastAsia" w:cstheme="minorBidi"/>
          <w:szCs w:val="22"/>
        </w:rPr>
        <w:t>1990. Responses of coral reefs and reef organisms to sedimentation. Mar Ecol Prog Ser 64:185–202.</w:t>
      </w:r>
    </w:p>
    <w:p w14:paraId="2DBC4C48" w14:textId="77777777" w:rsidR="00150157" w:rsidRDefault="00150157" w:rsidP="00EA7E7D">
      <w:pPr>
        <w:rPr>
          <w:szCs w:val="22"/>
        </w:rPr>
      </w:pPr>
    </w:p>
    <w:p w14:paraId="2BC730A3" w14:textId="77777777" w:rsidR="00150157" w:rsidRDefault="00150157" w:rsidP="00EA7E7D">
      <w:pPr>
        <w:rPr>
          <w:rFonts w:eastAsiaTheme="minorEastAsia" w:cstheme="minorBidi"/>
          <w:szCs w:val="22"/>
        </w:rPr>
      </w:pPr>
      <w:r w:rsidRPr="00DE0B7B">
        <w:rPr>
          <w:rFonts w:eastAsiaTheme="minorEastAsia" w:cstheme="minorBidi"/>
          <w:szCs w:val="22"/>
        </w:rPr>
        <w:t xml:space="preserve">SYSTAT® </w:t>
      </w:r>
    </w:p>
    <w:p w14:paraId="3B634381" w14:textId="4DF8EC11" w:rsidR="00150157" w:rsidRPr="00EA7E7D" w:rsidRDefault="00150157" w:rsidP="00EA7E7D">
      <w:pPr>
        <w:rPr>
          <w:rFonts w:eastAsiaTheme="minorEastAsia" w:cstheme="minorBidi"/>
          <w:szCs w:val="22"/>
        </w:rPr>
      </w:pPr>
      <w:r w:rsidRPr="00DE0B7B">
        <w:rPr>
          <w:rFonts w:eastAsiaTheme="minorEastAsia" w:cstheme="minorBidi"/>
          <w:szCs w:val="22"/>
        </w:rPr>
        <w:t>(2007) SYSTAT 12 Statistics_I_II_III_IV. SYSTAT Software Inc., San Jose, California.</w:t>
      </w:r>
    </w:p>
    <w:p w14:paraId="6A217A03" w14:textId="77777777" w:rsidR="00FB660B" w:rsidRDefault="00FB660B" w:rsidP="00EA7E7D">
      <w:pPr>
        <w:rPr>
          <w:rFonts w:eastAsiaTheme="minorEastAsia" w:cstheme="minorBidi"/>
          <w:szCs w:val="22"/>
        </w:rPr>
      </w:pPr>
    </w:p>
    <w:p w14:paraId="2152B03D" w14:textId="77777777" w:rsidR="005B30ED" w:rsidRDefault="005B30ED" w:rsidP="00EA7E7D">
      <w:pPr>
        <w:rPr>
          <w:rFonts w:eastAsiaTheme="minorEastAsia" w:cstheme="minorBidi"/>
          <w:szCs w:val="22"/>
        </w:rPr>
      </w:pPr>
      <w:r>
        <w:rPr>
          <w:rFonts w:eastAsiaTheme="minorEastAsia" w:cstheme="minorBidi"/>
          <w:szCs w:val="22"/>
        </w:rPr>
        <w:t xml:space="preserve">Houk 2013. </w:t>
      </w:r>
    </w:p>
    <w:p w14:paraId="3A24987C" w14:textId="77777777" w:rsidR="00FB660B" w:rsidRPr="00366E77" w:rsidRDefault="00FB660B" w:rsidP="00EA7E7D">
      <w:pPr>
        <w:rPr>
          <w:szCs w:val="24"/>
        </w:rPr>
      </w:pPr>
      <w:r w:rsidRPr="00366E77">
        <w:rPr>
          <w:szCs w:val="24"/>
        </w:rPr>
        <w:t xml:space="preserve">Bryant, D., Burke, L., McManus, J., Spalding, M. </w:t>
      </w:r>
      <w:r w:rsidRPr="00366E77">
        <w:rPr>
          <w:i/>
          <w:szCs w:val="24"/>
        </w:rPr>
        <w:t>Reefs at Risk: A Map-based Indicator of Threats to the World’s Coral Reefs</w:t>
      </w:r>
      <w:r w:rsidRPr="00366E77">
        <w:rPr>
          <w:szCs w:val="24"/>
        </w:rPr>
        <w:t>. World Resources Institute, Washington, DC, 1998.</w:t>
      </w:r>
    </w:p>
    <w:p w14:paraId="28FAA517" w14:textId="77777777" w:rsidR="00FB660B" w:rsidRPr="00366E77" w:rsidRDefault="00FB660B" w:rsidP="00EA7E7D">
      <w:pPr>
        <w:rPr>
          <w:szCs w:val="24"/>
        </w:rPr>
      </w:pPr>
      <w:r w:rsidRPr="00366E77">
        <w:rPr>
          <w:szCs w:val="24"/>
        </w:rPr>
        <w:t xml:space="preserve">Fabricius, K.E.. Effects of terrestrial runoff on the ecology of corals and coral reefs: review and synthesis. 2005. </w:t>
      </w:r>
      <w:r w:rsidRPr="00366E77">
        <w:rPr>
          <w:i/>
          <w:szCs w:val="24"/>
        </w:rPr>
        <w:t>Mar. Poll. Bull.,</w:t>
      </w:r>
      <w:r w:rsidRPr="00366E77">
        <w:rPr>
          <w:szCs w:val="24"/>
        </w:rPr>
        <w:t xml:space="preserve"> 50, 125–146.</w:t>
      </w:r>
    </w:p>
    <w:p w14:paraId="329C273E" w14:textId="77777777" w:rsidR="00FB660B" w:rsidRPr="00366E77" w:rsidRDefault="00FB660B" w:rsidP="00EA7E7D">
      <w:pPr>
        <w:rPr>
          <w:szCs w:val="24"/>
        </w:rPr>
      </w:pPr>
      <w:r w:rsidRPr="00366E77">
        <w:rPr>
          <w:szCs w:val="24"/>
        </w:rPr>
        <w:t>Kimbrough, K.L. and G.G. Lauenstein (eds). 2006. Major and trace element analytical methods of the National Status and Trends Program: 2000-2006. Silver Spring, MD. NOAA Technical Memorandum NOS NCCOS 29. 19 pp.</w:t>
      </w:r>
    </w:p>
    <w:p w14:paraId="2B9A3EBB" w14:textId="77777777" w:rsidR="00FB660B" w:rsidRPr="00366E77" w:rsidRDefault="00FB660B" w:rsidP="00EA7E7D">
      <w:pPr>
        <w:rPr>
          <w:szCs w:val="24"/>
        </w:rPr>
      </w:pPr>
      <w:r w:rsidRPr="00366E77">
        <w:rPr>
          <w:szCs w:val="24"/>
        </w:rPr>
        <w:lastRenderedPageBreak/>
        <w:t>Kimbrough, K.L., G.G. Lauenstein and W.E. Johnson (eds). 2006. Organic contaminant analytical methods of the National Status and Trends Program: Update 2000-2006. NOAA Technical Memorandum NOS NCCOS 30. 137 pp.</w:t>
      </w:r>
    </w:p>
    <w:p w14:paraId="5765512B" w14:textId="77777777" w:rsidR="00FB660B" w:rsidRPr="00366E77" w:rsidRDefault="00FB660B" w:rsidP="00EA7E7D">
      <w:pPr>
        <w:rPr>
          <w:szCs w:val="24"/>
        </w:rPr>
      </w:pPr>
      <w:r w:rsidRPr="00366E77">
        <w:rPr>
          <w:szCs w:val="24"/>
        </w:rPr>
        <w:t>Lauenstein, G.G., and Cantillo, A.Y. (1998). Sampling and Analytical Methods of the National Status and Trends Program Mussel Watch Project: 1993-1996 Update. U.S. Dept. Comm., NOAA Tech. Memo. 130, NOS ORCA, Silver Spring, Maryland.</w:t>
      </w:r>
    </w:p>
    <w:p w14:paraId="64E7B22A" w14:textId="05C0D1B0" w:rsidR="00FB660B" w:rsidRPr="00366E77" w:rsidRDefault="00FB660B" w:rsidP="00EA7E7D">
      <w:pPr>
        <w:rPr>
          <w:szCs w:val="24"/>
        </w:rPr>
      </w:pPr>
      <w:r w:rsidRPr="00366E77">
        <w:rPr>
          <w:szCs w:val="24"/>
        </w:rPr>
        <w:t>Long, E.R. and Morgan, L.G. 1990. The Potential for Biological Effects of Sediment-Sorbed Contaminants Tested in the National Status and Trends Program.</w:t>
      </w:r>
      <w:r w:rsidR="00571027">
        <w:rPr>
          <w:szCs w:val="24"/>
        </w:rPr>
        <w:t xml:space="preserve"> </w:t>
      </w:r>
      <w:r w:rsidRPr="00366E77">
        <w:rPr>
          <w:szCs w:val="24"/>
        </w:rPr>
        <w:t>NOAA Tech. Memo NOS OMA 52. NOAA, Seattle, WA. 175 pp.</w:t>
      </w:r>
    </w:p>
    <w:p w14:paraId="27AAE367" w14:textId="6661D82D" w:rsidR="00FB660B" w:rsidRPr="00366E77" w:rsidRDefault="00FB660B" w:rsidP="00EA7E7D">
      <w:pPr>
        <w:rPr>
          <w:bCs/>
          <w:szCs w:val="24"/>
        </w:rPr>
      </w:pPr>
      <w:r w:rsidRPr="00366E77">
        <w:rPr>
          <w:bCs/>
          <w:szCs w:val="24"/>
        </w:rPr>
        <w:t>Long, E.R., MacDonald, D.D., Smith, S.L., and Calder, F.D.</w:t>
      </w:r>
      <w:r w:rsidR="00571027">
        <w:rPr>
          <w:bCs/>
          <w:szCs w:val="24"/>
        </w:rPr>
        <w:t xml:space="preserve"> </w:t>
      </w:r>
      <w:r w:rsidRPr="00366E77">
        <w:rPr>
          <w:bCs/>
          <w:szCs w:val="24"/>
        </w:rPr>
        <w:t>1995. Incidence of adverse biologival effects within ranges of chemical concentrations in marine and estuarine sediments.</w:t>
      </w:r>
      <w:r w:rsidR="00571027">
        <w:rPr>
          <w:bCs/>
          <w:szCs w:val="24"/>
        </w:rPr>
        <w:t xml:space="preserve"> </w:t>
      </w:r>
      <w:r w:rsidRPr="00366E77">
        <w:rPr>
          <w:bCs/>
          <w:i/>
          <w:szCs w:val="24"/>
        </w:rPr>
        <w:t>Environmental Management</w:t>
      </w:r>
      <w:r w:rsidRPr="00366E77">
        <w:rPr>
          <w:bCs/>
          <w:szCs w:val="24"/>
        </w:rPr>
        <w:t xml:space="preserve"> 19: 81-97.</w:t>
      </w:r>
    </w:p>
    <w:p w14:paraId="61E2C0B4" w14:textId="77777777" w:rsidR="00FB660B" w:rsidRPr="00366E77" w:rsidRDefault="00FB660B" w:rsidP="00EA7E7D">
      <w:pPr>
        <w:rPr>
          <w:szCs w:val="24"/>
        </w:rPr>
      </w:pPr>
      <w:r w:rsidRPr="00366E77">
        <w:rPr>
          <w:szCs w:val="24"/>
        </w:rPr>
        <w:t xml:space="preserve">Long, E.R., Robertson, A., Wolfe, D.A., Hameedi, J. and Sloane, G.M. 1996. Estimates of the spatial extent of sediment toxicity in major U.S. estuaries. </w:t>
      </w:r>
      <w:r w:rsidRPr="00366E77">
        <w:rPr>
          <w:i/>
          <w:szCs w:val="24"/>
        </w:rPr>
        <w:t>Environmental Science and Technology</w:t>
      </w:r>
      <w:r w:rsidRPr="00366E77">
        <w:rPr>
          <w:szCs w:val="24"/>
        </w:rPr>
        <w:t xml:space="preserve"> 30(12):3585-3592.</w:t>
      </w:r>
    </w:p>
    <w:p w14:paraId="5307B4DF" w14:textId="77777777" w:rsidR="00FB660B" w:rsidRPr="00366E77" w:rsidRDefault="00FB660B" w:rsidP="00EA7E7D">
      <w:pPr>
        <w:rPr>
          <w:szCs w:val="24"/>
        </w:rPr>
      </w:pPr>
      <w:r w:rsidRPr="00366E77">
        <w:rPr>
          <w:szCs w:val="24"/>
        </w:rPr>
        <w:t xml:space="preserve">Long, E.R., L.J. Field and D.D. MacDonald. 1998. Predicting toxicity in marine sediments with numerical sediment quality guidelines. </w:t>
      </w:r>
      <w:r w:rsidRPr="00366E77">
        <w:rPr>
          <w:i/>
          <w:szCs w:val="24"/>
        </w:rPr>
        <w:t>Environmental Toxicology and Chemistry</w:t>
      </w:r>
      <w:r w:rsidRPr="00366E77">
        <w:rPr>
          <w:szCs w:val="24"/>
        </w:rPr>
        <w:t xml:space="preserve"> 17(4): 714-727.</w:t>
      </w:r>
    </w:p>
    <w:p w14:paraId="69B2B609" w14:textId="77777777" w:rsidR="00FB660B" w:rsidRPr="00366E77" w:rsidRDefault="00FB660B" w:rsidP="00EA7E7D">
      <w:pPr>
        <w:rPr>
          <w:szCs w:val="24"/>
        </w:rPr>
      </w:pPr>
      <w:r w:rsidRPr="00366E77">
        <w:rPr>
          <w:szCs w:val="24"/>
        </w:rPr>
        <w:t xml:space="preserve">Long, E.R., and D.D. MacDonald. 1998. Recommended uses of empirically derived, sediment quality guidelines for marine and estuarine ecosystems. </w:t>
      </w:r>
      <w:r w:rsidRPr="00366E77">
        <w:rPr>
          <w:i/>
          <w:szCs w:val="24"/>
        </w:rPr>
        <w:t>Human and Ecological Risk Assessment</w:t>
      </w:r>
      <w:r w:rsidRPr="00366E77">
        <w:rPr>
          <w:szCs w:val="24"/>
        </w:rPr>
        <w:t xml:space="preserve"> 4(5): 1019-1039.</w:t>
      </w:r>
    </w:p>
    <w:p w14:paraId="07FE6E1C" w14:textId="77777777" w:rsidR="00E26608" w:rsidRDefault="00E26608" w:rsidP="00EA7E7D">
      <w:pPr>
        <w:rPr>
          <w:rFonts w:eastAsiaTheme="minorEastAsia" w:cstheme="minorBidi"/>
          <w:szCs w:val="22"/>
        </w:rPr>
      </w:pPr>
    </w:p>
    <w:p w14:paraId="08F6AFFB" w14:textId="4AB1E241" w:rsidR="00F94488" w:rsidRPr="00F94488" w:rsidRDefault="00F94488" w:rsidP="00EA7E7D">
      <w:pPr>
        <w:rPr>
          <w:rFonts w:eastAsiaTheme="minorEastAsia" w:cstheme="minorBidi"/>
          <w:b/>
          <w:szCs w:val="22"/>
        </w:rPr>
      </w:pPr>
      <w:r w:rsidRPr="00F94488">
        <w:rPr>
          <w:rFonts w:eastAsiaTheme="minorEastAsia" w:cstheme="minorBidi"/>
          <w:b/>
          <w:szCs w:val="22"/>
        </w:rPr>
        <w:t>References for Trent/Alex</w:t>
      </w:r>
      <w:r>
        <w:rPr>
          <w:rFonts w:eastAsiaTheme="minorEastAsia" w:cstheme="minorBidi"/>
          <w:b/>
          <w:szCs w:val="22"/>
        </w:rPr>
        <w:t>:</w:t>
      </w:r>
    </w:p>
    <w:p w14:paraId="7E5E1139" w14:textId="0BE17EE5" w:rsidR="008E1777" w:rsidRPr="008E1777" w:rsidRDefault="00F94488">
      <w:pPr>
        <w:pStyle w:val="NormalWeb"/>
        <w:ind w:left="480" w:hanging="480"/>
        <w:divId w:val="1406609596"/>
        <w:rPr>
          <w:rFonts w:ascii="Calibri" w:hAnsi="Calibri"/>
          <w:noProof/>
        </w:rPr>
      </w:pPr>
      <w:r>
        <w:rPr>
          <w:rFonts w:cstheme="minorBidi"/>
          <w:szCs w:val="22"/>
        </w:rPr>
        <w:fldChar w:fldCharType="begin" w:fldLock="1"/>
      </w:r>
      <w:r>
        <w:rPr>
          <w:rFonts w:cstheme="minorBidi"/>
          <w:szCs w:val="22"/>
        </w:rPr>
        <w:instrText xml:space="preserve">ADDIN Mendeley Bibliography CSL_BIBLIOGRAPHY </w:instrText>
      </w:r>
      <w:r>
        <w:rPr>
          <w:rFonts w:cstheme="minorBidi"/>
          <w:szCs w:val="22"/>
        </w:rPr>
        <w:fldChar w:fldCharType="separate"/>
      </w:r>
      <w:r w:rsidR="008E1777" w:rsidRPr="008E1777">
        <w:rPr>
          <w:rFonts w:ascii="Calibri" w:hAnsi="Calibri"/>
          <w:noProof/>
        </w:rPr>
        <w:t>Basher, L., Hicks, D., Clapp, B., Hewitt, T., 2011. Sediment yield response to large storm events and forest harvesting, Motueka River, New Zealand. New Zeal. J. Mar. Freshw. Res. 45, 333–356. doi:10.1080/00288330.2011.570350</w:t>
      </w:r>
    </w:p>
    <w:p w14:paraId="79C7BECD" w14:textId="77777777" w:rsidR="008E1777" w:rsidRPr="008E1777" w:rsidRDefault="008E1777">
      <w:pPr>
        <w:pStyle w:val="NormalWeb"/>
        <w:ind w:left="480" w:hanging="480"/>
        <w:divId w:val="1406609596"/>
        <w:rPr>
          <w:rFonts w:ascii="Calibri" w:hAnsi="Calibri"/>
          <w:noProof/>
        </w:rPr>
      </w:pPr>
      <w:r w:rsidRPr="008E1777">
        <w:rPr>
          <w:rFonts w:ascii="Calibri" w:hAnsi="Calibri"/>
          <w:noProof/>
        </w:rPr>
        <w:t>Brodie, J., Wolanski, E., Lewis, S., Bainbridge, Z., 2012. An assessment of residence times of land-sourced contaminants in the Great Barrier Reef lagoon and the implications for management and reef recovery. Mar. Pollut. Bull. 65, 267–79. doi:10.1016/j.marpolbul.2011.12.011</w:t>
      </w:r>
    </w:p>
    <w:p w14:paraId="7EEFAB7D" w14:textId="77777777" w:rsidR="008E1777" w:rsidRPr="008E1777" w:rsidRDefault="008E1777">
      <w:pPr>
        <w:pStyle w:val="NormalWeb"/>
        <w:ind w:left="480" w:hanging="480"/>
        <w:divId w:val="1406609596"/>
        <w:rPr>
          <w:rFonts w:ascii="Calibri" w:hAnsi="Calibri"/>
          <w:noProof/>
        </w:rPr>
      </w:pPr>
      <w:r w:rsidRPr="008E1777">
        <w:rPr>
          <w:rFonts w:ascii="Calibri" w:hAnsi="Calibri"/>
          <w:noProof/>
        </w:rPr>
        <w:t>Daly, C., Halbleib, M., Smith, J.I., Gibson, W.P., Doggett, M.K., Taylor, G.H., Curtis, J., Passteris, P.P., 2008. Physiographically sensitive mapping of climatological temperature and precipitation across the conterminous United States. Int. J. Climatol. 28, 2031. doi:10.1002/joc</w:t>
      </w:r>
    </w:p>
    <w:p w14:paraId="4B92E5B4" w14:textId="77777777" w:rsidR="008E1777" w:rsidRPr="008E1777" w:rsidRDefault="008E1777">
      <w:pPr>
        <w:pStyle w:val="NormalWeb"/>
        <w:ind w:left="480" w:hanging="480"/>
        <w:divId w:val="1406609596"/>
        <w:rPr>
          <w:rFonts w:ascii="Calibri" w:hAnsi="Calibri"/>
          <w:noProof/>
        </w:rPr>
      </w:pPr>
      <w:r w:rsidRPr="008E1777">
        <w:rPr>
          <w:rFonts w:ascii="Calibri" w:hAnsi="Calibri"/>
          <w:noProof/>
        </w:rPr>
        <w:t>Duvert, C., Nord, G., Gratiot, N., Navratil, O., Nadal-Romero, E., Mathys, N., Némery, J., Regüés, D., García-Ruiz, J.M., Gallart, F., Esteves, M., 2012. Towards prediction of suspended sediment yield from peak discharge in small erodible mountainous catchments (0.45–22km2) of France, Mexico and Spain. J. Hydrol. 454-455, 42–55. doi:10.1016/j.jhydrol.2012.05.048</w:t>
      </w:r>
    </w:p>
    <w:p w14:paraId="5D82F7A4" w14:textId="77777777" w:rsidR="008E1777" w:rsidRPr="008E1777" w:rsidRDefault="008E1777">
      <w:pPr>
        <w:pStyle w:val="NormalWeb"/>
        <w:ind w:left="480" w:hanging="480"/>
        <w:divId w:val="1406609596"/>
        <w:rPr>
          <w:rFonts w:ascii="Calibri" w:hAnsi="Calibri"/>
          <w:noProof/>
        </w:rPr>
      </w:pPr>
      <w:r w:rsidRPr="008E1777">
        <w:rPr>
          <w:rFonts w:ascii="Calibri" w:hAnsi="Calibri"/>
          <w:noProof/>
        </w:rPr>
        <w:t>Erftemeijer, P.L. a, Riegl, B., Hoeksema, B.W., Todd, P. a., 2012. Environmental impacts of dredging and other sediment disturbances on corals: A review. Mar. Pollut. Bull. 64, 1737–1765. doi:10.1016/j.marpolbul.2012.05.008</w:t>
      </w:r>
    </w:p>
    <w:p w14:paraId="046332D6" w14:textId="77777777" w:rsidR="008E1777" w:rsidRPr="008E1777" w:rsidRDefault="008E1777">
      <w:pPr>
        <w:pStyle w:val="NormalWeb"/>
        <w:ind w:left="480" w:hanging="480"/>
        <w:divId w:val="1406609596"/>
        <w:rPr>
          <w:rFonts w:ascii="Calibri" w:hAnsi="Calibri"/>
          <w:noProof/>
        </w:rPr>
      </w:pPr>
      <w:r w:rsidRPr="008E1777">
        <w:rPr>
          <w:rFonts w:ascii="Calibri" w:hAnsi="Calibri"/>
          <w:noProof/>
        </w:rPr>
        <w:t>Fabricius, K.E., 2005. Effects of terrestrial runoff on the ecology of corals and coral reefs: review and synthesis. Mar. Pollut. Bull. 50, 125–46. doi:10.1016/j.marpolbul.2004.11.028</w:t>
      </w:r>
    </w:p>
    <w:p w14:paraId="6CA1F090" w14:textId="77777777" w:rsidR="008E1777" w:rsidRPr="008E1777" w:rsidRDefault="008E1777">
      <w:pPr>
        <w:pStyle w:val="NormalWeb"/>
        <w:ind w:left="480" w:hanging="480"/>
        <w:divId w:val="1406609596"/>
        <w:rPr>
          <w:rFonts w:ascii="Calibri" w:hAnsi="Calibri"/>
          <w:noProof/>
        </w:rPr>
      </w:pPr>
      <w:r w:rsidRPr="008E1777">
        <w:rPr>
          <w:rFonts w:ascii="Calibri" w:hAnsi="Calibri"/>
          <w:noProof/>
        </w:rPr>
        <w:lastRenderedPageBreak/>
        <w:t>Field, M.E., Chezar, H., Storlazzi, C.D., 2012. SedPods: a low-cost coral proxy for measuring net sedimentation. Coral Reefs 1–5.</w:t>
      </w:r>
    </w:p>
    <w:p w14:paraId="1B96C6B1" w14:textId="77777777" w:rsidR="008E1777" w:rsidRPr="008E1777" w:rsidRDefault="008E1777">
      <w:pPr>
        <w:pStyle w:val="NormalWeb"/>
        <w:ind w:left="480" w:hanging="480"/>
        <w:divId w:val="1406609596"/>
        <w:rPr>
          <w:rFonts w:ascii="Calibri" w:hAnsi="Calibri"/>
          <w:noProof/>
        </w:rPr>
      </w:pPr>
      <w:r w:rsidRPr="008E1777">
        <w:rPr>
          <w:rFonts w:ascii="Calibri" w:hAnsi="Calibri"/>
          <w:noProof/>
        </w:rPr>
        <w:t>Hicks, D.M., 1990. Suspended sediment yields from pasture and exotic forest basins, in: Proceedings of the New-Zealand Hydrological Society Symposium. Auckland, New Zealand.</w:t>
      </w:r>
    </w:p>
    <w:p w14:paraId="025129E1" w14:textId="77777777" w:rsidR="008E1777" w:rsidRPr="008E1777" w:rsidRDefault="008E1777">
      <w:pPr>
        <w:pStyle w:val="NormalWeb"/>
        <w:ind w:left="480" w:hanging="480"/>
        <w:divId w:val="1406609596"/>
        <w:rPr>
          <w:rFonts w:ascii="Calibri" w:hAnsi="Calibri"/>
          <w:noProof/>
        </w:rPr>
      </w:pPr>
      <w:r w:rsidRPr="008E1777">
        <w:rPr>
          <w:rFonts w:ascii="Calibri" w:hAnsi="Calibri"/>
          <w:noProof/>
        </w:rPr>
        <w:t>Horsley Witten Group Inc., 2013. Faga’alu Watershed Plan Implementation Supplement.</w:t>
      </w:r>
    </w:p>
    <w:p w14:paraId="7EC04B57" w14:textId="77777777" w:rsidR="008E1777" w:rsidRPr="008E1777" w:rsidRDefault="008E1777">
      <w:pPr>
        <w:pStyle w:val="NormalWeb"/>
        <w:ind w:left="480" w:hanging="480"/>
        <w:divId w:val="1406609596"/>
        <w:rPr>
          <w:rFonts w:ascii="Calibri" w:hAnsi="Calibri"/>
          <w:noProof/>
        </w:rPr>
      </w:pPr>
      <w:r w:rsidRPr="008E1777">
        <w:rPr>
          <w:rFonts w:ascii="Calibri" w:hAnsi="Calibri"/>
          <w:noProof/>
        </w:rPr>
        <w:t>Izuka, S.K., Giambelluca, T.W., Nullet, M.A., 2005. Potential Evapotranspiration on Tutuila , American Samoa. Scientific Investigations Report 2005-5200.</w:t>
      </w:r>
    </w:p>
    <w:p w14:paraId="32174810" w14:textId="77777777" w:rsidR="008E1777" w:rsidRPr="008E1777" w:rsidRDefault="008E1777">
      <w:pPr>
        <w:pStyle w:val="NormalWeb"/>
        <w:ind w:left="480" w:hanging="480"/>
        <w:divId w:val="1406609596"/>
        <w:rPr>
          <w:rFonts w:ascii="Calibri" w:hAnsi="Calibri"/>
          <w:noProof/>
        </w:rPr>
      </w:pPr>
      <w:r w:rsidRPr="008E1777">
        <w:rPr>
          <w:rFonts w:ascii="Calibri" w:hAnsi="Calibri"/>
          <w:noProof/>
        </w:rPr>
        <w:t>Messina, A.T., Biggs, T.W., 2013. Quality Assurance Plan Protocol for sediment monitoring in Faga’alu, American Samoa.</w:t>
      </w:r>
    </w:p>
    <w:p w14:paraId="4234572B" w14:textId="77777777" w:rsidR="008E1777" w:rsidRPr="008E1777" w:rsidRDefault="008E1777">
      <w:pPr>
        <w:pStyle w:val="NormalWeb"/>
        <w:ind w:left="480" w:hanging="480"/>
        <w:divId w:val="1406609596"/>
        <w:rPr>
          <w:rFonts w:ascii="Calibri" w:hAnsi="Calibri"/>
          <w:noProof/>
        </w:rPr>
      </w:pPr>
      <w:r w:rsidRPr="008E1777">
        <w:rPr>
          <w:rFonts w:ascii="Calibri" w:hAnsi="Calibri"/>
          <w:noProof/>
        </w:rPr>
        <w:t>Messina, A.T., Biggs, T.W., n.d. Contributions of human activities to suspended sediment yield during storm events from a steep, small, tropical watershed.</w:t>
      </w:r>
    </w:p>
    <w:p w14:paraId="6D00DFCA" w14:textId="77777777" w:rsidR="008E1777" w:rsidRPr="008E1777" w:rsidRDefault="008E1777">
      <w:pPr>
        <w:pStyle w:val="NormalWeb"/>
        <w:ind w:left="480" w:hanging="480"/>
        <w:divId w:val="1406609596"/>
        <w:rPr>
          <w:rFonts w:ascii="Calibri" w:hAnsi="Calibri"/>
          <w:noProof/>
        </w:rPr>
      </w:pPr>
      <w:r w:rsidRPr="008E1777">
        <w:rPr>
          <w:rFonts w:ascii="Calibri" w:hAnsi="Calibri"/>
          <w:noProof/>
        </w:rPr>
        <w:t>Messina, A.T., Storlazzi, C.D., Biggs, T.W., n.d. Watershed and oceanic controls on spatial and temporal patterns of sediment accumulation in a fringing reef flat embayment.</w:t>
      </w:r>
    </w:p>
    <w:p w14:paraId="55963A0C" w14:textId="77777777" w:rsidR="008E1777" w:rsidRPr="008E1777" w:rsidRDefault="008E1777">
      <w:pPr>
        <w:pStyle w:val="NormalWeb"/>
        <w:ind w:left="480" w:hanging="480"/>
        <w:divId w:val="1406609596"/>
        <w:rPr>
          <w:rFonts w:ascii="Calibri" w:hAnsi="Calibri"/>
          <w:noProof/>
        </w:rPr>
      </w:pPr>
      <w:r w:rsidRPr="008E1777">
        <w:rPr>
          <w:rFonts w:ascii="Calibri" w:hAnsi="Calibri"/>
          <w:noProof/>
        </w:rPr>
        <w:t>Messina, A.T., Storlazzi, C.D., Biggs, T.W., Washburn, L., n.d. Eulerian and Lagrangian measurements of flow and residence time on a fringing reef flat embayment, American Samoa.</w:t>
      </w:r>
    </w:p>
    <w:p w14:paraId="7F3DCD53" w14:textId="77777777" w:rsidR="008E1777" w:rsidRPr="008E1777" w:rsidRDefault="008E1777">
      <w:pPr>
        <w:pStyle w:val="NormalWeb"/>
        <w:ind w:left="480" w:hanging="480"/>
        <w:divId w:val="1406609596"/>
        <w:rPr>
          <w:rFonts w:ascii="Calibri" w:hAnsi="Calibri"/>
          <w:noProof/>
        </w:rPr>
      </w:pPr>
      <w:r w:rsidRPr="008E1777">
        <w:rPr>
          <w:rFonts w:ascii="Calibri" w:hAnsi="Calibri"/>
          <w:noProof/>
        </w:rPr>
        <w:t>Perreault, J., 2010. Development of a Water Budget in a Tropical Setting Accounting for Mountain Front Recharge: Tutuila, American Samoa. University of Hawai’i.</w:t>
      </w:r>
    </w:p>
    <w:p w14:paraId="00FAE9BC" w14:textId="77777777" w:rsidR="008E1777" w:rsidRPr="008E1777" w:rsidRDefault="008E1777">
      <w:pPr>
        <w:pStyle w:val="NormalWeb"/>
        <w:ind w:left="480" w:hanging="480"/>
        <w:divId w:val="1406609596"/>
        <w:rPr>
          <w:rFonts w:ascii="Calibri" w:hAnsi="Calibri"/>
          <w:noProof/>
        </w:rPr>
      </w:pPr>
      <w:r w:rsidRPr="008E1777">
        <w:rPr>
          <w:rFonts w:ascii="Calibri" w:hAnsi="Calibri"/>
          <w:noProof/>
        </w:rPr>
        <w:t>Rankl, J.G., 2004. Relations Between Total-Sediment Load and Peak Discharge for Rainstorm Runoff on Five Ephemeral Streams in Wyoming.</w:t>
      </w:r>
    </w:p>
    <w:p w14:paraId="34E57916" w14:textId="77777777" w:rsidR="008E1777" w:rsidRPr="008E1777" w:rsidRDefault="008E1777">
      <w:pPr>
        <w:pStyle w:val="NormalWeb"/>
        <w:ind w:left="480" w:hanging="480"/>
        <w:divId w:val="1406609596"/>
        <w:rPr>
          <w:rFonts w:ascii="Calibri" w:hAnsi="Calibri"/>
          <w:noProof/>
        </w:rPr>
      </w:pPr>
      <w:r w:rsidRPr="008E1777">
        <w:rPr>
          <w:rFonts w:ascii="Calibri" w:hAnsi="Calibri"/>
          <w:noProof/>
        </w:rPr>
        <w:t>White, J., 1990. The use of sediment traps in high-energy environments. Mar. Geophys. Res. 12, 145–152.</w:t>
      </w:r>
    </w:p>
    <w:p w14:paraId="626305C7" w14:textId="77777777" w:rsidR="008E1777" w:rsidRPr="008E1777" w:rsidRDefault="008E1777">
      <w:pPr>
        <w:pStyle w:val="NormalWeb"/>
        <w:ind w:left="480" w:hanging="480"/>
        <w:divId w:val="1406609596"/>
        <w:rPr>
          <w:rFonts w:ascii="Calibri" w:hAnsi="Calibri"/>
          <w:noProof/>
        </w:rPr>
      </w:pPr>
      <w:r w:rsidRPr="008E1777">
        <w:rPr>
          <w:rFonts w:ascii="Calibri" w:hAnsi="Calibri"/>
          <w:noProof/>
        </w:rPr>
        <w:t>Wong, M., 1996. Analysis of Streamflow Characteristics for Streams on the Island of Tutuila, American Samoa. Water-Resources Investigations Report 95-4185.</w:t>
      </w:r>
    </w:p>
    <w:p w14:paraId="7AC9E0A9" w14:textId="0CBC3E96" w:rsidR="00F94488" w:rsidRDefault="00F94488" w:rsidP="00EA7E7D">
      <w:pPr>
        <w:rPr>
          <w:rFonts w:eastAsiaTheme="minorEastAsia" w:cstheme="minorBidi"/>
          <w:szCs w:val="22"/>
        </w:rPr>
      </w:pPr>
      <w:r>
        <w:rPr>
          <w:rFonts w:eastAsiaTheme="minorEastAsia" w:cstheme="minorBidi"/>
          <w:szCs w:val="22"/>
        </w:rPr>
        <w:fldChar w:fldCharType="end"/>
      </w:r>
    </w:p>
    <w:p w14:paraId="1E6318BA" w14:textId="5AB85862" w:rsidR="00EA7E7D" w:rsidRDefault="00EA7E7D">
      <w:pPr>
        <w:spacing w:after="200" w:line="276" w:lineRule="auto"/>
        <w:rPr>
          <w:rFonts w:eastAsiaTheme="minorEastAsia" w:cstheme="minorBidi"/>
          <w:szCs w:val="22"/>
        </w:rPr>
      </w:pPr>
      <w:r>
        <w:rPr>
          <w:rFonts w:eastAsiaTheme="minorEastAsia" w:cstheme="minorBidi"/>
          <w:szCs w:val="22"/>
        </w:rPr>
        <w:br w:type="page"/>
      </w:r>
    </w:p>
    <w:p w14:paraId="6D238602" w14:textId="06D8F5D6" w:rsidR="00EA7E7D" w:rsidRPr="00EA7E7D" w:rsidRDefault="00EA7E7D" w:rsidP="00EA7E7D">
      <w:pPr>
        <w:pStyle w:val="Heading1"/>
        <w:rPr>
          <w:rFonts w:eastAsiaTheme="minorEastAsia"/>
          <w:sz w:val="22"/>
        </w:rPr>
      </w:pPr>
      <w:r>
        <w:rPr>
          <w:rFonts w:eastAsiaTheme="minorEastAsia"/>
        </w:rPr>
        <w:lastRenderedPageBreak/>
        <w:t>APPENDIX A</w:t>
      </w:r>
    </w:p>
    <w:p w14:paraId="2BC4F129" w14:textId="19CF6C59" w:rsidR="00A64B58" w:rsidRDefault="00A64B58">
      <w:pPr>
        <w:rPr>
          <w:szCs w:val="24"/>
        </w:rPr>
      </w:pPr>
      <w:r w:rsidRPr="006C535F">
        <w:rPr>
          <w:szCs w:val="24"/>
        </w:rPr>
        <w:t>Operation and Maintenance</w:t>
      </w:r>
      <w:r w:rsidR="006C535F" w:rsidRPr="006C535F">
        <w:rPr>
          <w:szCs w:val="24"/>
        </w:rPr>
        <w:t xml:space="preserve"> protocols excerpted from Horsley Witten Basis of Design Memo for Samoa Maritime Erosion and Sediment Control Corrective Action Plan</w:t>
      </w:r>
    </w:p>
    <w:p w14:paraId="457C55EB" w14:textId="77777777" w:rsidR="00EA7E7D" w:rsidRPr="006C535F" w:rsidRDefault="00EA7E7D">
      <w:pPr>
        <w:rPr>
          <w:szCs w:val="24"/>
        </w:rPr>
      </w:pPr>
    </w:p>
    <w:p w14:paraId="54B08436" w14:textId="77777777" w:rsidR="00A64B58" w:rsidRPr="00A64B58" w:rsidRDefault="00A64B58" w:rsidP="00CA129A">
      <w:pPr>
        <w:pStyle w:val="Heading2"/>
        <w:rPr>
          <w:rFonts w:eastAsia="Calibri"/>
        </w:rPr>
      </w:pPr>
      <w:r w:rsidRPr="00A64B58">
        <w:rPr>
          <w:rFonts w:eastAsia="Calibri"/>
        </w:rPr>
        <w:t>8.0</w:t>
      </w:r>
      <w:r w:rsidRPr="00A64B58">
        <w:rPr>
          <w:rFonts w:eastAsia="Calibri"/>
        </w:rPr>
        <w:tab/>
        <w:t>Operation and Maintenance</w:t>
      </w:r>
    </w:p>
    <w:p w14:paraId="12CCE59C" w14:textId="77777777" w:rsidR="00A64B58" w:rsidRPr="00A64B58" w:rsidRDefault="00A64B58" w:rsidP="00A64B58">
      <w:pPr>
        <w:widowControl w:val="0"/>
        <w:spacing w:before="10"/>
        <w:rPr>
          <w:rFonts w:ascii="Calibri" w:eastAsia="Calibri" w:hAnsi="Calibri" w:cs="Calibri"/>
          <w:b/>
          <w:bCs/>
          <w:sz w:val="27"/>
          <w:szCs w:val="27"/>
        </w:rPr>
      </w:pPr>
    </w:p>
    <w:p w14:paraId="59914AEA" w14:textId="77777777" w:rsidR="00A64B58" w:rsidRPr="00A64B58" w:rsidRDefault="00A64B58" w:rsidP="00A64B58">
      <w:pPr>
        <w:widowControl w:val="0"/>
        <w:ind w:left="140" w:right="254"/>
        <w:rPr>
          <w:rFonts w:ascii="Calibri" w:eastAsia="Calibri" w:hAnsi="Calibri"/>
          <w:szCs w:val="22"/>
        </w:rPr>
      </w:pPr>
      <w:r w:rsidRPr="00A64B58">
        <w:rPr>
          <w:rFonts w:ascii="Calibri" w:eastAsia="Calibri" w:hAnsi="Calibri"/>
          <w:spacing w:val="-1"/>
          <w:szCs w:val="22"/>
        </w:rPr>
        <w:t>The</w:t>
      </w:r>
      <w:r w:rsidRPr="00A64B58">
        <w:rPr>
          <w:rFonts w:ascii="Calibri" w:eastAsia="Calibri" w:hAnsi="Calibri"/>
          <w:spacing w:val="1"/>
          <w:szCs w:val="22"/>
        </w:rPr>
        <w:t xml:space="preserve"> </w:t>
      </w:r>
      <w:r w:rsidRPr="00A64B58">
        <w:rPr>
          <w:rFonts w:ascii="Calibri" w:eastAsia="Calibri" w:hAnsi="Calibri"/>
          <w:spacing w:val="-1"/>
          <w:szCs w:val="22"/>
        </w:rPr>
        <w:t xml:space="preserve">operation </w:t>
      </w:r>
      <w:r w:rsidRPr="00A64B58">
        <w:rPr>
          <w:rFonts w:ascii="Calibri" w:eastAsia="Calibri" w:hAnsi="Calibri"/>
          <w:szCs w:val="22"/>
        </w:rPr>
        <w:t>and</w:t>
      </w:r>
      <w:r w:rsidRPr="00A64B58">
        <w:rPr>
          <w:rFonts w:ascii="Calibri" w:eastAsia="Calibri" w:hAnsi="Calibri"/>
          <w:spacing w:val="-4"/>
          <w:szCs w:val="22"/>
        </w:rPr>
        <w:t xml:space="preserve"> </w:t>
      </w:r>
      <w:r w:rsidRPr="00A64B58">
        <w:rPr>
          <w:rFonts w:ascii="Calibri" w:eastAsia="Calibri" w:hAnsi="Calibri"/>
          <w:spacing w:val="-1"/>
          <w:szCs w:val="22"/>
        </w:rPr>
        <w:t>maintenance</w:t>
      </w:r>
      <w:r w:rsidRPr="00A64B58">
        <w:rPr>
          <w:rFonts w:ascii="Calibri" w:eastAsia="Calibri" w:hAnsi="Calibri"/>
          <w:spacing w:val="1"/>
          <w:szCs w:val="22"/>
        </w:rPr>
        <w:t xml:space="preserve"> </w:t>
      </w:r>
      <w:r w:rsidRPr="00A64B58">
        <w:rPr>
          <w:rFonts w:ascii="Calibri" w:eastAsia="Calibri" w:hAnsi="Calibri"/>
          <w:spacing w:val="-1"/>
          <w:szCs w:val="22"/>
        </w:rPr>
        <w:t>of</w:t>
      </w:r>
      <w:r w:rsidRPr="00A64B58">
        <w:rPr>
          <w:rFonts w:ascii="Calibri" w:eastAsia="Calibri" w:hAnsi="Calibri"/>
          <w:szCs w:val="22"/>
        </w:rPr>
        <w:t xml:space="preserve"> </w:t>
      </w:r>
      <w:r w:rsidRPr="00A64B58">
        <w:rPr>
          <w:rFonts w:ascii="Calibri" w:eastAsia="Calibri" w:hAnsi="Calibri"/>
          <w:spacing w:val="-1"/>
          <w:szCs w:val="22"/>
        </w:rPr>
        <w:t>the</w:t>
      </w:r>
      <w:r w:rsidRPr="00A64B58">
        <w:rPr>
          <w:rFonts w:ascii="Calibri" w:eastAsia="Calibri" w:hAnsi="Calibri"/>
          <w:spacing w:val="-2"/>
          <w:szCs w:val="22"/>
        </w:rPr>
        <w:t xml:space="preserve"> </w:t>
      </w:r>
      <w:r w:rsidRPr="00A64B58">
        <w:rPr>
          <w:rFonts w:ascii="Calibri" w:eastAsia="Calibri" w:hAnsi="Calibri"/>
          <w:spacing w:val="-1"/>
          <w:szCs w:val="22"/>
        </w:rPr>
        <w:t>erosion</w:t>
      </w:r>
      <w:r w:rsidRPr="00A64B58">
        <w:rPr>
          <w:rFonts w:ascii="Calibri" w:eastAsia="Calibri" w:hAnsi="Calibri"/>
          <w:spacing w:val="-3"/>
          <w:szCs w:val="22"/>
        </w:rPr>
        <w:t xml:space="preserve"> </w:t>
      </w:r>
      <w:r w:rsidRPr="00A64B58">
        <w:rPr>
          <w:rFonts w:ascii="Calibri" w:eastAsia="Calibri" w:hAnsi="Calibri"/>
          <w:szCs w:val="22"/>
        </w:rPr>
        <w:t>and</w:t>
      </w:r>
      <w:r w:rsidRPr="00A64B58">
        <w:rPr>
          <w:rFonts w:ascii="Calibri" w:eastAsia="Calibri" w:hAnsi="Calibri"/>
          <w:spacing w:val="-2"/>
          <w:szCs w:val="22"/>
        </w:rPr>
        <w:t xml:space="preserve"> </w:t>
      </w:r>
      <w:r w:rsidRPr="00A64B58">
        <w:rPr>
          <w:rFonts w:ascii="Calibri" w:eastAsia="Calibri" w:hAnsi="Calibri"/>
          <w:spacing w:val="-1"/>
          <w:szCs w:val="22"/>
        </w:rPr>
        <w:t>sediment</w:t>
      </w:r>
      <w:r w:rsidRPr="00A64B58">
        <w:rPr>
          <w:rFonts w:ascii="Calibri" w:eastAsia="Calibri" w:hAnsi="Calibri"/>
          <w:szCs w:val="22"/>
        </w:rPr>
        <w:t xml:space="preserve"> </w:t>
      </w:r>
      <w:r w:rsidRPr="00A64B58">
        <w:rPr>
          <w:rFonts w:ascii="Calibri" w:eastAsia="Calibri" w:hAnsi="Calibri"/>
          <w:spacing w:val="-1"/>
          <w:szCs w:val="22"/>
        </w:rPr>
        <w:t>control</w:t>
      </w:r>
      <w:r w:rsidRPr="00A64B58">
        <w:rPr>
          <w:rFonts w:ascii="Calibri" w:eastAsia="Calibri" w:hAnsi="Calibri"/>
          <w:szCs w:val="22"/>
        </w:rPr>
        <w:t xml:space="preserve"> </w:t>
      </w:r>
      <w:r w:rsidRPr="00A64B58">
        <w:rPr>
          <w:rFonts w:ascii="Calibri" w:eastAsia="Calibri" w:hAnsi="Calibri"/>
          <w:spacing w:val="-1"/>
          <w:szCs w:val="22"/>
        </w:rPr>
        <w:t>practices</w:t>
      </w:r>
      <w:r w:rsidRPr="00A64B58">
        <w:rPr>
          <w:rFonts w:ascii="Calibri" w:eastAsia="Calibri" w:hAnsi="Calibri"/>
          <w:szCs w:val="22"/>
        </w:rPr>
        <w:t xml:space="preserve"> </w:t>
      </w:r>
      <w:r w:rsidRPr="00A64B58">
        <w:rPr>
          <w:rFonts w:ascii="Calibri" w:eastAsia="Calibri" w:hAnsi="Calibri"/>
          <w:spacing w:val="-1"/>
          <w:szCs w:val="22"/>
        </w:rPr>
        <w:t>should be</w:t>
      </w:r>
      <w:r w:rsidRPr="00A64B58">
        <w:rPr>
          <w:rFonts w:ascii="Calibri" w:eastAsia="Calibri" w:hAnsi="Calibri"/>
          <w:szCs w:val="22"/>
        </w:rPr>
        <w:t xml:space="preserve"> </w:t>
      </w:r>
      <w:r w:rsidRPr="00A64B58">
        <w:rPr>
          <w:rFonts w:ascii="Calibri" w:eastAsia="Calibri" w:hAnsi="Calibri"/>
          <w:spacing w:val="-1"/>
          <w:szCs w:val="22"/>
        </w:rPr>
        <w:t>included</w:t>
      </w:r>
      <w:r w:rsidRPr="00A64B58">
        <w:rPr>
          <w:rFonts w:ascii="Calibri" w:eastAsia="Calibri" w:hAnsi="Calibri"/>
          <w:szCs w:val="22"/>
        </w:rPr>
        <w:t xml:space="preserve"> as</w:t>
      </w:r>
      <w:r w:rsidRPr="00A64B58">
        <w:rPr>
          <w:rFonts w:ascii="Calibri" w:eastAsia="Calibri" w:hAnsi="Calibri"/>
          <w:spacing w:val="65"/>
          <w:szCs w:val="22"/>
        </w:rPr>
        <w:t xml:space="preserve"> </w:t>
      </w:r>
      <w:r w:rsidRPr="00A64B58">
        <w:rPr>
          <w:rFonts w:ascii="Calibri" w:eastAsia="Calibri" w:hAnsi="Calibri"/>
          <w:spacing w:val="-1"/>
          <w:szCs w:val="22"/>
        </w:rPr>
        <w:t>part</w:t>
      </w:r>
      <w:r w:rsidRPr="00A64B58">
        <w:rPr>
          <w:rFonts w:ascii="Calibri" w:eastAsia="Calibri" w:hAnsi="Calibri"/>
          <w:szCs w:val="22"/>
        </w:rPr>
        <w:t xml:space="preserve"> of</w:t>
      </w:r>
      <w:r w:rsidRPr="00A64B58">
        <w:rPr>
          <w:rFonts w:ascii="Calibri" w:eastAsia="Calibri" w:hAnsi="Calibri"/>
          <w:spacing w:val="-2"/>
          <w:szCs w:val="22"/>
        </w:rPr>
        <w:t xml:space="preserve"> </w:t>
      </w:r>
      <w:r w:rsidRPr="00A64B58">
        <w:rPr>
          <w:rFonts w:ascii="Calibri" w:eastAsia="Calibri" w:hAnsi="Calibri"/>
          <w:szCs w:val="22"/>
        </w:rPr>
        <w:t xml:space="preserve">the </w:t>
      </w:r>
      <w:r w:rsidRPr="00A64B58">
        <w:rPr>
          <w:rFonts w:ascii="Calibri" w:eastAsia="Calibri" w:hAnsi="Calibri"/>
          <w:spacing w:val="-2"/>
          <w:szCs w:val="22"/>
        </w:rPr>
        <w:t>daily</w:t>
      </w:r>
      <w:r w:rsidRPr="00A64B58">
        <w:rPr>
          <w:rFonts w:ascii="Calibri" w:eastAsia="Calibri" w:hAnsi="Calibri"/>
          <w:szCs w:val="22"/>
        </w:rPr>
        <w:t xml:space="preserve"> </w:t>
      </w:r>
      <w:r w:rsidRPr="00A64B58">
        <w:rPr>
          <w:rFonts w:ascii="Calibri" w:eastAsia="Calibri" w:hAnsi="Calibri"/>
          <w:spacing w:val="-1"/>
          <w:szCs w:val="22"/>
        </w:rPr>
        <w:t>quarry</w:t>
      </w:r>
      <w:r w:rsidRPr="00A64B58">
        <w:rPr>
          <w:rFonts w:ascii="Calibri" w:eastAsia="Calibri" w:hAnsi="Calibri"/>
          <w:spacing w:val="-2"/>
          <w:szCs w:val="22"/>
        </w:rPr>
        <w:t xml:space="preserve"> </w:t>
      </w:r>
      <w:r w:rsidRPr="00A64B58">
        <w:rPr>
          <w:rFonts w:ascii="Calibri" w:eastAsia="Calibri" w:hAnsi="Calibri"/>
          <w:spacing w:val="-1"/>
          <w:szCs w:val="22"/>
        </w:rPr>
        <w:t>operations.</w:t>
      </w:r>
      <w:r w:rsidRPr="00A64B58">
        <w:rPr>
          <w:rFonts w:ascii="Calibri" w:eastAsia="Calibri" w:hAnsi="Calibri"/>
          <w:spacing w:val="-3"/>
          <w:szCs w:val="22"/>
        </w:rPr>
        <w:t xml:space="preserve"> </w:t>
      </w:r>
      <w:r w:rsidRPr="00A64B58">
        <w:rPr>
          <w:rFonts w:ascii="Calibri" w:eastAsia="Calibri" w:hAnsi="Calibri"/>
          <w:spacing w:val="-1"/>
          <w:szCs w:val="22"/>
        </w:rPr>
        <w:t>Daily</w:t>
      </w:r>
      <w:r w:rsidRPr="00A64B58">
        <w:rPr>
          <w:rFonts w:ascii="Calibri" w:eastAsia="Calibri" w:hAnsi="Calibri"/>
          <w:spacing w:val="-2"/>
          <w:szCs w:val="22"/>
        </w:rPr>
        <w:t xml:space="preserve"> </w:t>
      </w:r>
      <w:r w:rsidRPr="00A64B58">
        <w:rPr>
          <w:rFonts w:ascii="Calibri" w:eastAsia="Calibri" w:hAnsi="Calibri"/>
          <w:spacing w:val="-1"/>
          <w:szCs w:val="22"/>
        </w:rPr>
        <w:t>routine</w:t>
      </w:r>
      <w:r w:rsidRPr="00A64B58">
        <w:rPr>
          <w:rFonts w:ascii="Calibri" w:eastAsia="Calibri" w:hAnsi="Calibri"/>
          <w:szCs w:val="22"/>
        </w:rPr>
        <w:t xml:space="preserve"> </w:t>
      </w:r>
      <w:r w:rsidRPr="00A64B58">
        <w:rPr>
          <w:rFonts w:ascii="Calibri" w:eastAsia="Calibri" w:hAnsi="Calibri"/>
          <w:spacing w:val="-1"/>
          <w:szCs w:val="22"/>
        </w:rPr>
        <w:t>inspections</w:t>
      </w:r>
      <w:r w:rsidRPr="00A64B58">
        <w:rPr>
          <w:rFonts w:ascii="Calibri" w:eastAsia="Calibri" w:hAnsi="Calibri"/>
          <w:spacing w:val="-2"/>
          <w:szCs w:val="22"/>
        </w:rPr>
        <w:t xml:space="preserve"> </w:t>
      </w:r>
      <w:r w:rsidRPr="00A64B58">
        <w:rPr>
          <w:rFonts w:ascii="Calibri" w:eastAsia="Calibri" w:hAnsi="Calibri"/>
          <w:szCs w:val="22"/>
        </w:rPr>
        <w:t>of</w:t>
      </w:r>
      <w:r w:rsidRPr="00A64B58">
        <w:rPr>
          <w:rFonts w:ascii="Calibri" w:eastAsia="Calibri" w:hAnsi="Calibri"/>
          <w:spacing w:val="-2"/>
          <w:szCs w:val="22"/>
        </w:rPr>
        <w:t xml:space="preserve"> </w:t>
      </w:r>
      <w:r w:rsidRPr="00A64B58">
        <w:rPr>
          <w:rFonts w:ascii="Calibri" w:eastAsia="Calibri" w:hAnsi="Calibri"/>
          <w:szCs w:val="22"/>
        </w:rPr>
        <w:t xml:space="preserve">the </w:t>
      </w:r>
      <w:r w:rsidRPr="00A64B58">
        <w:rPr>
          <w:rFonts w:ascii="Calibri" w:eastAsia="Calibri" w:hAnsi="Calibri"/>
          <w:spacing w:val="-1"/>
          <w:szCs w:val="22"/>
        </w:rPr>
        <w:t>site</w:t>
      </w:r>
      <w:r w:rsidRPr="00A64B58">
        <w:rPr>
          <w:rFonts w:ascii="Calibri" w:eastAsia="Calibri" w:hAnsi="Calibri"/>
          <w:szCs w:val="22"/>
        </w:rPr>
        <w:t xml:space="preserve"> </w:t>
      </w:r>
      <w:r w:rsidRPr="00A64B58">
        <w:rPr>
          <w:rFonts w:ascii="Calibri" w:eastAsia="Calibri" w:hAnsi="Calibri"/>
          <w:spacing w:val="-1"/>
          <w:szCs w:val="22"/>
        </w:rPr>
        <w:t>perimeter</w:t>
      </w:r>
      <w:r w:rsidRPr="00A64B58">
        <w:rPr>
          <w:rFonts w:ascii="Calibri" w:eastAsia="Calibri" w:hAnsi="Calibri"/>
          <w:spacing w:val="-2"/>
          <w:szCs w:val="22"/>
        </w:rPr>
        <w:t xml:space="preserve"> </w:t>
      </w:r>
      <w:r w:rsidRPr="00A64B58">
        <w:rPr>
          <w:rFonts w:ascii="Calibri" w:eastAsia="Calibri" w:hAnsi="Calibri"/>
          <w:spacing w:val="-1"/>
          <w:szCs w:val="22"/>
        </w:rPr>
        <w:t>will</w:t>
      </w:r>
      <w:r w:rsidRPr="00A64B58">
        <w:rPr>
          <w:rFonts w:ascii="Calibri" w:eastAsia="Calibri" w:hAnsi="Calibri"/>
          <w:szCs w:val="22"/>
        </w:rPr>
        <w:t xml:space="preserve"> </w:t>
      </w:r>
      <w:r w:rsidRPr="00A64B58">
        <w:rPr>
          <w:rFonts w:ascii="Calibri" w:eastAsia="Calibri" w:hAnsi="Calibri"/>
          <w:spacing w:val="-1"/>
          <w:szCs w:val="22"/>
        </w:rPr>
        <w:t>identify</w:t>
      </w:r>
      <w:r w:rsidRPr="00A64B58">
        <w:rPr>
          <w:rFonts w:ascii="Calibri" w:eastAsia="Calibri" w:hAnsi="Calibri"/>
          <w:szCs w:val="22"/>
        </w:rPr>
        <w:t xml:space="preserve"> </w:t>
      </w:r>
      <w:r w:rsidRPr="00A64B58">
        <w:rPr>
          <w:rFonts w:ascii="Calibri" w:eastAsia="Calibri" w:hAnsi="Calibri"/>
          <w:spacing w:val="-1"/>
          <w:szCs w:val="22"/>
        </w:rPr>
        <w:t>possible</w:t>
      </w:r>
      <w:r w:rsidRPr="00A64B58">
        <w:rPr>
          <w:rFonts w:ascii="Calibri" w:eastAsia="Calibri" w:hAnsi="Calibri"/>
          <w:spacing w:val="79"/>
          <w:szCs w:val="22"/>
        </w:rPr>
        <w:t xml:space="preserve"> </w:t>
      </w:r>
      <w:r w:rsidRPr="00A64B58">
        <w:rPr>
          <w:rFonts w:ascii="Calibri" w:eastAsia="Calibri" w:hAnsi="Calibri"/>
          <w:spacing w:val="-1"/>
          <w:szCs w:val="22"/>
        </w:rPr>
        <w:t>deficiencies</w:t>
      </w:r>
      <w:r w:rsidRPr="00A64B58">
        <w:rPr>
          <w:rFonts w:ascii="Calibri" w:eastAsia="Calibri" w:hAnsi="Calibri"/>
          <w:spacing w:val="-2"/>
          <w:szCs w:val="22"/>
        </w:rPr>
        <w:t xml:space="preserve"> </w:t>
      </w:r>
      <w:r w:rsidRPr="00A64B58">
        <w:rPr>
          <w:rFonts w:ascii="Calibri" w:eastAsia="Calibri" w:hAnsi="Calibri"/>
          <w:szCs w:val="22"/>
        </w:rPr>
        <w:t>in the</w:t>
      </w:r>
      <w:r w:rsidRPr="00A64B58">
        <w:rPr>
          <w:rFonts w:ascii="Calibri" w:eastAsia="Calibri" w:hAnsi="Calibri"/>
          <w:spacing w:val="-2"/>
          <w:szCs w:val="22"/>
        </w:rPr>
        <w:t xml:space="preserve"> sediment</w:t>
      </w:r>
      <w:r w:rsidRPr="00A64B58">
        <w:rPr>
          <w:rFonts w:ascii="Calibri" w:eastAsia="Calibri" w:hAnsi="Calibri"/>
          <w:szCs w:val="22"/>
        </w:rPr>
        <w:t xml:space="preserve"> </w:t>
      </w:r>
      <w:r w:rsidRPr="00A64B58">
        <w:rPr>
          <w:rFonts w:ascii="Calibri" w:eastAsia="Calibri" w:hAnsi="Calibri"/>
          <w:spacing w:val="-1"/>
          <w:szCs w:val="22"/>
        </w:rPr>
        <w:t>control</w:t>
      </w:r>
      <w:r w:rsidRPr="00A64B58">
        <w:rPr>
          <w:rFonts w:ascii="Calibri" w:eastAsia="Calibri" w:hAnsi="Calibri"/>
          <w:spacing w:val="-3"/>
          <w:szCs w:val="22"/>
        </w:rPr>
        <w:t xml:space="preserve"> </w:t>
      </w:r>
      <w:r w:rsidRPr="00A64B58">
        <w:rPr>
          <w:rFonts w:ascii="Calibri" w:eastAsia="Calibri" w:hAnsi="Calibri"/>
          <w:spacing w:val="-1"/>
          <w:szCs w:val="22"/>
        </w:rPr>
        <w:t>measures</w:t>
      </w:r>
      <w:r w:rsidRPr="00A64B58">
        <w:rPr>
          <w:rFonts w:ascii="Calibri" w:eastAsia="Calibri" w:hAnsi="Calibri"/>
          <w:spacing w:val="-3"/>
          <w:szCs w:val="22"/>
        </w:rPr>
        <w:t xml:space="preserve"> </w:t>
      </w:r>
      <w:r w:rsidRPr="00A64B58">
        <w:rPr>
          <w:rFonts w:ascii="Calibri" w:eastAsia="Calibri" w:hAnsi="Calibri"/>
          <w:szCs w:val="22"/>
        </w:rPr>
        <w:t>or</w:t>
      </w:r>
      <w:r w:rsidRPr="00A64B58">
        <w:rPr>
          <w:rFonts w:ascii="Calibri" w:eastAsia="Calibri" w:hAnsi="Calibri"/>
          <w:spacing w:val="-3"/>
          <w:szCs w:val="22"/>
        </w:rPr>
        <w:t xml:space="preserve"> </w:t>
      </w:r>
      <w:r w:rsidRPr="00A64B58">
        <w:rPr>
          <w:rFonts w:ascii="Calibri" w:eastAsia="Calibri" w:hAnsi="Calibri"/>
          <w:szCs w:val="22"/>
        </w:rPr>
        <w:t>areas</w:t>
      </w:r>
      <w:r w:rsidRPr="00A64B58">
        <w:rPr>
          <w:rFonts w:ascii="Calibri" w:eastAsia="Calibri" w:hAnsi="Calibri"/>
          <w:spacing w:val="-2"/>
          <w:szCs w:val="22"/>
        </w:rPr>
        <w:t xml:space="preserve"> </w:t>
      </w:r>
      <w:r w:rsidRPr="00A64B58">
        <w:rPr>
          <w:rFonts w:ascii="Calibri" w:eastAsia="Calibri" w:hAnsi="Calibri"/>
          <w:szCs w:val="22"/>
        </w:rPr>
        <w:t xml:space="preserve">in </w:t>
      </w:r>
      <w:r w:rsidRPr="00A64B58">
        <w:rPr>
          <w:rFonts w:ascii="Calibri" w:eastAsia="Calibri" w:hAnsi="Calibri"/>
          <w:spacing w:val="-1"/>
          <w:szCs w:val="22"/>
        </w:rPr>
        <w:t>need</w:t>
      </w:r>
      <w:r w:rsidRPr="00A64B58">
        <w:rPr>
          <w:rFonts w:ascii="Calibri" w:eastAsia="Calibri" w:hAnsi="Calibri"/>
          <w:spacing w:val="-3"/>
          <w:szCs w:val="22"/>
        </w:rPr>
        <w:t xml:space="preserve"> </w:t>
      </w:r>
      <w:r w:rsidRPr="00A64B58">
        <w:rPr>
          <w:rFonts w:ascii="Calibri" w:eastAsia="Calibri" w:hAnsi="Calibri"/>
          <w:szCs w:val="22"/>
        </w:rPr>
        <w:t xml:space="preserve">of </w:t>
      </w:r>
      <w:r w:rsidRPr="00A64B58">
        <w:rPr>
          <w:rFonts w:ascii="Calibri" w:eastAsia="Calibri" w:hAnsi="Calibri"/>
          <w:spacing w:val="-1"/>
          <w:szCs w:val="22"/>
        </w:rPr>
        <w:t>repair</w:t>
      </w:r>
      <w:r w:rsidRPr="00A64B58">
        <w:rPr>
          <w:rFonts w:ascii="Calibri" w:eastAsia="Calibri" w:hAnsi="Calibri"/>
          <w:spacing w:val="-3"/>
          <w:szCs w:val="22"/>
        </w:rPr>
        <w:t xml:space="preserve"> </w:t>
      </w:r>
      <w:r w:rsidRPr="00A64B58">
        <w:rPr>
          <w:rFonts w:ascii="Calibri" w:eastAsia="Calibri" w:hAnsi="Calibri"/>
          <w:spacing w:val="-1"/>
          <w:szCs w:val="22"/>
        </w:rPr>
        <w:t>before</w:t>
      </w:r>
      <w:r w:rsidRPr="00A64B58">
        <w:rPr>
          <w:rFonts w:ascii="Calibri" w:eastAsia="Calibri" w:hAnsi="Calibri"/>
          <w:szCs w:val="22"/>
        </w:rPr>
        <w:t xml:space="preserve"> </w:t>
      </w:r>
      <w:r w:rsidRPr="00A64B58">
        <w:rPr>
          <w:rFonts w:ascii="Calibri" w:eastAsia="Calibri" w:hAnsi="Calibri"/>
          <w:spacing w:val="-1"/>
          <w:szCs w:val="22"/>
        </w:rPr>
        <w:t>sediment leaves</w:t>
      </w:r>
      <w:r w:rsidRPr="00A64B58">
        <w:rPr>
          <w:rFonts w:ascii="Calibri" w:eastAsia="Calibri" w:hAnsi="Calibri"/>
          <w:szCs w:val="22"/>
        </w:rPr>
        <w:t xml:space="preserve"> </w:t>
      </w:r>
      <w:r w:rsidRPr="00A64B58">
        <w:rPr>
          <w:rFonts w:ascii="Calibri" w:eastAsia="Calibri" w:hAnsi="Calibri"/>
          <w:spacing w:val="-1"/>
          <w:szCs w:val="22"/>
        </w:rPr>
        <w:t>the</w:t>
      </w:r>
      <w:r w:rsidRPr="00A64B58">
        <w:rPr>
          <w:rFonts w:ascii="Calibri" w:eastAsia="Calibri" w:hAnsi="Calibri"/>
          <w:szCs w:val="22"/>
        </w:rPr>
        <w:t xml:space="preserve"> </w:t>
      </w:r>
      <w:r w:rsidRPr="00A64B58">
        <w:rPr>
          <w:rFonts w:ascii="Calibri" w:eastAsia="Calibri" w:hAnsi="Calibri"/>
          <w:spacing w:val="-1"/>
          <w:szCs w:val="22"/>
        </w:rPr>
        <w:t>site.</w:t>
      </w:r>
    </w:p>
    <w:p w14:paraId="35F3EA85" w14:textId="77777777" w:rsidR="00A64B58" w:rsidRPr="00A64B58" w:rsidRDefault="00A64B58" w:rsidP="00A64B58">
      <w:pPr>
        <w:widowControl w:val="0"/>
        <w:spacing w:before="10"/>
        <w:rPr>
          <w:rFonts w:ascii="Calibri" w:eastAsia="Calibri" w:hAnsi="Calibri" w:cs="Calibri"/>
          <w:sz w:val="21"/>
          <w:szCs w:val="21"/>
        </w:rPr>
      </w:pPr>
    </w:p>
    <w:p w14:paraId="6978BF4A" w14:textId="77777777" w:rsidR="00A64B58" w:rsidRPr="00A64B58" w:rsidRDefault="00A64B58" w:rsidP="00A64B58">
      <w:pPr>
        <w:widowControl w:val="0"/>
        <w:ind w:left="140" w:right="194"/>
        <w:rPr>
          <w:rFonts w:ascii="Calibri" w:eastAsia="Calibri" w:hAnsi="Calibri"/>
          <w:szCs w:val="22"/>
        </w:rPr>
      </w:pPr>
      <w:r w:rsidRPr="00A64B58">
        <w:rPr>
          <w:rFonts w:ascii="Calibri" w:eastAsia="Calibri" w:hAnsi="Calibri"/>
          <w:szCs w:val="22"/>
        </w:rPr>
        <w:t xml:space="preserve">Basic </w:t>
      </w:r>
      <w:r w:rsidRPr="00A64B58">
        <w:rPr>
          <w:rFonts w:ascii="Calibri" w:eastAsia="Calibri" w:hAnsi="Calibri"/>
          <w:spacing w:val="-1"/>
          <w:szCs w:val="22"/>
        </w:rPr>
        <w:t>ongoing operational</w:t>
      </w:r>
      <w:r w:rsidRPr="00A64B58">
        <w:rPr>
          <w:rFonts w:ascii="Calibri" w:eastAsia="Calibri" w:hAnsi="Calibri"/>
          <w:szCs w:val="22"/>
        </w:rPr>
        <w:t xml:space="preserve"> </w:t>
      </w:r>
      <w:r w:rsidRPr="00A64B58">
        <w:rPr>
          <w:rFonts w:ascii="Calibri" w:eastAsia="Calibri" w:hAnsi="Calibri"/>
          <w:spacing w:val="-1"/>
          <w:szCs w:val="22"/>
        </w:rPr>
        <w:t>control</w:t>
      </w:r>
      <w:r w:rsidRPr="00A64B58">
        <w:rPr>
          <w:rFonts w:ascii="Calibri" w:eastAsia="Calibri" w:hAnsi="Calibri"/>
          <w:spacing w:val="-3"/>
          <w:szCs w:val="22"/>
        </w:rPr>
        <w:t xml:space="preserve"> </w:t>
      </w:r>
      <w:r w:rsidRPr="00A64B58">
        <w:rPr>
          <w:rFonts w:ascii="Calibri" w:eastAsia="Calibri" w:hAnsi="Calibri"/>
          <w:szCs w:val="22"/>
        </w:rPr>
        <w:t>of</w:t>
      </w:r>
      <w:r w:rsidRPr="00A64B58">
        <w:rPr>
          <w:rFonts w:ascii="Calibri" w:eastAsia="Calibri" w:hAnsi="Calibri"/>
          <w:spacing w:val="-3"/>
          <w:szCs w:val="22"/>
        </w:rPr>
        <w:t xml:space="preserve"> </w:t>
      </w:r>
      <w:r w:rsidRPr="00A64B58">
        <w:rPr>
          <w:rFonts w:ascii="Calibri" w:eastAsia="Calibri" w:hAnsi="Calibri"/>
          <w:spacing w:val="-1"/>
          <w:szCs w:val="22"/>
        </w:rPr>
        <w:t>the</w:t>
      </w:r>
      <w:r w:rsidRPr="00A64B58">
        <w:rPr>
          <w:rFonts w:ascii="Calibri" w:eastAsia="Calibri" w:hAnsi="Calibri"/>
          <w:spacing w:val="-2"/>
          <w:szCs w:val="22"/>
        </w:rPr>
        <w:t xml:space="preserve"> </w:t>
      </w:r>
      <w:r w:rsidRPr="00A64B58">
        <w:rPr>
          <w:rFonts w:ascii="Calibri" w:eastAsia="Calibri" w:hAnsi="Calibri"/>
          <w:spacing w:val="-1"/>
          <w:szCs w:val="22"/>
        </w:rPr>
        <w:t>site</w:t>
      </w:r>
      <w:r w:rsidRPr="00A64B58">
        <w:rPr>
          <w:rFonts w:ascii="Calibri" w:eastAsia="Calibri" w:hAnsi="Calibri"/>
          <w:spacing w:val="-2"/>
          <w:szCs w:val="22"/>
        </w:rPr>
        <w:t xml:space="preserve"> </w:t>
      </w:r>
      <w:r w:rsidRPr="00A64B58">
        <w:rPr>
          <w:rFonts w:ascii="Calibri" w:eastAsia="Calibri" w:hAnsi="Calibri"/>
          <w:szCs w:val="22"/>
        </w:rPr>
        <w:t>to</w:t>
      </w:r>
      <w:r w:rsidRPr="00A64B58">
        <w:rPr>
          <w:rFonts w:ascii="Calibri" w:eastAsia="Calibri" w:hAnsi="Calibri"/>
          <w:spacing w:val="-1"/>
          <w:szCs w:val="22"/>
        </w:rPr>
        <w:t xml:space="preserve"> confine</w:t>
      </w:r>
      <w:r w:rsidRPr="00A64B58">
        <w:rPr>
          <w:rFonts w:ascii="Calibri" w:eastAsia="Calibri" w:hAnsi="Calibri"/>
          <w:spacing w:val="-2"/>
          <w:szCs w:val="22"/>
        </w:rPr>
        <w:t xml:space="preserve"> </w:t>
      </w:r>
      <w:r w:rsidRPr="00A64B58">
        <w:rPr>
          <w:rFonts w:ascii="Calibri" w:eastAsia="Calibri" w:hAnsi="Calibri"/>
          <w:spacing w:val="-1"/>
          <w:szCs w:val="22"/>
        </w:rPr>
        <w:t>equipment</w:t>
      </w:r>
      <w:r w:rsidRPr="00A64B58">
        <w:rPr>
          <w:rFonts w:ascii="Calibri" w:eastAsia="Calibri" w:hAnsi="Calibri"/>
          <w:spacing w:val="-3"/>
          <w:szCs w:val="22"/>
        </w:rPr>
        <w:t xml:space="preserve"> </w:t>
      </w:r>
      <w:r w:rsidRPr="00A64B58">
        <w:rPr>
          <w:rFonts w:ascii="Calibri" w:eastAsia="Calibri" w:hAnsi="Calibri"/>
          <w:szCs w:val="22"/>
        </w:rPr>
        <w:t>and</w:t>
      </w:r>
      <w:r w:rsidRPr="00A64B58">
        <w:rPr>
          <w:rFonts w:ascii="Calibri" w:eastAsia="Calibri" w:hAnsi="Calibri"/>
          <w:spacing w:val="-2"/>
          <w:szCs w:val="22"/>
        </w:rPr>
        <w:t xml:space="preserve"> </w:t>
      </w:r>
      <w:r w:rsidRPr="00A64B58">
        <w:rPr>
          <w:rFonts w:ascii="Calibri" w:eastAsia="Calibri" w:hAnsi="Calibri"/>
          <w:spacing w:val="-1"/>
          <w:szCs w:val="22"/>
        </w:rPr>
        <w:t>truck</w:t>
      </w:r>
      <w:r w:rsidRPr="00A64B58">
        <w:rPr>
          <w:rFonts w:ascii="Calibri" w:eastAsia="Calibri" w:hAnsi="Calibri"/>
          <w:spacing w:val="-2"/>
          <w:szCs w:val="22"/>
        </w:rPr>
        <w:t xml:space="preserve"> </w:t>
      </w:r>
      <w:r w:rsidRPr="00A64B58">
        <w:rPr>
          <w:rFonts w:ascii="Calibri" w:eastAsia="Calibri" w:hAnsi="Calibri"/>
          <w:spacing w:val="-1"/>
          <w:szCs w:val="22"/>
        </w:rPr>
        <w:t>traffic</w:t>
      </w:r>
      <w:r w:rsidRPr="00A64B58">
        <w:rPr>
          <w:rFonts w:ascii="Calibri" w:eastAsia="Calibri" w:hAnsi="Calibri"/>
          <w:szCs w:val="22"/>
        </w:rPr>
        <w:t xml:space="preserve"> to</w:t>
      </w:r>
      <w:r w:rsidRPr="00A64B58">
        <w:rPr>
          <w:rFonts w:ascii="Calibri" w:eastAsia="Calibri" w:hAnsi="Calibri"/>
          <w:spacing w:val="-1"/>
          <w:szCs w:val="22"/>
        </w:rPr>
        <w:t xml:space="preserve"> the</w:t>
      </w:r>
      <w:r w:rsidRPr="00A64B58">
        <w:rPr>
          <w:rFonts w:ascii="Calibri" w:eastAsia="Calibri" w:hAnsi="Calibri"/>
          <w:spacing w:val="-2"/>
          <w:szCs w:val="22"/>
        </w:rPr>
        <w:t xml:space="preserve"> </w:t>
      </w:r>
      <w:r w:rsidRPr="00A64B58">
        <w:rPr>
          <w:rFonts w:ascii="Calibri" w:eastAsia="Calibri" w:hAnsi="Calibri"/>
          <w:spacing w:val="-1"/>
          <w:szCs w:val="22"/>
        </w:rPr>
        <w:t>designated</w:t>
      </w:r>
      <w:r w:rsidRPr="00A64B58">
        <w:rPr>
          <w:rFonts w:ascii="Calibri" w:eastAsia="Calibri" w:hAnsi="Calibri"/>
          <w:spacing w:val="71"/>
          <w:szCs w:val="22"/>
        </w:rPr>
        <w:t xml:space="preserve"> </w:t>
      </w:r>
      <w:r w:rsidRPr="00A64B58">
        <w:rPr>
          <w:rFonts w:ascii="Calibri" w:eastAsia="Calibri" w:hAnsi="Calibri"/>
          <w:spacing w:val="-1"/>
          <w:szCs w:val="22"/>
        </w:rPr>
        <w:t>travel-ways,</w:t>
      </w:r>
      <w:r w:rsidRPr="00A64B58">
        <w:rPr>
          <w:rFonts w:ascii="Calibri" w:eastAsia="Calibri" w:hAnsi="Calibri"/>
          <w:szCs w:val="22"/>
        </w:rPr>
        <w:t xml:space="preserve"> and</w:t>
      </w:r>
      <w:r w:rsidRPr="00A64B58">
        <w:rPr>
          <w:rFonts w:ascii="Calibri" w:eastAsia="Calibri" w:hAnsi="Calibri"/>
          <w:spacing w:val="-2"/>
          <w:szCs w:val="22"/>
        </w:rPr>
        <w:t xml:space="preserve"> </w:t>
      </w:r>
      <w:r w:rsidRPr="00A64B58">
        <w:rPr>
          <w:rFonts w:ascii="Calibri" w:eastAsia="Calibri" w:hAnsi="Calibri"/>
          <w:spacing w:val="-1"/>
          <w:szCs w:val="22"/>
        </w:rPr>
        <w:t xml:space="preserve">keep </w:t>
      </w:r>
      <w:r w:rsidRPr="00A64B58">
        <w:rPr>
          <w:rFonts w:ascii="Calibri" w:eastAsia="Calibri" w:hAnsi="Calibri"/>
          <w:spacing w:val="-2"/>
          <w:szCs w:val="22"/>
        </w:rPr>
        <w:t>the</w:t>
      </w:r>
      <w:r w:rsidRPr="00A64B58">
        <w:rPr>
          <w:rFonts w:ascii="Calibri" w:eastAsia="Calibri" w:hAnsi="Calibri"/>
          <w:szCs w:val="22"/>
        </w:rPr>
        <w:t xml:space="preserve"> </w:t>
      </w:r>
      <w:r w:rsidRPr="00A64B58">
        <w:rPr>
          <w:rFonts w:ascii="Calibri" w:eastAsia="Calibri" w:hAnsi="Calibri"/>
          <w:spacing w:val="-1"/>
          <w:szCs w:val="22"/>
        </w:rPr>
        <w:t>redundant</w:t>
      </w:r>
      <w:r w:rsidRPr="00A64B58">
        <w:rPr>
          <w:rFonts w:ascii="Calibri" w:eastAsia="Calibri" w:hAnsi="Calibri"/>
          <w:szCs w:val="22"/>
        </w:rPr>
        <w:t xml:space="preserve"> </w:t>
      </w:r>
      <w:r w:rsidRPr="00A64B58">
        <w:rPr>
          <w:rFonts w:ascii="Calibri" w:eastAsia="Calibri" w:hAnsi="Calibri"/>
          <w:spacing w:val="-1"/>
          <w:szCs w:val="22"/>
        </w:rPr>
        <w:t>sediment control</w:t>
      </w:r>
      <w:r w:rsidRPr="00A64B58">
        <w:rPr>
          <w:rFonts w:ascii="Calibri" w:eastAsia="Calibri" w:hAnsi="Calibri"/>
          <w:spacing w:val="-3"/>
          <w:szCs w:val="22"/>
        </w:rPr>
        <w:t xml:space="preserve"> </w:t>
      </w:r>
      <w:r w:rsidRPr="00A64B58">
        <w:rPr>
          <w:rFonts w:ascii="Calibri" w:eastAsia="Calibri" w:hAnsi="Calibri"/>
          <w:spacing w:val="-1"/>
          <w:szCs w:val="22"/>
        </w:rPr>
        <w:t>measures</w:t>
      </w:r>
      <w:r w:rsidRPr="00A64B58">
        <w:rPr>
          <w:rFonts w:ascii="Calibri" w:eastAsia="Calibri" w:hAnsi="Calibri"/>
          <w:spacing w:val="-2"/>
          <w:szCs w:val="22"/>
        </w:rPr>
        <w:t xml:space="preserve"> </w:t>
      </w:r>
      <w:r w:rsidRPr="00A64B58">
        <w:rPr>
          <w:rFonts w:ascii="Calibri" w:eastAsia="Calibri" w:hAnsi="Calibri"/>
          <w:szCs w:val="22"/>
        </w:rPr>
        <w:t xml:space="preserve">clean </w:t>
      </w:r>
      <w:r w:rsidRPr="00A64B58">
        <w:rPr>
          <w:rFonts w:ascii="Calibri" w:eastAsia="Calibri" w:hAnsi="Calibri"/>
          <w:spacing w:val="-1"/>
          <w:szCs w:val="22"/>
        </w:rPr>
        <w:t>and</w:t>
      </w:r>
      <w:r w:rsidRPr="00A64B58">
        <w:rPr>
          <w:rFonts w:ascii="Calibri" w:eastAsia="Calibri" w:hAnsi="Calibri"/>
          <w:spacing w:val="-3"/>
          <w:szCs w:val="22"/>
        </w:rPr>
        <w:t xml:space="preserve"> </w:t>
      </w:r>
      <w:r w:rsidRPr="00A64B58">
        <w:rPr>
          <w:rFonts w:ascii="Calibri" w:eastAsia="Calibri" w:hAnsi="Calibri"/>
          <w:spacing w:val="-1"/>
          <w:szCs w:val="22"/>
        </w:rPr>
        <w:t>operational</w:t>
      </w:r>
      <w:r w:rsidRPr="00A64B58">
        <w:rPr>
          <w:rFonts w:ascii="Calibri" w:eastAsia="Calibri" w:hAnsi="Calibri"/>
          <w:spacing w:val="-3"/>
          <w:szCs w:val="22"/>
        </w:rPr>
        <w:t xml:space="preserve"> </w:t>
      </w:r>
      <w:r w:rsidRPr="00A64B58">
        <w:rPr>
          <w:rFonts w:ascii="Calibri" w:eastAsia="Calibri" w:hAnsi="Calibri"/>
          <w:szCs w:val="22"/>
        </w:rPr>
        <w:t xml:space="preserve">will </w:t>
      </w:r>
      <w:r w:rsidRPr="00A64B58">
        <w:rPr>
          <w:rFonts w:ascii="Calibri" w:eastAsia="Calibri" w:hAnsi="Calibri"/>
          <w:spacing w:val="-1"/>
          <w:szCs w:val="22"/>
        </w:rPr>
        <w:t>result</w:t>
      </w:r>
      <w:r w:rsidRPr="00A64B58">
        <w:rPr>
          <w:rFonts w:ascii="Calibri" w:eastAsia="Calibri" w:hAnsi="Calibri"/>
          <w:spacing w:val="-2"/>
          <w:szCs w:val="22"/>
        </w:rPr>
        <w:t xml:space="preserve"> </w:t>
      </w:r>
      <w:r w:rsidRPr="00A64B58">
        <w:rPr>
          <w:rFonts w:ascii="Calibri" w:eastAsia="Calibri" w:hAnsi="Calibri"/>
          <w:szCs w:val="22"/>
        </w:rPr>
        <w:t>in less</w:t>
      </w:r>
      <w:r w:rsidRPr="00A64B58">
        <w:rPr>
          <w:rFonts w:ascii="Calibri" w:eastAsia="Calibri" w:hAnsi="Calibri"/>
          <w:spacing w:val="73"/>
          <w:szCs w:val="22"/>
        </w:rPr>
        <w:t xml:space="preserve"> </w:t>
      </w:r>
      <w:r w:rsidRPr="00A64B58">
        <w:rPr>
          <w:rFonts w:ascii="Calibri" w:eastAsia="Calibri" w:hAnsi="Calibri"/>
          <w:spacing w:val="-1"/>
          <w:szCs w:val="22"/>
        </w:rPr>
        <w:t>sediment</w:t>
      </w:r>
      <w:r w:rsidRPr="00A64B58">
        <w:rPr>
          <w:rFonts w:ascii="Calibri" w:eastAsia="Calibri" w:hAnsi="Calibri"/>
          <w:szCs w:val="22"/>
        </w:rPr>
        <w:t xml:space="preserve"> </w:t>
      </w:r>
      <w:r w:rsidRPr="00A64B58">
        <w:rPr>
          <w:rFonts w:ascii="Calibri" w:eastAsia="Calibri" w:hAnsi="Calibri"/>
          <w:spacing w:val="-1"/>
          <w:szCs w:val="22"/>
        </w:rPr>
        <w:t>leaving the</w:t>
      </w:r>
      <w:r w:rsidRPr="00A64B58">
        <w:rPr>
          <w:rFonts w:ascii="Calibri" w:eastAsia="Calibri" w:hAnsi="Calibri"/>
          <w:spacing w:val="-2"/>
          <w:szCs w:val="22"/>
        </w:rPr>
        <w:t xml:space="preserve"> </w:t>
      </w:r>
      <w:r w:rsidRPr="00A64B58">
        <w:rPr>
          <w:rFonts w:ascii="Calibri" w:eastAsia="Calibri" w:hAnsi="Calibri"/>
          <w:spacing w:val="-1"/>
          <w:szCs w:val="22"/>
        </w:rPr>
        <w:t>site.</w:t>
      </w:r>
    </w:p>
    <w:p w14:paraId="584F64F4" w14:textId="77777777" w:rsidR="00A64B58" w:rsidRPr="00A64B58" w:rsidRDefault="00A64B58" w:rsidP="00A64B58">
      <w:pPr>
        <w:widowControl w:val="0"/>
        <w:rPr>
          <w:rFonts w:ascii="Calibri" w:eastAsia="Calibri" w:hAnsi="Calibri" w:cs="Calibri"/>
          <w:szCs w:val="22"/>
        </w:rPr>
      </w:pPr>
    </w:p>
    <w:p w14:paraId="78E0D421" w14:textId="23237B0F" w:rsidR="00A64B58" w:rsidRPr="00A64B58" w:rsidRDefault="00A64B58" w:rsidP="00A64B58">
      <w:pPr>
        <w:widowControl w:val="0"/>
        <w:ind w:left="140" w:right="212"/>
        <w:rPr>
          <w:rFonts w:ascii="Calibri" w:eastAsia="Calibri" w:hAnsi="Calibri"/>
          <w:szCs w:val="22"/>
        </w:rPr>
      </w:pPr>
      <w:r w:rsidRPr="00A64B58">
        <w:rPr>
          <w:rFonts w:ascii="Calibri" w:eastAsia="Calibri" w:hAnsi="Calibri"/>
          <w:spacing w:val="-1"/>
          <w:szCs w:val="22"/>
        </w:rPr>
        <w:t>The</w:t>
      </w:r>
      <w:r w:rsidRPr="00A64B58">
        <w:rPr>
          <w:rFonts w:ascii="Calibri" w:eastAsia="Calibri" w:hAnsi="Calibri"/>
          <w:szCs w:val="22"/>
        </w:rPr>
        <w:t xml:space="preserve"> </w:t>
      </w:r>
      <w:r w:rsidRPr="00A64B58">
        <w:rPr>
          <w:rFonts w:ascii="Calibri" w:eastAsia="Calibri" w:hAnsi="Calibri"/>
          <w:spacing w:val="-1"/>
          <w:szCs w:val="22"/>
        </w:rPr>
        <w:t>following</w:t>
      </w:r>
      <w:r w:rsidRPr="00A64B58">
        <w:rPr>
          <w:rFonts w:ascii="Calibri" w:eastAsia="Calibri" w:hAnsi="Calibri"/>
          <w:spacing w:val="-2"/>
          <w:szCs w:val="22"/>
        </w:rPr>
        <w:t xml:space="preserve"> </w:t>
      </w:r>
      <w:r w:rsidRPr="00A64B58">
        <w:rPr>
          <w:rFonts w:ascii="Calibri" w:eastAsia="Calibri" w:hAnsi="Calibri"/>
          <w:spacing w:val="-1"/>
          <w:szCs w:val="22"/>
        </w:rPr>
        <w:t>provides</w:t>
      </w:r>
      <w:r w:rsidRPr="00A64B58">
        <w:rPr>
          <w:rFonts w:ascii="Calibri" w:eastAsia="Calibri" w:hAnsi="Calibri"/>
          <w:szCs w:val="22"/>
        </w:rPr>
        <w:t xml:space="preserve"> </w:t>
      </w:r>
      <w:r w:rsidRPr="00A64B58">
        <w:rPr>
          <w:rFonts w:ascii="Calibri" w:eastAsia="Calibri" w:hAnsi="Calibri"/>
          <w:spacing w:val="-1"/>
          <w:szCs w:val="22"/>
        </w:rPr>
        <w:t>for</w:t>
      </w:r>
      <w:r w:rsidRPr="00A64B58">
        <w:rPr>
          <w:rFonts w:ascii="Calibri" w:eastAsia="Calibri" w:hAnsi="Calibri"/>
          <w:spacing w:val="-2"/>
          <w:szCs w:val="22"/>
        </w:rPr>
        <w:t xml:space="preserve"> </w:t>
      </w:r>
      <w:r w:rsidRPr="00A64B58">
        <w:rPr>
          <w:rFonts w:ascii="Calibri" w:eastAsia="Calibri" w:hAnsi="Calibri"/>
          <w:szCs w:val="22"/>
        </w:rPr>
        <w:t xml:space="preserve">the </w:t>
      </w:r>
      <w:r w:rsidRPr="00A64B58">
        <w:rPr>
          <w:rFonts w:ascii="Calibri" w:eastAsia="Calibri" w:hAnsi="Calibri"/>
          <w:spacing w:val="-1"/>
          <w:szCs w:val="22"/>
        </w:rPr>
        <w:t>periodic</w:t>
      </w:r>
      <w:r w:rsidRPr="00A64B58">
        <w:rPr>
          <w:rFonts w:ascii="Calibri" w:eastAsia="Calibri" w:hAnsi="Calibri"/>
          <w:spacing w:val="-2"/>
          <w:szCs w:val="22"/>
        </w:rPr>
        <w:t xml:space="preserve"> </w:t>
      </w:r>
      <w:r w:rsidRPr="00A64B58">
        <w:rPr>
          <w:rFonts w:ascii="Calibri" w:eastAsia="Calibri" w:hAnsi="Calibri"/>
          <w:spacing w:val="-1"/>
          <w:szCs w:val="22"/>
        </w:rPr>
        <w:t>maintenance</w:t>
      </w:r>
      <w:r w:rsidRPr="00A64B58">
        <w:rPr>
          <w:rFonts w:ascii="Calibri" w:eastAsia="Calibri" w:hAnsi="Calibri"/>
          <w:szCs w:val="22"/>
        </w:rPr>
        <w:t xml:space="preserve"> </w:t>
      </w:r>
      <w:r w:rsidRPr="00A64B58">
        <w:rPr>
          <w:rFonts w:ascii="Calibri" w:eastAsia="Calibri" w:hAnsi="Calibri"/>
          <w:spacing w:val="-2"/>
          <w:szCs w:val="22"/>
        </w:rPr>
        <w:t>and</w:t>
      </w:r>
      <w:r w:rsidRPr="00A64B58">
        <w:rPr>
          <w:rFonts w:ascii="Calibri" w:eastAsia="Calibri" w:hAnsi="Calibri"/>
          <w:spacing w:val="-1"/>
          <w:szCs w:val="22"/>
        </w:rPr>
        <w:t xml:space="preserve"> inspection</w:t>
      </w:r>
      <w:r w:rsidRPr="00A64B58">
        <w:rPr>
          <w:rFonts w:ascii="Calibri" w:eastAsia="Calibri" w:hAnsi="Calibri"/>
          <w:spacing w:val="2"/>
          <w:szCs w:val="22"/>
        </w:rPr>
        <w:t xml:space="preserve"> </w:t>
      </w:r>
      <w:r w:rsidRPr="00A64B58">
        <w:rPr>
          <w:rFonts w:ascii="Calibri" w:eastAsia="Calibri" w:hAnsi="Calibri"/>
          <w:spacing w:val="-1"/>
          <w:szCs w:val="22"/>
        </w:rPr>
        <w:t>items</w:t>
      </w:r>
      <w:r w:rsidRPr="00A64B58">
        <w:rPr>
          <w:rFonts w:ascii="Calibri" w:eastAsia="Calibri" w:hAnsi="Calibri"/>
          <w:szCs w:val="22"/>
        </w:rPr>
        <w:t xml:space="preserve"> </w:t>
      </w:r>
      <w:r w:rsidRPr="00A64B58">
        <w:rPr>
          <w:rFonts w:ascii="Calibri" w:eastAsia="Calibri" w:hAnsi="Calibri"/>
          <w:spacing w:val="-1"/>
          <w:szCs w:val="22"/>
        </w:rPr>
        <w:t>for</w:t>
      </w:r>
      <w:r w:rsidRPr="00A64B58">
        <w:rPr>
          <w:rFonts w:ascii="Calibri" w:eastAsia="Calibri" w:hAnsi="Calibri"/>
          <w:szCs w:val="22"/>
        </w:rPr>
        <w:t xml:space="preserve"> </w:t>
      </w:r>
      <w:r w:rsidRPr="00A64B58">
        <w:rPr>
          <w:rFonts w:ascii="Calibri" w:eastAsia="Calibri" w:hAnsi="Calibri"/>
          <w:spacing w:val="-2"/>
          <w:szCs w:val="22"/>
        </w:rPr>
        <w:t xml:space="preserve">the </w:t>
      </w:r>
      <w:r w:rsidRPr="00A64B58">
        <w:rPr>
          <w:rFonts w:ascii="Calibri" w:eastAsia="Calibri" w:hAnsi="Calibri"/>
          <w:spacing w:val="-1"/>
          <w:szCs w:val="22"/>
        </w:rPr>
        <w:t>various</w:t>
      </w:r>
      <w:r w:rsidRPr="00A64B58">
        <w:rPr>
          <w:rFonts w:ascii="Calibri" w:eastAsia="Calibri" w:hAnsi="Calibri"/>
          <w:szCs w:val="22"/>
        </w:rPr>
        <w:t xml:space="preserve"> </w:t>
      </w:r>
      <w:r w:rsidRPr="00A64B58">
        <w:rPr>
          <w:rFonts w:ascii="Calibri" w:eastAsia="Calibri" w:hAnsi="Calibri"/>
          <w:spacing w:val="-1"/>
          <w:szCs w:val="22"/>
        </w:rPr>
        <w:t>practices</w:t>
      </w:r>
      <w:r w:rsidRPr="00A64B58">
        <w:rPr>
          <w:rFonts w:ascii="Calibri" w:eastAsia="Calibri" w:hAnsi="Calibri"/>
          <w:spacing w:val="-2"/>
          <w:szCs w:val="22"/>
        </w:rPr>
        <w:t xml:space="preserve"> </w:t>
      </w:r>
      <w:r w:rsidRPr="00A64B58">
        <w:rPr>
          <w:rFonts w:ascii="Calibri" w:eastAsia="Calibri" w:hAnsi="Calibri"/>
          <w:szCs w:val="22"/>
        </w:rPr>
        <w:t>on</w:t>
      </w:r>
      <w:r w:rsidRPr="00A64B58">
        <w:rPr>
          <w:rFonts w:ascii="Calibri" w:eastAsia="Calibri" w:hAnsi="Calibri"/>
          <w:spacing w:val="69"/>
          <w:szCs w:val="22"/>
        </w:rPr>
        <w:t xml:space="preserve"> </w:t>
      </w:r>
      <w:r w:rsidRPr="00A64B58">
        <w:rPr>
          <w:rFonts w:ascii="Calibri" w:eastAsia="Calibri" w:hAnsi="Calibri"/>
          <w:szCs w:val="22"/>
        </w:rPr>
        <w:t xml:space="preserve">the </w:t>
      </w:r>
      <w:r w:rsidRPr="00A64B58">
        <w:rPr>
          <w:rFonts w:ascii="Calibri" w:eastAsia="Calibri" w:hAnsi="Calibri"/>
          <w:spacing w:val="-1"/>
          <w:szCs w:val="22"/>
        </w:rPr>
        <w:t>site.</w:t>
      </w:r>
      <w:r w:rsidR="00571027">
        <w:rPr>
          <w:rFonts w:ascii="Calibri" w:eastAsia="Calibri" w:hAnsi="Calibri"/>
          <w:szCs w:val="22"/>
        </w:rPr>
        <w:t xml:space="preserve"> </w:t>
      </w:r>
      <w:r w:rsidRPr="00A64B58">
        <w:rPr>
          <w:rFonts w:ascii="Calibri" w:eastAsia="Calibri" w:hAnsi="Calibri"/>
          <w:spacing w:val="-2"/>
          <w:szCs w:val="22"/>
        </w:rPr>
        <w:t>The</w:t>
      </w:r>
      <w:r w:rsidRPr="00A64B58">
        <w:rPr>
          <w:rFonts w:ascii="Calibri" w:eastAsia="Calibri" w:hAnsi="Calibri"/>
          <w:szCs w:val="22"/>
        </w:rPr>
        <w:t xml:space="preserve"> </w:t>
      </w:r>
      <w:r w:rsidRPr="00A64B58">
        <w:rPr>
          <w:rFonts w:ascii="Calibri" w:eastAsia="Calibri" w:hAnsi="Calibri"/>
          <w:spacing w:val="-1"/>
          <w:szCs w:val="22"/>
        </w:rPr>
        <w:t>quarry</w:t>
      </w:r>
      <w:r w:rsidRPr="00A64B58">
        <w:rPr>
          <w:rFonts w:ascii="Calibri" w:eastAsia="Calibri" w:hAnsi="Calibri"/>
          <w:spacing w:val="-2"/>
          <w:szCs w:val="22"/>
        </w:rPr>
        <w:t xml:space="preserve"> </w:t>
      </w:r>
      <w:r w:rsidRPr="00A64B58">
        <w:rPr>
          <w:rFonts w:ascii="Calibri" w:eastAsia="Calibri" w:hAnsi="Calibri"/>
          <w:spacing w:val="-1"/>
          <w:szCs w:val="22"/>
        </w:rPr>
        <w:t>operator</w:t>
      </w:r>
      <w:r w:rsidRPr="00A64B58">
        <w:rPr>
          <w:rFonts w:ascii="Calibri" w:eastAsia="Calibri" w:hAnsi="Calibri"/>
          <w:szCs w:val="22"/>
        </w:rPr>
        <w:t xml:space="preserve"> </w:t>
      </w:r>
      <w:r w:rsidRPr="00A64B58">
        <w:rPr>
          <w:rFonts w:ascii="Calibri" w:eastAsia="Calibri" w:hAnsi="Calibri"/>
          <w:spacing w:val="-1"/>
          <w:szCs w:val="22"/>
        </w:rPr>
        <w:t>should keep</w:t>
      </w:r>
      <w:r w:rsidRPr="00A64B58">
        <w:rPr>
          <w:rFonts w:ascii="Calibri" w:eastAsia="Calibri" w:hAnsi="Calibri"/>
          <w:szCs w:val="22"/>
        </w:rPr>
        <w:t xml:space="preserve"> a </w:t>
      </w:r>
      <w:r w:rsidRPr="00A64B58">
        <w:rPr>
          <w:rFonts w:ascii="Calibri" w:eastAsia="Calibri" w:hAnsi="Calibri"/>
          <w:spacing w:val="-1"/>
          <w:szCs w:val="22"/>
        </w:rPr>
        <w:t>daily</w:t>
      </w:r>
      <w:r w:rsidRPr="00A64B58">
        <w:rPr>
          <w:rFonts w:ascii="Calibri" w:eastAsia="Calibri" w:hAnsi="Calibri"/>
          <w:spacing w:val="-2"/>
          <w:szCs w:val="22"/>
        </w:rPr>
        <w:t xml:space="preserve"> </w:t>
      </w:r>
      <w:r w:rsidRPr="00A64B58">
        <w:rPr>
          <w:rFonts w:ascii="Calibri" w:eastAsia="Calibri" w:hAnsi="Calibri"/>
          <w:szCs w:val="22"/>
        </w:rPr>
        <w:t>log</w:t>
      </w:r>
      <w:r w:rsidRPr="00A64B58">
        <w:rPr>
          <w:rFonts w:ascii="Calibri" w:eastAsia="Calibri" w:hAnsi="Calibri"/>
          <w:spacing w:val="-3"/>
          <w:szCs w:val="22"/>
        </w:rPr>
        <w:t xml:space="preserve"> </w:t>
      </w:r>
      <w:r w:rsidRPr="00A64B58">
        <w:rPr>
          <w:rFonts w:ascii="Calibri" w:eastAsia="Calibri" w:hAnsi="Calibri"/>
          <w:spacing w:val="-1"/>
          <w:szCs w:val="22"/>
        </w:rPr>
        <w:t>of</w:t>
      </w:r>
      <w:r w:rsidRPr="00A64B58">
        <w:rPr>
          <w:rFonts w:ascii="Calibri" w:eastAsia="Calibri" w:hAnsi="Calibri"/>
          <w:szCs w:val="22"/>
        </w:rPr>
        <w:t xml:space="preserve"> </w:t>
      </w:r>
      <w:r w:rsidRPr="00A64B58">
        <w:rPr>
          <w:rFonts w:ascii="Calibri" w:eastAsia="Calibri" w:hAnsi="Calibri"/>
          <w:spacing w:val="-1"/>
          <w:szCs w:val="22"/>
        </w:rPr>
        <w:t>activities and</w:t>
      </w:r>
      <w:r w:rsidRPr="00A64B58">
        <w:rPr>
          <w:rFonts w:ascii="Calibri" w:eastAsia="Calibri" w:hAnsi="Calibri"/>
          <w:spacing w:val="2"/>
          <w:szCs w:val="22"/>
        </w:rPr>
        <w:t xml:space="preserve"> </w:t>
      </w:r>
      <w:r w:rsidRPr="00A64B58">
        <w:rPr>
          <w:rFonts w:ascii="Calibri" w:eastAsia="Calibri" w:hAnsi="Calibri"/>
          <w:spacing w:val="-1"/>
          <w:szCs w:val="22"/>
        </w:rPr>
        <w:t>conduct</w:t>
      </w:r>
      <w:r w:rsidRPr="00A64B58">
        <w:rPr>
          <w:rFonts w:ascii="Calibri" w:eastAsia="Calibri" w:hAnsi="Calibri"/>
          <w:spacing w:val="-2"/>
          <w:szCs w:val="22"/>
        </w:rPr>
        <w:t xml:space="preserve"> </w:t>
      </w:r>
      <w:r w:rsidRPr="00A64B58">
        <w:rPr>
          <w:rFonts w:ascii="Calibri" w:eastAsia="Calibri" w:hAnsi="Calibri"/>
          <w:szCs w:val="22"/>
        </w:rPr>
        <w:t>and</w:t>
      </w:r>
      <w:r w:rsidRPr="00A64B58">
        <w:rPr>
          <w:rFonts w:ascii="Calibri" w:eastAsia="Calibri" w:hAnsi="Calibri"/>
          <w:spacing w:val="-1"/>
          <w:szCs w:val="22"/>
        </w:rPr>
        <w:t xml:space="preserve"> document inspections</w:t>
      </w:r>
      <w:r w:rsidRPr="00A64B58">
        <w:rPr>
          <w:rFonts w:ascii="Calibri" w:eastAsia="Calibri" w:hAnsi="Calibri"/>
          <w:spacing w:val="83"/>
          <w:szCs w:val="22"/>
        </w:rPr>
        <w:t xml:space="preserve"> </w:t>
      </w:r>
      <w:r w:rsidRPr="00A64B58">
        <w:rPr>
          <w:rFonts w:ascii="Calibri" w:eastAsia="Calibri" w:hAnsi="Calibri"/>
          <w:szCs w:val="22"/>
        </w:rPr>
        <w:t>on</w:t>
      </w:r>
      <w:r w:rsidRPr="00A64B58">
        <w:rPr>
          <w:rFonts w:ascii="Calibri" w:eastAsia="Calibri" w:hAnsi="Calibri"/>
          <w:spacing w:val="-1"/>
          <w:szCs w:val="22"/>
        </w:rPr>
        <w:t xml:space="preserve"> </w:t>
      </w:r>
      <w:r w:rsidRPr="00A64B58">
        <w:rPr>
          <w:rFonts w:ascii="Calibri" w:eastAsia="Calibri" w:hAnsi="Calibri"/>
          <w:szCs w:val="22"/>
        </w:rPr>
        <w:t>a</w:t>
      </w:r>
      <w:r w:rsidRPr="00A64B58">
        <w:rPr>
          <w:rFonts w:ascii="Calibri" w:eastAsia="Calibri" w:hAnsi="Calibri"/>
          <w:spacing w:val="-2"/>
          <w:szCs w:val="22"/>
        </w:rPr>
        <w:t xml:space="preserve"> </w:t>
      </w:r>
      <w:r w:rsidRPr="00A64B58">
        <w:rPr>
          <w:rFonts w:ascii="Calibri" w:eastAsia="Calibri" w:hAnsi="Calibri"/>
          <w:spacing w:val="-1"/>
          <w:szCs w:val="22"/>
        </w:rPr>
        <w:t>minimum</w:t>
      </w:r>
      <w:r w:rsidRPr="00A64B58">
        <w:rPr>
          <w:rFonts w:ascii="Calibri" w:eastAsia="Calibri" w:hAnsi="Calibri"/>
          <w:spacing w:val="2"/>
          <w:szCs w:val="22"/>
        </w:rPr>
        <w:t xml:space="preserve"> </w:t>
      </w:r>
      <w:r w:rsidRPr="00A64B58">
        <w:rPr>
          <w:rFonts w:ascii="Calibri" w:eastAsia="Calibri" w:hAnsi="Calibri"/>
          <w:spacing w:val="-1"/>
          <w:szCs w:val="22"/>
        </w:rPr>
        <w:t>schedule</w:t>
      </w:r>
      <w:r w:rsidRPr="00A64B58">
        <w:rPr>
          <w:rFonts w:ascii="Calibri" w:eastAsia="Calibri" w:hAnsi="Calibri"/>
          <w:spacing w:val="-2"/>
          <w:szCs w:val="22"/>
        </w:rPr>
        <w:t xml:space="preserve"> </w:t>
      </w:r>
      <w:r w:rsidRPr="00A64B58">
        <w:rPr>
          <w:rFonts w:ascii="Calibri" w:eastAsia="Calibri" w:hAnsi="Calibri"/>
          <w:szCs w:val="22"/>
        </w:rPr>
        <w:t>of</w:t>
      </w:r>
      <w:r w:rsidRPr="00A64B58">
        <w:rPr>
          <w:rFonts w:ascii="Calibri" w:eastAsia="Calibri" w:hAnsi="Calibri"/>
          <w:spacing w:val="-2"/>
          <w:szCs w:val="22"/>
        </w:rPr>
        <w:t xml:space="preserve"> </w:t>
      </w:r>
      <w:r w:rsidRPr="00A64B58">
        <w:rPr>
          <w:rFonts w:ascii="Calibri" w:eastAsia="Calibri" w:hAnsi="Calibri"/>
          <w:szCs w:val="22"/>
        </w:rPr>
        <w:t>one</w:t>
      </w:r>
      <w:r w:rsidRPr="00A64B58">
        <w:rPr>
          <w:rFonts w:ascii="Calibri" w:eastAsia="Calibri" w:hAnsi="Calibri"/>
          <w:spacing w:val="1"/>
          <w:szCs w:val="22"/>
        </w:rPr>
        <w:t xml:space="preserve"> </w:t>
      </w:r>
      <w:r w:rsidRPr="00A64B58">
        <w:rPr>
          <w:rFonts w:ascii="Calibri" w:eastAsia="Calibri" w:hAnsi="Calibri"/>
          <w:spacing w:val="-1"/>
          <w:szCs w:val="22"/>
        </w:rPr>
        <w:t>inspection</w:t>
      </w:r>
      <w:r w:rsidRPr="00A64B58">
        <w:rPr>
          <w:rFonts w:ascii="Calibri" w:eastAsia="Calibri" w:hAnsi="Calibri"/>
          <w:spacing w:val="-3"/>
          <w:szCs w:val="22"/>
        </w:rPr>
        <w:t xml:space="preserve"> </w:t>
      </w:r>
      <w:r w:rsidRPr="00A64B58">
        <w:rPr>
          <w:rFonts w:ascii="Calibri" w:eastAsia="Calibri" w:hAnsi="Calibri"/>
          <w:spacing w:val="-1"/>
          <w:szCs w:val="22"/>
        </w:rPr>
        <w:t>per</w:t>
      </w:r>
      <w:r w:rsidRPr="00A64B58">
        <w:rPr>
          <w:rFonts w:ascii="Calibri" w:eastAsia="Calibri" w:hAnsi="Calibri"/>
          <w:spacing w:val="-2"/>
          <w:szCs w:val="22"/>
        </w:rPr>
        <w:t xml:space="preserve"> </w:t>
      </w:r>
      <w:r w:rsidRPr="00A64B58">
        <w:rPr>
          <w:rFonts w:ascii="Calibri" w:eastAsia="Calibri" w:hAnsi="Calibri"/>
          <w:spacing w:val="-1"/>
          <w:szCs w:val="22"/>
        </w:rPr>
        <w:t>week.</w:t>
      </w:r>
    </w:p>
    <w:p w14:paraId="643700FA" w14:textId="77777777" w:rsidR="00A64B58" w:rsidRPr="00A64B58" w:rsidRDefault="00A64B58" w:rsidP="00A64B58">
      <w:pPr>
        <w:widowControl w:val="0"/>
        <w:spacing w:before="1"/>
        <w:rPr>
          <w:rFonts w:ascii="Calibri" w:eastAsia="Calibri" w:hAnsi="Calibri" w:cs="Calibri"/>
          <w:szCs w:val="22"/>
        </w:rPr>
      </w:pPr>
    </w:p>
    <w:p w14:paraId="2D2D74ED" w14:textId="77777777" w:rsidR="00A64B58" w:rsidRPr="00A64B58" w:rsidRDefault="00A64B58" w:rsidP="00A64B58">
      <w:pPr>
        <w:widowControl w:val="0"/>
        <w:numPr>
          <w:ilvl w:val="1"/>
          <w:numId w:val="11"/>
        </w:numPr>
        <w:tabs>
          <w:tab w:val="left" w:pos="861"/>
        </w:tabs>
        <w:outlineLvl w:val="8"/>
        <w:rPr>
          <w:rFonts w:ascii="Calibri" w:eastAsia="Calibri" w:hAnsi="Calibri" w:cs="Calibri"/>
          <w:szCs w:val="22"/>
        </w:rPr>
      </w:pPr>
      <w:r w:rsidRPr="00A64B58">
        <w:rPr>
          <w:rFonts w:ascii="Calibri" w:eastAsia="Calibri" w:hAnsi="Calibri"/>
          <w:b/>
          <w:bCs/>
          <w:spacing w:val="-1"/>
          <w:szCs w:val="22"/>
        </w:rPr>
        <w:t>Sediment</w:t>
      </w:r>
      <w:r w:rsidRPr="00A64B58">
        <w:rPr>
          <w:rFonts w:ascii="Calibri" w:eastAsia="Calibri" w:hAnsi="Calibri"/>
          <w:b/>
          <w:bCs/>
          <w:spacing w:val="1"/>
          <w:szCs w:val="22"/>
        </w:rPr>
        <w:t xml:space="preserve"> </w:t>
      </w:r>
      <w:r w:rsidRPr="00A64B58">
        <w:rPr>
          <w:rFonts w:ascii="Calibri" w:eastAsia="Calibri" w:hAnsi="Calibri"/>
          <w:b/>
          <w:bCs/>
          <w:spacing w:val="-1"/>
          <w:szCs w:val="22"/>
        </w:rPr>
        <w:t>Basins</w:t>
      </w:r>
      <w:r w:rsidRPr="00A64B58">
        <w:rPr>
          <w:rFonts w:ascii="Calibri" w:eastAsia="Calibri" w:hAnsi="Calibri"/>
          <w:bCs/>
          <w:spacing w:val="-1"/>
          <w:szCs w:val="22"/>
        </w:rPr>
        <w:t>:</w:t>
      </w:r>
    </w:p>
    <w:p w14:paraId="43EB7679" w14:textId="77777777" w:rsidR="00A64B58" w:rsidRPr="00A64B58" w:rsidRDefault="00A64B58" w:rsidP="00A64B58">
      <w:pPr>
        <w:widowControl w:val="0"/>
        <w:numPr>
          <w:ilvl w:val="2"/>
          <w:numId w:val="11"/>
        </w:numPr>
        <w:tabs>
          <w:tab w:val="left" w:pos="1221"/>
        </w:tabs>
        <w:spacing w:before="2" w:line="238" w:lineRule="auto"/>
        <w:ind w:right="341"/>
        <w:rPr>
          <w:rFonts w:ascii="Calibri" w:eastAsia="Calibri" w:hAnsi="Calibri"/>
          <w:szCs w:val="22"/>
        </w:rPr>
      </w:pPr>
      <w:r w:rsidRPr="00A64B58">
        <w:rPr>
          <w:rFonts w:ascii="Calibri" w:eastAsia="Calibri" w:hAnsi="Calibri"/>
          <w:spacing w:val="-1"/>
          <w:szCs w:val="22"/>
        </w:rPr>
        <w:t>Inspect</w:t>
      </w:r>
      <w:r w:rsidRPr="00A64B58">
        <w:rPr>
          <w:rFonts w:ascii="Calibri" w:eastAsia="Calibri" w:hAnsi="Calibri"/>
          <w:spacing w:val="1"/>
          <w:szCs w:val="22"/>
        </w:rPr>
        <w:t xml:space="preserve"> </w:t>
      </w:r>
      <w:r w:rsidRPr="00A64B58">
        <w:rPr>
          <w:rFonts w:ascii="Calibri" w:eastAsia="Calibri" w:hAnsi="Calibri"/>
          <w:spacing w:val="-1"/>
          <w:szCs w:val="22"/>
        </w:rPr>
        <w:t>each</w:t>
      </w:r>
      <w:r w:rsidRPr="00A64B58">
        <w:rPr>
          <w:rFonts w:ascii="Calibri" w:eastAsia="Calibri" w:hAnsi="Calibri"/>
          <w:szCs w:val="22"/>
        </w:rPr>
        <w:t xml:space="preserve"> </w:t>
      </w:r>
      <w:r w:rsidRPr="00A64B58">
        <w:rPr>
          <w:rFonts w:ascii="Calibri" w:eastAsia="Calibri" w:hAnsi="Calibri"/>
          <w:spacing w:val="-1"/>
          <w:szCs w:val="22"/>
        </w:rPr>
        <w:t>sediment</w:t>
      </w:r>
      <w:r w:rsidRPr="00A64B58">
        <w:rPr>
          <w:rFonts w:ascii="Calibri" w:eastAsia="Calibri" w:hAnsi="Calibri"/>
          <w:spacing w:val="-3"/>
          <w:szCs w:val="22"/>
        </w:rPr>
        <w:t xml:space="preserve"> </w:t>
      </w:r>
      <w:r w:rsidRPr="00A64B58">
        <w:rPr>
          <w:rFonts w:ascii="Calibri" w:eastAsia="Calibri" w:hAnsi="Calibri"/>
          <w:spacing w:val="-2"/>
          <w:szCs w:val="22"/>
        </w:rPr>
        <w:t>basin</w:t>
      </w:r>
      <w:r w:rsidRPr="00A64B58">
        <w:rPr>
          <w:rFonts w:ascii="Calibri" w:eastAsia="Calibri" w:hAnsi="Calibri"/>
          <w:spacing w:val="-1"/>
          <w:szCs w:val="22"/>
        </w:rPr>
        <w:t xml:space="preserve"> </w:t>
      </w:r>
      <w:r w:rsidRPr="00A64B58">
        <w:rPr>
          <w:rFonts w:ascii="Calibri" w:eastAsia="Calibri" w:hAnsi="Calibri"/>
          <w:szCs w:val="22"/>
        </w:rPr>
        <w:t xml:space="preserve">at </w:t>
      </w:r>
      <w:r w:rsidRPr="00A64B58">
        <w:rPr>
          <w:rFonts w:ascii="Calibri" w:eastAsia="Calibri" w:hAnsi="Calibri"/>
          <w:spacing w:val="-1"/>
          <w:szCs w:val="22"/>
        </w:rPr>
        <w:t>least</w:t>
      </w:r>
      <w:r w:rsidRPr="00A64B58">
        <w:rPr>
          <w:rFonts w:ascii="Calibri" w:eastAsia="Calibri" w:hAnsi="Calibri"/>
          <w:szCs w:val="22"/>
        </w:rPr>
        <w:t xml:space="preserve"> </w:t>
      </w:r>
      <w:r w:rsidRPr="00A64B58">
        <w:rPr>
          <w:rFonts w:ascii="Calibri" w:eastAsia="Calibri" w:hAnsi="Calibri"/>
          <w:spacing w:val="-1"/>
          <w:szCs w:val="22"/>
        </w:rPr>
        <w:t>weekly</w:t>
      </w:r>
      <w:r w:rsidRPr="00A64B58">
        <w:rPr>
          <w:rFonts w:ascii="Calibri" w:eastAsia="Calibri" w:hAnsi="Calibri"/>
          <w:szCs w:val="22"/>
        </w:rPr>
        <w:t xml:space="preserve"> and</w:t>
      </w:r>
      <w:r w:rsidRPr="00A64B58">
        <w:rPr>
          <w:rFonts w:ascii="Calibri" w:eastAsia="Calibri" w:hAnsi="Calibri"/>
          <w:spacing w:val="-2"/>
          <w:szCs w:val="22"/>
        </w:rPr>
        <w:t xml:space="preserve"> </w:t>
      </w:r>
      <w:r w:rsidRPr="00A64B58">
        <w:rPr>
          <w:rFonts w:ascii="Calibri" w:eastAsia="Calibri" w:hAnsi="Calibri"/>
          <w:spacing w:val="-1"/>
          <w:szCs w:val="22"/>
        </w:rPr>
        <w:t>after</w:t>
      </w:r>
      <w:r w:rsidRPr="00A64B58">
        <w:rPr>
          <w:rFonts w:ascii="Calibri" w:eastAsia="Calibri" w:hAnsi="Calibri"/>
          <w:spacing w:val="-2"/>
          <w:szCs w:val="22"/>
        </w:rPr>
        <w:t xml:space="preserve"> </w:t>
      </w:r>
      <w:r w:rsidRPr="00A64B58">
        <w:rPr>
          <w:rFonts w:ascii="Calibri" w:eastAsia="Calibri" w:hAnsi="Calibri"/>
          <w:szCs w:val="22"/>
        </w:rPr>
        <w:t>each</w:t>
      </w:r>
      <w:r w:rsidRPr="00A64B58">
        <w:rPr>
          <w:rFonts w:ascii="Calibri" w:eastAsia="Calibri" w:hAnsi="Calibri"/>
          <w:spacing w:val="-1"/>
          <w:szCs w:val="22"/>
        </w:rPr>
        <w:t xml:space="preserve"> significant</w:t>
      </w:r>
      <w:r w:rsidRPr="00A64B58">
        <w:rPr>
          <w:rFonts w:ascii="Calibri" w:eastAsia="Calibri" w:hAnsi="Calibri"/>
          <w:szCs w:val="22"/>
        </w:rPr>
        <w:t xml:space="preserve"> </w:t>
      </w:r>
      <w:r w:rsidRPr="00A64B58">
        <w:rPr>
          <w:rFonts w:ascii="Calibri" w:eastAsia="Calibri" w:hAnsi="Calibri"/>
          <w:spacing w:val="-2"/>
          <w:szCs w:val="22"/>
        </w:rPr>
        <w:t>(1/2</w:t>
      </w:r>
      <w:r w:rsidRPr="00A64B58">
        <w:rPr>
          <w:rFonts w:ascii="Calibri" w:eastAsia="Calibri" w:hAnsi="Calibri"/>
          <w:szCs w:val="22"/>
        </w:rPr>
        <w:t xml:space="preserve"> inch</w:t>
      </w:r>
      <w:r w:rsidRPr="00A64B58">
        <w:rPr>
          <w:rFonts w:ascii="Calibri" w:eastAsia="Calibri" w:hAnsi="Calibri"/>
          <w:spacing w:val="-4"/>
          <w:szCs w:val="22"/>
        </w:rPr>
        <w:t xml:space="preserve"> </w:t>
      </w:r>
      <w:r w:rsidRPr="00A64B58">
        <w:rPr>
          <w:rFonts w:ascii="Calibri" w:eastAsia="Calibri" w:hAnsi="Calibri"/>
          <w:spacing w:val="-1"/>
          <w:szCs w:val="22"/>
        </w:rPr>
        <w:t>or</w:t>
      </w:r>
      <w:r w:rsidRPr="00A64B58">
        <w:rPr>
          <w:rFonts w:ascii="Calibri" w:eastAsia="Calibri" w:hAnsi="Calibri"/>
          <w:szCs w:val="22"/>
        </w:rPr>
        <w:t xml:space="preserve"> </w:t>
      </w:r>
      <w:r w:rsidRPr="00A64B58">
        <w:rPr>
          <w:rFonts w:ascii="Calibri" w:eastAsia="Calibri" w:hAnsi="Calibri"/>
          <w:spacing w:val="-1"/>
          <w:szCs w:val="22"/>
        </w:rPr>
        <w:t>greater)</w:t>
      </w:r>
      <w:r w:rsidRPr="00A64B58">
        <w:rPr>
          <w:rFonts w:ascii="Calibri" w:eastAsia="Calibri" w:hAnsi="Calibri"/>
          <w:spacing w:val="53"/>
          <w:szCs w:val="22"/>
        </w:rPr>
        <w:t xml:space="preserve"> </w:t>
      </w:r>
      <w:r w:rsidRPr="00A64B58">
        <w:rPr>
          <w:rFonts w:ascii="Calibri" w:eastAsia="Calibri" w:hAnsi="Calibri"/>
          <w:spacing w:val="-1"/>
          <w:szCs w:val="22"/>
        </w:rPr>
        <w:t>rainfall</w:t>
      </w:r>
      <w:r w:rsidRPr="00A64B58">
        <w:rPr>
          <w:rFonts w:ascii="Calibri" w:eastAsia="Calibri" w:hAnsi="Calibri"/>
          <w:szCs w:val="22"/>
        </w:rPr>
        <w:t xml:space="preserve"> </w:t>
      </w:r>
      <w:r w:rsidRPr="00A64B58">
        <w:rPr>
          <w:rFonts w:ascii="Calibri" w:eastAsia="Calibri" w:hAnsi="Calibri"/>
          <w:spacing w:val="-1"/>
          <w:szCs w:val="22"/>
        </w:rPr>
        <w:t xml:space="preserve">event </w:t>
      </w:r>
      <w:r w:rsidRPr="00A64B58">
        <w:rPr>
          <w:rFonts w:ascii="Calibri" w:eastAsia="Calibri" w:hAnsi="Calibri"/>
          <w:szCs w:val="22"/>
        </w:rPr>
        <w:t>and</w:t>
      </w:r>
      <w:r w:rsidRPr="00A64B58">
        <w:rPr>
          <w:rFonts w:ascii="Calibri" w:eastAsia="Calibri" w:hAnsi="Calibri"/>
          <w:spacing w:val="-1"/>
          <w:szCs w:val="22"/>
        </w:rPr>
        <w:t xml:space="preserve"> repair</w:t>
      </w:r>
      <w:r w:rsidRPr="00A64B58">
        <w:rPr>
          <w:rFonts w:ascii="Calibri" w:eastAsia="Calibri" w:hAnsi="Calibri"/>
          <w:spacing w:val="-3"/>
          <w:szCs w:val="22"/>
        </w:rPr>
        <w:t xml:space="preserve"> </w:t>
      </w:r>
      <w:r w:rsidRPr="00A64B58">
        <w:rPr>
          <w:rFonts w:ascii="Calibri" w:eastAsia="Calibri" w:hAnsi="Calibri"/>
          <w:spacing w:val="-1"/>
          <w:szCs w:val="22"/>
        </w:rPr>
        <w:t>immediately.</w:t>
      </w:r>
    </w:p>
    <w:p w14:paraId="3B2CD9A6" w14:textId="35405241" w:rsidR="00A64B58" w:rsidRPr="00A64B58" w:rsidRDefault="00A64B58" w:rsidP="00A64B58">
      <w:pPr>
        <w:widowControl w:val="0"/>
        <w:numPr>
          <w:ilvl w:val="2"/>
          <w:numId w:val="11"/>
        </w:numPr>
        <w:tabs>
          <w:tab w:val="left" w:pos="1221"/>
        </w:tabs>
        <w:ind w:right="423"/>
        <w:rPr>
          <w:rFonts w:ascii="Calibri" w:eastAsia="Calibri" w:hAnsi="Calibri"/>
          <w:szCs w:val="22"/>
        </w:rPr>
      </w:pPr>
      <w:r w:rsidRPr="00A64B58">
        <w:rPr>
          <w:rFonts w:ascii="Calibri" w:eastAsia="Calibri" w:hAnsi="Calibri"/>
          <w:spacing w:val="-1"/>
          <w:szCs w:val="22"/>
        </w:rPr>
        <w:t>Remove</w:t>
      </w:r>
      <w:r w:rsidRPr="00A64B58">
        <w:rPr>
          <w:rFonts w:ascii="Calibri" w:eastAsia="Calibri" w:hAnsi="Calibri"/>
          <w:szCs w:val="22"/>
        </w:rPr>
        <w:t xml:space="preserve"> </w:t>
      </w:r>
      <w:r w:rsidRPr="00A64B58">
        <w:rPr>
          <w:rFonts w:ascii="Calibri" w:eastAsia="Calibri" w:hAnsi="Calibri"/>
          <w:spacing w:val="-1"/>
          <w:szCs w:val="22"/>
        </w:rPr>
        <w:t xml:space="preserve">sediment </w:t>
      </w:r>
      <w:r w:rsidRPr="00A64B58">
        <w:rPr>
          <w:rFonts w:ascii="Calibri" w:eastAsia="Calibri" w:hAnsi="Calibri"/>
          <w:szCs w:val="22"/>
        </w:rPr>
        <w:t>and</w:t>
      </w:r>
      <w:r w:rsidRPr="00A64B58">
        <w:rPr>
          <w:rFonts w:ascii="Calibri" w:eastAsia="Calibri" w:hAnsi="Calibri"/>
          <w:spacing w:val="-1"/>
          <w:szCs w:val="22"/>
        </w:rPr>
        <w:t xml:space="preserve"> restore</w:t>
      </w:r>
      <w:r w:rsidRPr="00A64B58">
        <w:rPr>
          <w:rFonts w:ascii="Calibri" w:eastAsia="Calibri" w:hAnsi="Calibri"/>
          <w:spacing w:val="-2"/>
          <w:szCs w:val="22"/>
        </w:rPr>
        <w:t xml:space="preserve"> </w:t>
      </w:r>
      <w:r w:rsidRPr="00A64B58">
        <w:rPr>
          <w:rFonts w:ascii="Calibri" w:eastAsia="Calibri" w:hAnsi="Calibri"/>
          <w:szCs w:val="22"/>
        </w:rPr>
        <w:t xml:space="preserve">the </w:t>
      </w:r>
      <w:r w:rsidRPr="00A64B58">
        <w:rPr>
          <w:rFonts w:ascii="Calibri" w:eastAsia="Calibri" w:hAnsi="Calibri"/>
          <w:spacing w:val="-1"/>
          <w:szCs w:val="22"/>
        </w:rPr>
        <w:t>basin</w:t>
      </w:r>
      <w:r w:rsidRPr="00A64B58">
        <w:rPr>
          <w:rFonts w:ascii="Calibri" w:eastAsia="Calibri" w:hAnsi="Calibri"/>
          <w:spacing w:val="-3"/>
          <w:szCs w:val="22"/>
        </w:rPr>
        <w:t xml:space="preserve"> </w:t>
      </w:r>
      <w:r w:rsidRPr="00A64B58">
        <w:rPr>
          <w:rFonts w:ascii="Calibri" w:eastAsia="Calibri" w:hAnsi="Calibri"/>
          <w:szCs w:val="22"/>
        </w:rPr>
        <w:t>to</w:t>
      </w:r>
      <w:r w:rsidRPr="00A64B58">
        <w:rPr>
          <w:rFonts w:ascii="Calibri" w:eastAsia="Calibri" w:hAnsi="Calibri"/>
          <w:spacing w:val="-1"/>
          <w:szCs w:val="22"/>
        </w:rPr>
        <w:t xml:space="preserve"> </w:t>
      </w:r>
      <w:r w:rsidRPr="00A64B58">
        <w:rPr>
          <w:rFonts w:ascii="Calibri" w:eastAsia="Calibri" w:hAnsi="Calibri"/>
          <w:szCs w:val="22"/>
        </w:rPr>
        <w:t>its</w:t>
      </w:r>
      <w:r w:rsidRPr="00A64B58">
        <w:rPr>
          <w:rFonts w:ascii="Calibri" w:eastAsia="Calibri" w:hAnsi="Calibri"/>
          <w:spacing w:val="-2"/>
          <w:szCs w:val="22"/>
        </w:rPr>
        <w:t xml:space="preserve"> </w:t>
      </w:r>
      <w:r w:rsidRPr="00A64B58">
        <w:rPr>
          <w:rFonts w:ascii="Calibri" w:eastAsia="Calibri" w:hAnsi="Calibri"/>
          <w:spacing w:val="-1"/>
          <w:szCs w:val="22"/>
        </w:rPr>
        <w:t>original</w:t>
      </w:r>
      <w:r w:rsidRPr="00A64B58">
        <w:rPr>
          <w:rFonts w:ascii="Calibri" w:eastAsia="Calibri" w:hAnsi="Calibri"/>
          <w:spacing w:val="-3"/>
          <w:szCs w:val="22"/>
        </w:rPr>
        <w:t xml:space="preserve"> </w:t>
      </w:r>
      <w:r w:rsidRPr="00A64B58">
        <w:rPr>
          <w:rFonts w:ascii="Calibri" w:eastAsia="Calibri" w:hAnsi="Calibri"/>
          <w:spacing w:val="-1"/>
          <w:szCs w:val="22"/>
        </w:rPr>
        <w:t>dimensions</w:t>
      </w:r>
      <w:r w:rsidRPr="00A64B58">
        <w:rPr>
          <w:rFonts w:ascii="Calibri" w:eastAsia="Calibri" w:hAnsi="Calibri"/>
          <w:szCs w:val="22"/>
        </w:rPr>
        <w:t xml:space="preserve"> </w:t>
      </w:r>
      <w:r w:rsidRPr="00A64B58">
        <w:rPr>
          <w:rFonts w:ascii="Calibri" w:eastAsia="Calibri" w:hAnsi="Calibri"/>
          <w:spacing w:val="-1"/>
          <w:szCs w:val="22"/>
        </w:rPr>
        <w:t>when</w:t>
      </w:r>
      <w:r w:rsidRPr="00A64B58">
        <w:rPr>
          <w:rFonts w:ascii="Calibri" w:eastAsia="Calibri" w:hAnsi="Calibri"/>
          <w:spacing w:val="-3"/>
          <w:szCs w:val="22"/>
        </w:rPr>
        <w:t xml:space="preserve"> </w:t>
      </w:r>
      <w:r w:rsidRPr="00A64B58">
        <w:rPr>
          <w:rFonts w:ascii="Calibri" w:eastAsia="Calibri" w:hAnsi="Calibri"/>
          <w:szCs w:val="22"/>
        </w:rPr>
        <w:t xml:space="preserve">it </w:t>
      </w:r>
      <w:r w:rsidRPr="00A64B58">
        <w:rPr>
          <w:rFonts w:ascii="Calibri" w:eastAsia="Calibri" w:hAnsi="Calibri"/>
          <w:spacing w:val="-1"/>
          <w:szCs w:val="22"/>
        </w:rPr>
        <w:t>accumulates</w:t>
      </w:r>
      <w:r w:rsidRPr="00A64B58">
        <w:rPr>
          <w:rFonts w:ascii="Calibri" w:eastAsia="Calibri" w:hAnsi="Calibri"/>
          <w:szCs w:val="22"/>
        </w:rPr>
        <w:t xml:space="preserve"> </w:t>
      </w:r>
      <w:r w:rsidRPr="00A64B58">
        <w:rPr>
          <w:rFonts w:ascii="Calibri" w:eastAsia="Calibri" w:hAnsi="Calibri"/>
          <w:spacing w:val="-1"/>
          <w:szCs w:val="22"/>
        </w:rPr>
        <w:t>to</w:t>
      </w:r>
      <w:r w:rsidRPr="00A64B58">
        <w:rPr>
          <w:rFonts w:ascii="Calibri" w:eastAsia="Calibri" w:hAnsi="Calibri"/>
          <w:spacing w:val="55"/>
          <w:szCs w:val="22"/>
        </w:rPr>
        <w:t xml:space="preserve"> </w:t>
      </w:r>
      <w:r w:rsidRPr="00A64B58">
        <w:rPr>
          <w:rFonts w:ascii="Calibri" w:eastAsia="Calibri" w:hAnsi="Calibri"/>
          <w:spacing w:val="-1"/>
          <w:szCs w:val="22"/>
        </w:rPr>
        <w:t xml:space="preserve">one-half </w:t>
      </w:r>
      <w:r w:rsidRPr="00A64B58">
        <w:rPr>
          <w:rFonts w:ascii="Calibri" w:eastAsia="Calibri" w:hAnsi="Calibri"/>
          <w:spacing w:val="-2"/>
          <w:szCs w:val="22"/>
        </w:rPr>
        <w:t>the</w:t>
      </w:r>
      <w:r w:rsidRPr="00A64B58">
        <w:rPr>
          <w:rFonts w:ascii="Calibri" w:eastAsia="Calibri" w:hAnsi="Calibri"/>
          <w:szCs w:val="22"/>
        </w:rPr>
        <w:t xml:space="preserve"> </w:t>
      </w:r>
      <w:r w:rsidRPr="00A64B58">
        <w:rPr>
          <w:rFonts w:ascii="Calibri" w:eastAsia="Calibri" w:hAnsi="Calibri"/>
          <w:spacing w:val="-1"/>
          <w:szCs w:val="22"/>
        </w:rPr>
        <w:t>design depth.</w:t>
      </w:r>
      <w:r w:rsidRPr="00A64B58">
        <w:rPr>
          <w:rFonts w:ascii="Calibri" w:eastAsia="Calibri" w:hAnsi="Calibri"/>
          <w:spacing w:val="48"/>
          <w:szCs w:val="22"/>
        </w:rPr>
        <w:t xml:space="preserve"> </w:t>
      </w:r>
      <w:r w:rsidRPr="00A64B58">
        <w:rPr>
          <w:rFonts w:ascii="Calibri" w:eastAsia="Calibri" w:hAnsi="Calibri"/>
          <w:spacing w:val="-1"/>
          <w:szCs w:val="22"/>
        </w:rPr>
        <w:t>Place</w:t>
      </w:r>
      <w:r w:rsidRPr="00A64B58">
        <w:rPr>
          <w:rFonts w:ascii="Calibri" w:eastAsia="Calibri" w:hAnsi="Calibri"/>
          <w:szCs w:val="22"/>
        </w:rPr>
        <w:t xml:space="preserve"> </w:t>
      </w:r>
      <w:r w:rsidRPr="00A64B58">
        <w:rPr>
          <w:rFonts w:ascii="Calibri" w:eastAsia="Calibri" w:hAnsi="Calibri"/>
          <w:spacing w:val="-1"/>
          <w:szCs w:val="22"/>
        </w:rPr>
        <w:t>removed</w:t>
      </w:r>
      <w:r w:rsidRPr="00A64B58">
        <w:rPr>
          <w:rFonts w:ascii="Calibri" w:eastAsia="Calibri" w:hAnsi="Calibri"/>
          <w:szCs w:val="22"/>
        </w:rPr>
        <w:t xml:space="preserve"> </w:t>
      </w:r>
      <w:r w:rsidRPr="00A64B58">
        <w:rPr>
          <w:rFonts w:ascii="Calibri" w:eastAsia="Calibri" w:hAnsi="Calibri"/>
          <w:spacing w:val="-1"/>
          <w:szCs w:val="22"/>
        </w:rPr>
        <w:t>sediment</w:t>
      </w:r>
      <w:r w:rsidRPr="00A64B58">
        <w:rPr>
          <w:rFonts w:ascii="Calibri" w:eastAsia="Calibri" w:hAnsi="Calibri"/>
          <w:spacing w:val="-3"/>
          <w:szCs w:val="22"/>
        </w:rPr>
        <w:t xml:space="preserve"> </w:t>
      </w:r>
      <w:r w:rsidRPr="00A64B58">
        <w:rPr>
          <w:rFonts w:ascii="Calibri" w:eastAsia="Calibri" w:hAnsi="Calibri"/>
          <w:spacing w:val="-2"/>
          <w:szCs w:val="22"/>
        </w:rPr>
        <w:t>in</w:t>
      </w:r>
      <w:r w:rsidRPr="00A64B58">
        <w:rPr>
          <w:rFonts w:ascii="Calibri" w:eastAsia="Calibri" w:hAnsi="Calibri"/>
          <w:spacing w:val="-1"/>
          <w:szCs w:val="22"/>
        </w:rPr>
        <w:t xml:space="preserve"> </w:t>
      </w:r>
      <w:r w:rsidRPr="00A64B58">
        <w:rPr>
          <w:rFonts w:ascii="Calibri" w:eastAsia="Calibri" w:hAnsi="Calibri"/>
          <w:szCs w:val="22"/>
        </w:rPr>
        <w:t>an area</w:t>
      </w:r>
      <w:r w:rsidRPr="00A64B58">
        <w:rPr>
          <w:rFonts w:ascii="Calibri" w:eastAsia="Calibri" w:hAnsi="Calibri"/>
          <w:spacing w:val="-2"/>
          <w:szCs w:val="22"/>
        </w:rPr>
        <w:t xml:space="preserve"> </w:t>
      </w:r>
      <w:r w:rsidRPr="00A64B58">
        <w:rPr>
          <w:rFonts w:ascii="Calibri" w:eastAsia="Calibri" w:hAnsi="Calibri"/>
          <w:szCs w:val="22"/>
        </w:rPr>
        <w:t xml:space="preserve">with </w:t>
      </w:r>
      <w:r w:rsidRPr="00A64B58">
        <w:rPr>
          <w:rFonts w:ascii="Calibri" w:eastAsia="Calibri" w:hAnsi="Calibri"/>
          <w:spacing w:val="-1"/>
          <w:szCs w:val="22"/>
        </w:rPr>
        <w:t>sediment controls.</w:t>
      </w:r>
      <w:r w:rsidRPr="00A64B58">
        <w:rPr>
          <w:rFonts w:ascii="Calibri" w:eastAsia="Calibri" w:hAnsi="Calibri"/>
          <w:spacing w:val="57"/>
          <w:szCs w:val="22"/>
        </w:rPr>
        <w:t xml:space="preserve"> </w:t>
      </w:r>
      <w:r w:rsidRPr="00A64B58">
        <w:rPr>
          <w:rFonts w:ascii="Calibri" w:eastAsia="Calibri" w:hAnsi="Calibri"/>
          <w:spacing w:val="-1"/>
          <w:szCs w:val="22"/>
        </w:rPr>
        <w:t>Dewatering</w:t>
      </w:r>
      <w:r w:rsidRPr="00A64B58">
        <w:rPr>
          <w:rFonts w:ascii="Calibri" w:eastAsia="Calibri" w:hAnsi="Calibri"/>
          <w:spacing w:val="-3"/>
          <w:szCs w:val="22"/>
        </w:rPr>
        <w:t xml:space="preserve"> </w:t>
      </w:r>
      <w:r w:rsidRPr="00A64B58">
        <w:rPr>
          <w:rFonts w:ascii="Calibri" w:eastAsia="Calibri" w:hAnsi="Calibri"/>
          <w:spacing w:val="-1"/>
          <w:szCs w:val="22"/>
        </w:rPr>
        <w:t>may</w:t>
      </w:r>
      <w:r w:rsidRPr="00A64B58">
        <w:rPr>
          <w:rFonts w:ascii="Calibri" w:eastAsia="Calibri" w:hAnsi="Calibri"/>
          <w:szCs w:val="22"/>
        </w:rPr>
        <w:t xml:space="preserve"> </w:t>
      </w:r>
      <w:r w:rsidRPr="00A64B58">
        <w:rPr>
          <w:rFonts w:ascii="Calibri" w:eastAsia="Calibri" w:hAnsi="Calibri"/>
          <w:spacing w:val="-1"/>
          <w:szCs w:val="22"/>
        </w:rPr>
        <w:t>be</w:t>
      </w:r>
      <w:r w:rsidRPr="00A64B58">
        <w:rPr>
          <w:rFonts w:ascii="Calibri" w:eastAsia="Calibri" w:hAnsi="Calibri"/>
          <w:szCs w:val="22"/>
        </w:rPr>
        <w:t xml:space="preserve"> </w:t>
      </w:r>
      <w:r w:rsidRPr="00A64B58">
        <w:rPr>
          <w:rFonts w:ascii="Calibri" w:eastAsia="Calibri" w:hAnsi="Calibri"/>
          <w:spacing w:val="-1"/>
          <w:szCs w:val="22"/>
        </w:rPr>
        <w:t>required prior</w:t>
      </w:r>
      <w:r w:rsidRPr="00A64B58">
        <w:rPr>
          <w:rFonts w:ascii="Calibri" w:eastAsia="Calibri" w:hAnsi="Calibri"/>
          <w:szCs w:val="22"/>
        </w:rPr>
        <w:t xml:space="preserve"> </w:t>
      </w:r>
      <w:r w:rsidRPr="00A64B58">
        <w:rPr>
          <w:rFonts w:ascii="Calibri" w:eastAsia="Calibri" w:hAnsi="Calibri"/>
          <w:spacing w:val="-1"/>
          <w:szCs w:val="22"/>
        </w:rPr>
        <w:t>to</w:t>
      </w:r>
      <w:r w:rsidRPr="00A64B58">
        <w:rPr>
          <w:rFonts w:ascii="Calibri" w:eastAsia="Calibri" w:hAnsi="Calibri"/>
          <w:spacing w:val="1"/>
          <w:szCs w:val="22"/>
        </w:rPr>
        <w:t xml:space="preserve"> </w:t>
      </w:r>
      <w:r w:rsidRPr="00A64B58">
        <w:rPr>
          <w:rFonts w:ascii="Calibri" w:eastAsia="Calibri" w:hAnsi="Calibri"/>
          <w:spacing w:val="-1"/>
          <w:szCs w:val="22"/>
        </w:rPr>
        <w:t>sediment removal.</w:t>
      </w:r>
      <w:r w:rsidR="00571027">
        <w:rPr>
          <w:rFonts w:ascii="Calibri" w:eastAsia="Calibri" w:hAnsi="Calibri"/>
          <w:szCs w:val="22"/>
        </w:rPr>
        <w:t xml:space="preserve"> </w:t>
      </w:r>
      <w:r w:rsidRPr="00A64B58">
        <w:rPr>
          <w:rFonts w:ascii="Calibri" w:eastAsia="Calibri" w:hAnsi="Calibri"/>
          <w:spacing w:val="-1"/>
          <w:szCs w:val="22"/>
        </w:rPr>
        <w:t>See</w:t>
      </w:r>
      <w:r w:rsidRPr="00A64B58">
        <w:rPr>
          <w:rFonts w:ascii="Calibri" w:eastAsia="Calibri" w:hAnsi="Calibri"/>
          <w:spacing w:val="1"/>
          <w:szCs w:val="22"/>
        </w:rPr>
        <w:t xml:space="preserve"> </w:t>
      </w:r>
      <w:r w:rsidRPr="00A64B58">
        <w:rPr>
          <w:rFonts w:ascii="Calibri" w:eastAsia="Calibri" w:hAnsi="Calibri"/>
          <w:spacing w:val="-1"/>
          <w:szCs w:val="22"/>
        </w:rPr>
        <w:t>plan</w:t>
      </w:r>
      <w:r w:rsidRPr="00A64B58">
        <w:rPr>
          <w:rFonts w:ascii="Calibri" w:eastAsia="Calibri" w:hAnsi="Calibri"/>
          <w:spacing w:val="-4"/>
          <w:szCs w:val="22"/>
        </w:rPr>
        <w:t xml:space="preserve"> </w:t>
      </w:r>
      <w:r w:rsidRPr="00A64B58">
        <w:rPr>
          <w:rFonts w:ascii="Calibri" w:eastAsia="Calibri" w:hAnsi="Calibri"/>
          <w:spacing w:val="-1"/>
          <w:szCs w:val="22"/>
        </w:rPr>
        <w:t>sheet</w:t>
      </w:r>
      <w:r w:rsidRPr="00A64B58">
        <w:rPr>
          <w:rFonts w:ascii="Calibri" w:eastAsia="Calibri" w:hAnsi="Calibri"/>
          <w:spacing w:val="-2"/>
          <w:szCs w:val="22"/>
        </w:rPr>
        <w:t xml:space="preserve"> </w:t>
      </w:r>
      <w:r w:rsidRPr="00A64B58">
        <w:rPr>
          <w:rFonts w:ascii="Calibri" w:eastAsia="Calibri" w:hAnsi="Calibri"/>
          <w:szCs w:val="22"/>
        </w:rPr>
        <w:t>for</w:t>
      </w:r>
      <w:r w:rsidRPr="00A64B58">
        <w:rPr>
          <w:rFonts w:ascii="Calibri" w:eastAsia="Calibri" w:hAnsi="Calibri"/>
          <w:spacing w:val="-3"/>
          <w:szCs w:val="22"/>
        </w:rPr>
        <w:t xml:space="preserve"> </w:t>
      </w:r>
      <w:r w:rsidRPr="00A64B58">
        <w:rPr>
          <w:rFonts w:ascii="Calibri" w:eastAsia="Calibri" w:hAnsi="Calibri"/>
          <w:spacing w:val="-1"/>
          <w:szCs w:val="22"/>
        </w:rPr>
        <w:t>dewatering</w:t>
      </w:r>
      <w:r w:rsidRPr="00A64B58">
        <w:rPr>
          <w:rFonts w:ascii="Calibri" w:eastAsia="Calibri" w:hAnsi="Calibri"/>
          <w:spacing w:val="51"/>
          <w:szCs w:val="22"/>
        </w:rPr>
        <w:t xml:space="preserve"> </w:t>
      </w:r>
      <w:r w:rsidRPr="00A64B58">
        <w:rPr>
          <w:rFonts w:ascii="Calibri" w:eastAsia="Calibri" w:hAnsi="Calibri"/>
          <w:spacing w:val="-1"/>
          <w:szCs w:val="22"/>
        </w:rPr>
        <w:t>instructions.</w:t>
      </w:r>
      <w:r w:rsidRPr="00A64B58">
        <w:rPr>
          <w:rFonts w:ascii="Calibri" w:eastAsia="Calibri" w:hAnsi="Calibri"/>
          <w:spacing w:val="47"/>
          <w:szCs w:val="22"/>
        </w:rPr>
        <w:t xml:space="preserve"> </w:t>
      </w:r>
      <w:r w:rsidRPr="00A64B58">
        <w:rPr>
          <w:rFonts w:ascii="Calibri" w:eastAsia="Calibri" w:hAnsi="Calibri"/>
          <w:spacing w:val="-1"/>
          <w:szCs w:val="22"/>
        </w:rPr>
        <w:t>Care</w:t>
      </w:r>
      <w:r w:rsidRPr="00A64B58">
        <w:rPr>
          <w:rFonts w:ascii="Calibri" w:eastAsia="Calibri" w:hAnsi="Calibri"/>
          <w:spacing w:val="-2"/>
          <w:szCs w:val="22"/>
        </w:rPr>
        <w:t xml:space="preserve"> </w:t>
      </w:r>
      <w:r w:rsidRPr="00A64B58">
        <w:rPr>
          <w:rFonts w:ascii="Calibri" w:eastAsia="Calibri" w:hAnsi="Calibri"/>
          <w:spacing w:val="-1"/>
          <w:szCs w:val="22"/>
        </w:rPr>
        <w:t xml:space="preserve">should </w:t>
      </w:r>
      <w:r w:rsidRPr="00A64B58">
        <w:rPr>
          <w:rFonts w:ascii="Calibri" w:eastAsia="Calibri" w:hAnsi="Calibri"/>
          <w:spacing w:val="-2"/>
          <w:szCs w:val="22"/>
        </w:rPr>
        <w:t>be</w:t>
      </w:r>
      <w:r w:rsidRPr="00A64B58">
        <w:rPr>
          <w:rFonts w:ascii="Calibri" w:eastAsia="Calibri" w:hAnsi="Calibri"/>
          <w:szCs w:val="22"/>
        </w:rPr>
        <w:t xml:space="preserve"> </w:t>
      </w:r>
      <w:r w:rsidRPr="00A64B58">
        <w:rPr>
          <w:rFonts w:ascii="Calibri" w:eastAsia="Calibri" w:hAnsi="Calibri"/>
          <w:spacing w:val="-1"/>
          <w:szCs w:val="22"/>
        </w:rPr>
        <w:t>taken</w:t>
      </w:r>
      <w:r w:rsidRPr="00A64B58">
        <w:rPr>
          <w:rFonts w:ascii="Calibri" w:eastAsia="Calibri" w:hAnsi="Calibri"/>
          <w:szCs w:val="22"/>
        </w:rPr>
        <w:t xml:space="preserve"> </w:t>
      </w:r>
      <w:r w:rsidRPr="00A64B58">
        <w:rPr>
          <w:rFonts w:ascii="Calibri" w:eastAsia="Calibri" w:hAnsi="Calibri"/>
          <w:spacing w:val="-1"/>
          <w:szCs w:val="22"/>
        </w:rPr>
        <w:t>to</w:t>
      </w:r>
      <w:r w:rsidRPr="00A64B58">
        <w:rPr>
          <w:rFonts w:ascii="Calibri" w:eastAsia="Calibri" w:hAnsi="Calibri"/>
          <w:spacing w:val="1"/>
          <w:szCs w:val="22"/>
        </w:rPr>
        <w:t xml:space="preserve"> </w:t>
      </w:r>
      <w:r w:rsidRPr="00A64B58">
        <w:rPr>
          <w:rFonts w:ascii="Calibri" w:eastAsia="Calibri" w:hAnsi="Calibri"/>
          <w:spacing w:val="-1"/>
          <w:szCs w:val="22"/>
        </w:rPr>
        <w:t>avoid</w:t>
      </w:r>
      <w:r w:rsidRPr="00A64B58">
        <w:rPr>
          <w:rFonts w:ascii="Calibri" w:eastAsia="Calibri" w:hAnsi="Calibri"/>
          <w:spacing w:val="-4"/>
          <w:szCs w:val="22"/>
        </w:rPr>
        <w:t xml:space="preserve"> </w:t>
      </w:r>
      <w:r w:rsidRPr="00A64B58">
        <w:rPr>
          <w:rFonts w:ascii="Calibri" w:eastAsia="Calibri" w:hAnsi="Calibri"/>
          <w:spacing w:val="-1"/>
          <w:szCs w:val="22"/>
        </w:rPr>
        <w:t>direct</w:t>
      </w:r>
      <w:r w:rsidRPr="00A64B58">
        <w:rPr>
          <w:rFonts w:ascii="Calibri" w:eastAsia="Calibri" w:hAnsi="Calibri"/>
          <w:spacing w:val="-2"/>
          <w:szCs w:val="22"/>
        </w:rPr>
        <w:t xml:space="preserve"> </w:t>
      </w:r>
      <w:r w:rsidRPr="00A64B58">
        <w:rPr>
          <w:rFonts w:ascii="Calibri" w:eastAsia="Calibri" w:hAnsi="Calibri"/>
          <w:spacing w:val="-1"/>
          <w:szCs w:val="22"/>
        </w:rPr>
        <w:t>discharge</w:t>
      </w:r>
      <w:r w:rsidRPr="00A64B58">
        <w:rPr>
          <w:rFonts w:ascii="Calibri" w:eastAsia="Calibri" w:hAnsi="Calibri"/>
          <w:szCs w:val="22"/>
        </w:rPr>
        <w:t xml:space="preserve"> of</w:t>
      </w:r>
      <w:r w:rsidRPr="00A64B58">
        <w:rPr>
          <w:rFonts w:ascii="Calibri" w:eastAsia="Calibri" w:hAnsi="Calibri"/>
          <w:spacing w:val="-2"/>
          <w:szCs w:val="22"/>
        </w:rPr>
        <w:t xml:space="preserve"> </w:t>
      </w:r>
      <w:r w:rsidRPr="00A64B58">
        <w:rPr>
          <w:rFonts w:ascii="Calibri" w:eastAsia="Calibri" w:hAnsi="Calibri"/>
          <w:spacing w:val="-1"/>
          <w:szCs w:val="22"/>
        </w:rPr>
        <w:t>turbid water</w:t>
      </w:r>
      <w:r w:rsidRPr="00A64B58">
        <w:rPr>
          <w:rFonts w:ascii="Calibri" w:eastAsia="Calibri" w:hAnsi="Calibri"/>
          <w:szCs w:val="22"/>
        </w:rPr>
        <w:t xml:space="preserve"> </w:t>
      </w:r>
      <w:r w:rsidRPr="00A64B58">
        <w:rPr>
          <w:rFonts w:ascii="Calibri" w:eastAsia="Calibri" w:hAnsi="Calibri"/>
          <w:spacing w:val="-1"/>
          <w:szCs w:val="22"/>
        </w:rPr>
        <w:t>to</w:t>
      </w:r>
      <w:r w:rsidRPr="00A64B58">
        <w:rPr>
          <w:rFonts w:ascii="Calibri" w:eastAsia="Calibri" w:hAnsi="Calibri"/>
          <w:spacing w:val="1"/>
          <w:szCs w:val="22"/>
        </w:rPr>
        <w:t xml:space="preserve"> </w:t>
      </w:r>
      <w:r w:rsidRPr="00A64B58">
        <w:rPr>
          <w:rFonts w:ascii="Calibri" w:eastAsia="Calibri" w:hAnsi="Calibri"/>
          <w:spacing w:val="-1"/>
          <w:szCs w:val="22"/>
        </w:rPr>
        <w:t>stream</w:t>
      </w:r>
      <w:r w:rsidRPr="00A64B58">
        <w:rPr>
          <w:rFonts w:ascii="Calibri" w:eastAsia="Calibri" w:hAnsi="Calibri"/>
          <w:spacing w:val="53"/>
          <w:szCs w:val="22"/>
        </w:rPr>
        <w:t xml:space="preserve"> </w:t>
      </w:r>
      <w:r w:rsidRPr="00A64B58">
        <w:rPr>
          <w:rFonts w:ascii="Calibri" w:eastAsia="Calibri" w:hAnsi="Calibri"/>
          <w:spacing w:val="-1"/>
          <w:szCs w:val="22"/>
        </w:rPr>
        <w:t>during basin dewatering process.</w:t>
      </w:r>
    </w:p>
    <w:p w14:paraId="42A6790A" w14:textId="77777777" w:rsidR="00A64B58" w:rsidRPr="00A64B58" w:rsidRDefault="00A64B58" w:rsidP="00A64B58">
      <w:pPr>
        <w:widowControl w:val="0"/>
        <w:spacing w:before="8"/>
        <w:rPr>
          <w:rFonts w:ascii="Calibri" w:eastAsia="Calibri" w:hAnsi="Calibri" w:cs="Calibri"/>
          <w:szCs w:val="22"/>
        </w:rPr>
      </w:pPr>
    </w:p>
    <w:tbl>
      <w:tblPr>
        <w:tblW w:w="0" w:type="auto"/>
        <w:tblInd w:w="1106" w:type="dxa"/>
        <w:tblLayout w:type="fixed"/>
        <w:tblCellMar>
          <w:left w:w="0" w:type="dxa"/>
          <w:right w:w="0" w:type="dxa"/>
        </w:tblCellMar>
        <w:tblLook w:val="01E0" w:firstRow="1" w:lastRow="1" w:firstColumn="1" w:lastColumn="1" w:noHBand="0" w:noVBand="0"/>
      </w:tblPr>
      <w:tblGrid>
        <w:gridCol w:w="1368"/>
        <w:gridCol w:w="2161"/>
        <w:gridCol w:w="2252"/>
        <w:gridCol w:w="2341"/>
      </w:tblGrid>
      <w:tr w:rsidR="00A64B58" w:rsidRPr="00A64B58" w14:paraId="24FC8CDC" w14:textId="77777777" w:rsidTr="00A64B58">
        <w:trPr>
          <w:trHeight w:hRule="exact" w:val="547"/>
        </w:trPr>
        <w:tc>
          <w:tcPr>
            <w:tcW w:w="1368" w:type="dxa"/>
            <w:tcBorders>
              <w:top w:val="single" w:sz="5" w:space="0" w:color="000000"/>
              <w:left w:val="single" w:sz="5" w:space="0" w:color="000000"/>
              <w:bottom w:val="single" w:sz="5" w:space="0" w:color="000000"/>
              <w:right w:val="single" w:sz="5" w:space="0" w:color="000000"/>
            </w:tcBorders>
          </w:tcPr>
          <w:p w14:paraId="077E5645" w14:textId="77777777" w:rsidR="00A64B58" w:rsidRPr="00A64B58" w:rsidRDefault="00A64B58" w:rsidP="00A64B58">
            <w:pPr>
              <w:widowControl w:val="0"/>
              <w:spacing w:before="130"/>
              <w:ind w:left="438"/>
              <w:rPr>
                <w:rFonts w:ascii="Calibri" w:eastAsia="Calibri" w:hAnsi="Calibri" w:cs="Calibri"/>
                <w:szCs w:val="22"/>
              </w:rPr>
            </w:pPr>
            <w:r w:rsidRPr="00A64B58">
              <w:rPr>
                <w:rFonts w:ascii="Calibri" w:eastAsia="Calibri" w:hAnsi="Calibri"/>
                <w:szCs w:val="22"/>
              </w:rPr>
              <w:t>Basin</w:t>
            </w:r>
          </w:p>
        </w:tc>
        <w:tc>
          <w:tcPr>
            <w:tcW w:w="2161" w:type="dxa"/>
            <w:tcBorders>
              <w:top w:val="single" w:sz="5" w:space="0" w:color="000000"/>
              <w:left w:val="single" w:sz="5" w:space="0" w:color="000000"/>
              <w:bottom w:val="single" w:sz="5" w:space="0" w:color="000000"/>
              <w:right w:val="single" w:sz="5" w:space="0" w:color="000000"/>
            </w:tcBorders>
          </w:tcPr>
          <w:p w14:paraId="14C03C2F" w14:textId="77777777" w:rsidR="00A64B58" w:rsidRPr="00A64B58" w:rsidRDefault="00A64B58" w:rsidP="00A64B58">
            <w:pPr>
              <w:widowControl w:val="0"/>
              <w:spacing w:before="130"/>
              <w:ind w:left="297"/>
              <w:rPr>
                <w:rFonts w:ascii="Calibri" w:eastAsia="Calibri" w:hAnsi="Calibri" w:cs="Calibri"/>
                <w:szCs w:val="22"/>
              </w:rPr>
            </w:pPr>
            <w:r w:rsidRPr="00A64B58">
              <w:rPr>
                <w:rFonts w:ascii="Calibri" w:eastAsia="Calibri" w:hAnsi="Calibri"/>
                <w:spacing w:val="-1"/>
                <w:szCs w:val="22"/>
              </w:rPr>
              <w:t>Bottom</w:t>
            </w:r>
            <w:r w:rsidRPr="00A64B58">
              <w:rPr>
                <w:rFonts w:ascii="Calibri" w:eastAsia="Calibri" w:hAnsi="Calibri"/>
                <w:spacing w:val="1"/>
                <w:szCs w:val="22"/>
              </w:rPr>
              <w:t xml:space="preserve"> </w:t>
            </w:r>
            <w:r w:rsidRPr="00A64B58">
              <w:rPr>
                <w:rFonts w:ascii="Calibri" w:eastAsia="Calibri" w:hAnsi="Calibri"/>
                <w:spacing w:val="-1"/>
                <w:szCs w:val="22"/>
              </w:rPr>
              <w:t>Elevation</w:t>
            </w:r>
          </w:p>
        </w:tc>
        <w:tc>
          <w:tcPr>
            <w:tcW w:w="2252" w:type="dxa"/>
            <w:tcBorders>
              <w:top w:val="single" w:sz="5" w:space="0" w:color="000000"/>
              <w:left w:val="single" w:sz="5" w:space="0" w:color="000000"/>
              <w:bottom w:val="single" w:sz="5" w:space="0" w:color="000000"/>
              <w:right w:val="single" w:sz="5" w:space="0" w:color="000000"/>
            </w:tcBorders>
          </w:tcPr>
          <w:p w14:paraId="2DD18382" w14:textId="77777777" w:rsidR="00A64B58" w:rsidRPr="00A64B58" w:rsidRDefault="00A64B58" w:rsidP="00A64B58">
            <w:pPr>
              <w:widowControl w:val="0"/>
              <w:ind w:left="704" w:right="398" w:hanging="308"/>
              <w:rPr>
                <w:rFonts w:ascii="Calibri" w:eastAsia="Calibri" w:hAnsi="Calibri" w:cs="Calibri"/>
                <w:szCs w:val="22"/>
              </w:rPr>
            </w:pPr>
            <w:r w:rsidRPr="00A64B58">
              <w:rPr>
                <w:rFonts w:ascii="Calibri" w:eastAsia="Calibri" w:hAnsi="Calibri"/>
                <w:spacing w:val="-1"/>
                <w:szCs w:val="22"/>
              </w:rPr>
              <w:t>Permanent</w:t>
            </w:r>
            <w:r w:rsidRPr="00A64B58">
              <w:rPr>
                <w:rFonts w:ascii="Calibri" w:eastAsia="Calibri" w:hAnsi="Calibri"/>
                <w:spacing w:val="-3"/>
                <w:szCs w:val="22"/>
              </w:rPr>
              <w:t xml:space="preserve"> </w:t>
            </w:r>
            <w:r w:rsidRPr="00A64B58">
              <w:rPr>
                <w:rFonts w:ascii="Calibri" w:eastAsia="Calibri" w:hAnsi="Calibri"/>
                <w:spacing w:val="-1"/>
                <w:szCs w:val="22"/>
              </w:rPr>
              <w:t>Pool</w:t>
            </w:r>
            <w:r w:rsidRPr="00A64B58">
              <w:rPr>
                <w:rFonts w:ascii="Calibri" w:eastAsia="Calibri" w:hAnsi="Calibri"/>
                <w:spacing w:val="28"/>
                <w:szCs w:val="22"/>
              </w:rPr>
              <w:t xml:space="preserve"> </w:t>
            </w:r>
            <w:r w:rsidRPr="00A64B58">
              <w:rPr>
                <w:rFonts w:ascii="Calibri" w:eastAsia="Calibri" w:hAnsi="Calibri"/>
                <w:spacing w:val="-1"/>
                <w:szCs w:val="22"/>
              </w:rPr>
              <w:t>Elevation</w:t>
            </w:r>
          </w:p>
        </w:tc>
        <w:tc>
          <w:tcPr>
            <w:tcW w:w="2341" w:type="dxa"/>
            <w:tcBorders>
              <w:top w:val="single" w:sz="5" w:space="0" w:color="000000"/>
              <w:left w:val="single" w:sz="5" w:space="0" w:color="000000"/>
              <w:bottom w:val="single" w:sz="5" w:space="0" w:color="000000"/>
              <w:right w:val="single" w:sz="5" w:space="0" w:color="000000"/>
            </w:tcBorders>
          </w:tcPr>
          <w:p w14:paraId="59AEE10D" w14:textId="77777777" w:rsidR="00A64B58" w:rsidRPr="00A64B58" w:rsidRDefault="00A64B58" w:rsidP="00A64B58">
            <w:pPr>
              <w:widowControl w:val="0"/>
              <w:ind w:left="747" w:right="324" w:hanging="425"/>
              <w:rPr>
                <w:rFonts w:ascii="Calibri" w:eastAsia="Calibri" w:hAnsi="Calibri" w:cs="Calibri"/>
                <w:szCs w:val="22"/>
              </w:rPr>
            </w:pPr>
            <w:r w:rsidRPr="00A64B58">
              <w:rPr>
                <w:rFonts w:ascii="Calibri" w:eastAsia="Calibri" w:hAnsi="Calibri"/>
                <w:spacing w:val="-1"/>
                <w:szCs w:val="22"/>
              </w:rPr>
              <w:t>Sediment</w:t>
            </w:r>
            <w:r w:rsidRPr="00A64B58">
              <w:rPr>
                <w:rFonts w:ascii="Calibri" w:eastAsia="Calibri" w:hAnsi="Calibri"/>
                <w:spacing w:val="-3"/>
                <w:szCs w:val="22"/>
              </w:rPr>
              <w:t xml:space="preserve"> </w:t>
            </w:r>
            <w:r w:rsidRPr="00A64B58">
              <w:rPr>
                <w:rFonts w:ascii="Calibri" w:eastAsia="Calibri" w:hAnsi="Calibri"/>
                <w:spacing w:val="-1"/>
                <w:szCs w:val="22"/>
              </w:rPr>
              <w:t>Removal</w:t>
            </w:r>
            <w:r w:rsidRPr="00A64B58">
              <w:rPr>
                <w:rFonts w:ascii="Calibri" w:eastAsia="Calibri" w:hAnsi="Calibri"/>
                <w:spacing w:val="30"/>
                <w:szCs w:val="22"/>
              </w:rPr>
              <w:t xml:space="preserve"> </w:t>
            </w:r>
            <w:r w:rsidRPr="00A64B58">
              <w:rPr>
                <w:rFonts w:ascii="Calibri" w:eastAsia="Calibri" w:hAnsi="Calibri"/>
                <w:spacing w:val="-1"/>
                <w:szCs w:val="22"/>
              </w:rPr>
              <w:t>Elevation</w:t>
            </w:r>
          </w:p>
        </w:tc>
      </w:tr>
      <w:tr w:rsidR="00A64B58" w:rsidRPr="00A64B58" w14:paraId="11A08F34" w14:textId="77777777" w:rsidTr="00A64B58">
        <w:trPr>
          <w:trHeight w:hRule="exact" w:val="278"/>
        </w:trPr>
        <w:tc>
          <w:tcPr>
            <w:tcW w:w="1368" w:type="dxa"/>
            <w:tcBorders>
              <w:top w:val="single" w:sz="5" w:space="0" w:color="000000"/>
              <w:left w:val="single" w:sz="5" w:space="0" w:color="000000"/>
              <w:bottom w:val="single" w:sz="5" w:space="0" w:color="000000"/>
              <w:right w:val="single" w:sz="5" w:space="0" w:color="000000"/>
            </w:tcBorders>
          </w:tcPr>
          <w:p w14:paraId="07B4A54C" w14:textId="77777777" w:rsidR="00A64B58" w:rsidRPr="00A64B58" w:rsidRDefault="00A64B58" w:rsidP="00A64B58">
            <w:pPr>
              <w:widowControl w:val="0"/>
              <w:spacing w:line="264" w:lineRule="exact"/>
              <w:ind w:left="181"/>
              <w:rPr>
                <w:rFonts w:ascii="Calibri" w:eastAsia="Calibri" w:hAnsi="Calibri" w:cs="Calibri"/>
                <w:szCs w:val="22"/>
              </w:rPr>
            </w:pPr>
            <w:r w:rsidRPr="00A64B58">
              <w:rPr>
                <w:rFonts w:ascii="Calibri" w:eastAsia="Calibri" w:hAnsi="Calibri"/>
                <w:szCs w:val="22"/>
              </w:rPr>
              <w:t>#1</w:t>
            </w:r>
            <w:r w:rsidRPr="00A64B58">
              <w:rPr>
                <w:rFonts w:ascii="Calibri" w:eastAsia="Calibri" w:hAnsi="Calibri"/>
                <w:spacing w:val="1"/>
                <w:szCs w:val="22"/>
              </w:rPr>
              <w:t xml:space="preserve"> </w:t>
            </w:r>
            <w:r w:rsidRPr="00A64B58">
              <w:rPr>
                <w:rFonts w:ascii="Calibri" w:eastAsia="Calibri" w:hAnsi="Calibri"/>
                <w:spacing w:val="-1"/>
                <w:szCs w:val="22"/>
              </w:rPr>
              <w:t>Forebay</w:t>
            </w:r>
          </w:p>
        </w:tc>
        <w:tc>
          <w:tcPr>
            <w:tcW w:w="2161" w:type="dxa"/>
            <w:tcBorders>
              <w:top w:val="single" w:sz="5" w:space="0" w:color="000000"/>
              <w:left w:val="single" w:sz="5" w:space="0" w:color="000000"/>
              <w:bottom w:val="single" w:sz="5" w:space="0" w:color="000000"/>
              <w:right w:val="single" w:sz="5" w:space="0" w:color="000000"/>
            </w:tcBorders>
          </w:tcPr>
          <w:p w14:paraId="38361220" w14:textId="77777777" w:rsidR="00A64B58" w:rsidRPr="00A64B58" w:rsidRDefault="00A64B58" w:rsidP="00A64B58">
            <w:pPr>
              <w:widowControl w:val="0"/>
              <w:spacing w:line="264" w:lineRule="exact"/>
              <w:jc w:val="center"/>
              <w:rPr>
                <w:rFonts w:ascii="Calibri" w:eastAsia="Calibri" w:hAnsi="Calibri" w:cs="Calibri"/>
                <w:szCs w:val="22"/>
              </w:rPr>
            </w:pPr>
            <w:r w:rsidRPr="00A64B58">
              <w:rPr>
                <w:rFonts w:ascii="Calibri" w:eastAsia="Calibri" w:hAnsi="Calibri"/>
                <w:spacing w:val="-1"/>
                <w:szCs w:val="22"/>
              </w:rPr>
              <w:t>118</w:t>
            </w:r>
          </w:p>
        </w:tc>
        <w:tc>
          <w:tcPr>
            <w:tcW w:w="2252" w:type="dxa"/>
            <w:tcBorders>
              <w:top w:val="single" w:sz="5" w:space="0" w:color="000000"/>
              <w:left w:val="single" w:sz="5" w:space="0" w:color="000000"/>
              <w:bottom w:val="single" w:sz="5" w:space="0" w:color="000000"/>
              <w:right w:val="single" w:sz="5" w:space="0" w:color="000000"/>
            </w:tcBorders>
          </w:tcPr>
          <w:p w14:paraId="0D623456" w14:textId="77777777" w:rsidR="00A64B58" w:rsidRPr="00A64B58" w:rsidRDefault="00A64B58" w:rsidP="00A64B58">
            <w:pPr>
              <w:widowControl w:val="0"/>
              <w:spacing w:line="264" w:lineRule="exact"/>
              <w:jc w:val="center"/>
              <w:rPr>
                <w:rFonts w:ascii="Calibri" w:eastAsia="Calibri" w:hAnsi="Calibri" w:cs="Calibri"/>
                <w:szCs w:val="22"/>
              </w:rPr>
            </w:pPr>
            <w:r w:rsidRPr="00A64B58">
              <w:rPr>
                <w:rFonts w:ascii="Calibri" w:eastAsia="Calibri" w:hAnsi="Calibri"/>
                <w:spacing w:val="-1"/>
                <w:szCs w:val="22"/>
              </w:rPr>
              <w:t>121.5</w:t>
            </w:r>
          </w:p>
        </w:tc>
        <w:tc>
          <w:tcPr>
            <w:tcW w:w="2341" w:type="dxa"/>
            <w:tcBorders>
              <w:top w:val="single" w:sz="5" w:space="0" w:color="000000"/>
              <w:left w:val="single" w:sz="5" w:space="0" w:color="000000"/>
              <w:bottom w:val="single" w:sz="5" w:space="0" w:color="000000"/>
              <w:right w:val="single" w:sz="5" w:space="0" w:color="000000"/>
            </w:tcBorders>
          </w:tcPr>
          <w:p w14:paraId="0B7E9180" w14:textId="77777777" w:rsidR="00A64B58" w:rsidRPr="00A64B58" w:rsidRDefault="00A64B58" w:rsidP="00A64B58">
            <w:pPr>
              <w:widowControl w:val="0"/>
              <w:spacing w:line="264" w:lineRule="exact"/>
              <w:ind w:right="2"/>
              <w:jc w:val="center"/>
              <w:rPr>
                <w:rFonts w:ascii="Calibri" w:eastAsia="Calibri" w:hAnsi="Calibri" w:cs="Calibri"/>
                <w:szCs w:val="22"/>
              </w:rPr>
            </w:pPr>
            <w:r w:rsidRPr="00A64B58">
              <w:rPr>
                <w:rFonts w:ascii="Calibri" w:eastAsia="Calibri" w:hAnsi="Calibri"/>
                <w:spacing w:val="-1"/>
                <w:szCs w:val="22"/>
              </w:rPr>
              <w:t>~120</w:t>
            </w:r>
          </w:p>
        </w:tc>
      </w:tr>
      <w:tr w:rsidR="00A64B58" w:rsidRPr="00A64B58" w14:paraId="191EB32C" w14:textId="77777777" w:rsidTr="00A64B58">
        <w:trPr>
          <w:trHeight w:hRule="exact" w:val="279"/>
        </w:trPr>
        <w:tc>
          <w:tcPr>
            <w:tcW w:w="1368" w:type="dxa"/>
            <w:tcBorders>
              <w:top w:val="single" w:sz="5" w:space="0" w:color="000000"/>
              <w:left w:val="single" w:sz="5" w:space="0" w:color="000000"/>
              <w:bottom w:val="single" w:sz="5" w:space="0" w:color="000000"/>
              <w:right w:val="single" w:sz="5" w:space="0" w:color="000000"/>
            </w:tcBorders>
          </w:tcPr>
          <w:p w14:paraId="57A27E1A" w14:textId="77777777" w:rsidR="00A64B58" w:rsidRPr="00A64B58" w:rsidRDefault="00A64B58" w:rsidP="00A64B58">
            <w:pPr>
              <w:widowControl w:val="0"/>
              <w:spacing w:line="265" w:lineRule="exact"/>
              <w:ind w:left="123"/>
              <w:rPr>
                <w:rFonts w:ascii="Calibri" w:eastAsia="Calibri" w:hAnsi="Calibri" w:cs="Calibri"/>
                <w:szCs w:val="22"/>
              </w:rPr>
            </w:pPr>
            <w:r w:rsidRPr="00A64B58">
              <w:rPr>
                <w:rFonts w:ascii="Calibri" w:eastAsia="Calibri" w:hAnsi="Calibri"/>
                <w:szCs w:val="22"/>
              </w:rPr>
              <w:t>#1</w:t>
            </w:r>
            <w:r w:rsidRPr="00A64B58">
              <w:rPr>
                <w:rFonts w:ascii="Calibri" w:eastAsia="Calibri" w:hAnsi="Calibri"/>
                <w:spacing w:val="-1"/>
                <w:szCs w:val="22"/>
              </w:rPr>
              <w:t xml:space="preserve"> </w:t>
            </w:r>
            <w:r w:rsidRPr="00A64B58">
              <w:rPr>
                <w:rFonts w:ascii="Calibri" w:eastAsia="Calibri" w:hAnsi="Calibri"/>
                <w:szCs w:val="22"/>
              </w:rPr>
              <w:t>Main</w:t>
            </w:r>
            <w:r w:rsidRPr="00A64B58">
              <w:rPr>
                <w:rFonts w:ascii="Calibri" w:eastAsia="Calibri" w:hAnsi="Calibri"/>
                <w:spacing w:val="-2"/>
                <w:szCs w:val="22"/>
              </w:rPr>
              <w:t xml:space="preserve"> </w:t>
            </w:r>
            <w:r w:rsidRPr="00A64B58">
              <w:rPr>
                <w:rFonts w:ascii="Calibri" w:eastAsia="Calibri" w:hAnsi="Calibri"/>
                <w:spacing w:val="-1"/>
                <w:szCs w:val="22"/>
              </w:rPr>
              <w:t>Cell</w:t>
            </w:r>
          </w:p>
        </w:tc>
        <w:tc>
          <w:tcPr>
            <w:tcW w:w="2161" w:type="dxa"/>
            <w:tcBorders>
              <w:top w:val="single" w:sz="5" w:space="0" w:color="000000"/>
              <w:left w:val="single" w:sz="5" w:space="0" w:color="000000"/>
              <w:bottom w:val="single" w:sz="5" w:space="0" w:color="000000"/>
              <w:right w:val="single" w:sz="5" w:space="0" w:color="000000"/>
            </w:tcBorders>
          </w:tcPr>
          <w:p w14:paraId="0FCC9ED7" w14:textId="77777777" w:rsidR="00A64B58" w:rsidRPr="00A64B58" w:rsidRDefault="00A64B58" w:rsidP="00A64B58">
            <w:pPr>
              <w:widowControl w:val="0"/>
              <w:spacing w:line="265" w:lineRule="exact"/>
              <w:jc w:val="center"/>
              <w:rPr>
                <w:rFonts w:ascii="Calibri" w:eastAsia="Calibri" w:hAnsi="Calibri" w:cs="Calibri"/>
                <w:szCs w:val="22"/>
              </w:rPr>
            </w:pPr>
            <w:r w:rsidRPr="00A64B58">
              <w:rPr>
                <w:rFonts w:ascii="Calibri" w:eastAsia="Calibri" w:hAnsi="Calibri"/>
                <w:spacing w:val="-1"/>
                <w:szCs w:val="22"/>
              </w:rPr>
              <w:t>117</w:t>
            </w:r>
          </w:p>
        </w:tc>
        <w:tc>
          <w:tcPr>
            <w:tcW w:w="2252" w:type="dxa"/>
            <w:tcBorders>
              <w:top w:val="single" w:sz="5" w:space="0" w:color="000000"/>
              <w:left w:val="single" w:sz="5" w:space="0" w:color="000000"/>
              <w:bottom w:val="single" w:sz="5" w:space="0" w:color="000000"/>
              <w:right w:val="single" w:sz="5" w:space="0" w:color="000000"/>
            </w:tcBorders>
          </w:tcPr>
          <w:p w14:paraId="37F64718" w14:textId="77777777" w:rsidR="00A64B58" w:rsidRPr="00A64B58" w:rsidRDefault="00A64B58" w:rsidP="00A64B58">
            <w:pPr>
              <w:widowControl w:val="0"/>
              <w:spacing w:line="265" w:lineRule="exact"/>
              <w:jc w:val="center"/>
              <w:rPr>
                <w:rFonts w:ascii="Calibri" w:eastAsia="Calibri" w:hAnsi="Calibri" w:cs="Calibri"/>
                <w:szCs w:val="22"/>
              </w:rPr>
            </w:pPr>
            <w:r w:rsidRPr="00A64B58">
              <w:rPr>
                <w:rFonts w:ascii="Calibri" w:eastAsia="Calibri" w:hAnsi="Calibri"/>
                <w:spacing w:val="-1"/>
                <w:szCs w:val="22"/>
              </w:rPr>
              <w:t>120.5</w:t>
            </w:r>
          </w:p>
        </w:tc>
        <w:tc>
          <w:tcPr>
            <w:tcW w:w="2341" w:type="dxa"/>
            <w:tcBorders>
              <w:top w:val="single" w:sz="5" w:space="0" w:color="000000"/>
              <w:left w:val="single" w:sz="5" w:space="0" w:color="000000"/>
              <w:bottom w:val="single" w:sz="5" w:space="0" w:color="000000"/>
              <w:right w:val="single" w:sz="5" w:space="0" w:color="000000"/>
            </w:tcBorders>
          </w:tcPr>
          <w:p w14:paraId="7E1224E7" w14:textId="77777777" w:rsidR="00A64B58" w:rsidRPr="00A64B58" w:rsidRDefault="00A64B58" w:rsidP="00A64B58">
            <w:pPr>
              <w:widowControl w:val="0"/>
              <w:spacing w:line="265" w:lineRule="exact"/>
              <w:ind w:right="2"/>
              <w:jc w:val="center"/>
              <w:rPr>
                <w:rFonts w:ascii="Calibri" w:eastAsia="Calibri" w:hAnsi="Calibri" w:cs="Calibri"/>
                <w:szCs w:val="22"/>
              </w:rPr>
            </w:pPr>
            <w:r w:rsidRPr="00A64B58">
              <w:rPr>
                <w:rFonts w:ascii="Calibri" w:eastAsia="Calibri" w:hAnsi="Calibri"/>
                <w:spacing w:val="-1"/>
                <w:szCs w:val="22"/>
              </w:rPr>
              <w:t>~119</w:t>
            </w:r>
          </w:p>
        </w:tc>
      </w:tr>
      <w:tr w:rsidR="00A64B58" w:rsidRPr="00A64B58" w14:paraId="15E01FC4" w14:textId="77777777" w:rsidTr="00A64B58">
        <w:trPr>
          <w:trHeight w:hRule="exact" w:val="278"/>
        </w:trPr>
        <w:tc>
          <w:tcPr>
            <w:tcW w:w="1368" w:type="dxa"/>
            <w:tcBorders>
              <w:top w:val="single" w:sz="5" w:space="0" w:color="000000"/>
              <w:left w:val="single" w:sz="5" w:space="0" w:color="000000"/>
              <w:bottom w:val="single" w:sz="5" w:space="0" w:color="000000"/>
              <w:right w:val="single" w:sz="5" w:space="0" w:color="000000"/>
            </w:tcBorders>
          </w:tcPr>
          <w:p w14:paraId="49CC5F33" w14:textId="77777777" w:rsidR="00A64B58" w:rsidRPr="00A64B58" w:rsidRDefault="00A64B58" w:rsidP="00A64B58">
            <w:pPr>
              <w:widowControl w:val="0"/>
              <w:spacing w:line="264" w:lineRule="exact"/>
              <w:ind w:left="1"/>
              <w:jc w:val="center"/>
              <w:rPr>
                <w:rFonts w:ascii="Calibri" w:eastAsia="Calibri" w:hAnsi="Calibri" w:cs="Calibri"/>
                <w:szCs w:val="22"/>
              </w:rPr>
            </w:pPr>
            <w:r w:rsidRPr="00A64B58">
              <w:rPr>
                <w:rFonts w:ascii="Calibri" w:eastAsia="Calibri" w:hAnsi="Calibri"/>
                <w:szCs w:val="22"/>
              </w:rPr>
              <w:t>#2</w:t>
            </w:r>
          </w:p>
        </w:tc>
        <w:tc>
          <w:tcPr>
            <w:tcW w:w="2161" w:type="dxa"/>
            <w:tcBorders>
              <w:top w:val="single" w:sz="5" w:space="0" w:color="000000"/>
              <w:left w:val="single" w:sz="5" w:space="0" w:color="000000"/>
              <w:bottom w:val="single" w:sz="5" w:space="0" w:color="000000"/>
              <w:right w:val="single" w:sz="5" w:space="0" w:color="000000"/>
            </w:tcBorders>
          </w:tcPr>
          <w:p w14:paraId="406CF48E" w14:textId="77777777" w:rsidR="00A64B58" w:rsidRPr="00A64B58" w:rsidRDefault="00A64B58" w:rsidP="00A64B58">
            <w:pPr>
              <w:widowControl w:val="0"/>
              <w:spacing w:line="264" w:lineRule="exact"/>
              <w:jc w:val="center"/>
              <w:rPr>
                <w:rFonts w:ascii="Calibri" w:eastAsia="Calibri" w:hAnsi="Calibri" w:cs="Calibri"/>
                <w:szCs w:val="22"/>
              </w:rPr>
            </w:pPr>
            <w:r w:rsidRPr="00A64B58">
              <w:rPr>
                <w:rFonts w:ascii="Calibri" w:eastAsia="Calibri" w:hAnsi="Calibri"/>
                <w:szCs w:val="22"/>
              </w:rPr>
              <w:t>86</w:t>
            </w:r>
          </w:p>
        </w:tc>
        <w:tc>
          <w:tcPr>
            <w:tcW w:w="2252" w:type="dxa"/>
            <w:tcBorders>
              <w:top w:val="single" w:sz="5" w:space="0" w:color="000000"/>
              <w:left w:val="single" w:sz="5" w:space="0" w:color="000000"/>
              <w:bottom w:val="single" w:sz="5" w:space="0" w:color="000000"/>
              <w:right w:val="single" w:sz="5" w:space="0" w:color="000000"/>
            </w:tcBorders>
          </w:tcPr>
          <w:p w14:paraId="2EEEBAF0" w14:textId="77777777" w:rsidR="00A64B58" w:rsidRPr="00A64B58" w:rsidRDefault="00A64B58" w:rsidP="00A64B58">
            <w:pPr>
              <w:widowControl w:val="0"/>
              <w:spacing w:line="264" w:lineRule="exact"/>
              <w:jc w:val="center"/>
              <w:rPr>
                <w:rFonts w:ascii="Calibri" w:eastAsia="Calibri" w:hAnsi="Calibri" w:cs="Calibri"/>
                <w:szCs w:val="22"/>
              </w:rPr>
            </w:pPr>
            <w:r w:rsidRPr="00A64B58">
              <w:rPr>
                <w:rFonts w:ascii="Calibri" w:eastAsia="Calibri" w:hAnsi="Calibri"/>
                <w:spacing w:val="-1"/>
                <w:szCs w:val="22"/>
              </w:rPr>
              <w:t>89.5</w:t>
            </w:r>
          </w:p>
        </w:tc>
        <w:tc>
          <w:tcPr>
            <w:tcW w:w="2341" w:type="dxa"/>
            <w:tcBorders>
              <w:top w:val="single" w:sz="5" w:space="0" w:color="000000"/>
              <w:left w:val="single" w:sz="5" w:space="0" w:color="000000"/>
              <w:bottom w:val="single" w:sz="5" w:space="0" w:color="000000"/>
              <w:right w:val="single" w:sz="5" w:space="0" w:color="000000"/>
            </w:tcBorders>
          </w:tcPr>
          <w:p w14:paraId="17864A61" w14:textId="77777777" w:rsidR="00A64B58" w:rsidRPr="00A64B58" w:rsidRDefault="00A64B58" w:rsidP="00A64B58">
            <w:pPr>
              <w:widowControl w:val="0"/>
              <w:spacing w:line="264" w:lineRule="exact"/>
              <w:ind w:right="2"/>
              <w:jc w:val="center"/>
              <w:rPr>
                <w:rFonts w:ascii="Calibri" w:eastAsia="Calibri" w:hAnsi="Calibri" w:cs="Calibri"/>
                <w:szCs w:val="22"/>
              </w:rPr>
            </w:pPr>
            <w:r w:rsidRPr="00A64B58">
              <w:rPr>
                <w:rFonts w:ascii="Calibri" w:eastAsia="Calibri" w:hAnsi="Calibri"/>
                <w:szCs w:val="22"/>
              </w:rPr>
              <w:t>~88</w:t>
            </w:r>
          </w:p>
        </w:tc>
      </w:tr>
      <w:tr w:rsidR="00A64B58" w:rsidRPr="00A64B58" w14:paraId="016630EF" w14:textId="77777777" w:rsidTr="00A64B58">
        <w:trPr>
          <w:trHeight w:hRule="exact" w:val="278"/>
        </w:trPr>
        <w:tc>
          <w:tcPr>
            <w:tcW w:w="1368" w:type="dxa"/>
            <w:tcBorders>
              <w:top w:val="single" w:sz="5" w:space="0" w:color="000000"/>
              <w:left w:val="single" w:sz="5" w:space="0" w:color="000000"/>
              <w:bottom w:val="single" w:sz="5" w:space="0" w:color="000000"/>
              <w:right w:val="single" w:sz="5" w:space="0" w:color="000000"/>
            </w:tcBorders>
          </w:tcPr>
          <w:p w14:paraId="522F6257" w14:textId="77777777" w:rsidR="00A64B58" w:rsidRPr="00A64B58" w:rsidRDefault="00A64B58" w:rsidP="00A64B58">
            <w:pPr>
              <w:widowControl w:val="0"/>
              <w:spacing w:line="264" w:lineRule="exact"/>
              <w:ind w:left="1"/>
              <w:jc w:val="center"/>
              <w:rPr>
                <w:rFonts w:ascii="Calibri" w:eastAsia="Calibri" w:hAnsi="Calibri" w:cs="Calibri"/>
                <w:szCs w:val="22"/>
              </w:rPr>
            </w:pPr>
            <w:r w:rsidRPr="00A64B58">
              <w:rPr>
                <w:rFonts w:ascii="Calibri" w:eastAsia="Calibri" w:hAnsi="Calibri"/>
                <w:szCs w:val="22"/>
              </w:rPr>
              <w:t>#3</w:t>
            </w:r>
          </w:p>
        </w:tc>
        <w:tc>
          <w:tcPr>
            <w:tcW w:w="2161" w:type="dxa"/>
            <w:tcBorders>
              <w:top w:val="single" w:sz="5" w:space="0" w:color="000000"/>
              <w:left w:val="single" w:sz="5" w:space="0" w:color="000000"/>
              <w:bottom w:val="single" w:sz="5" w:space="0" w:color="000000"/>
              <w:right w:val="single" w:sz="5" w:space="0" w:color="000000"/>
            </w:tcBorders>
          </w:tcPr>
          <w:p w14:paraId="7EDC9006" w14:textId="77777777" w:rsidR="00A64B58" w:rsidRPr="00A64B58" w:rsidRDefault="00A64B58" w:rsidP="00A64B58">
            <w:pPr>
              <w:widowControl w:val="0"/>
              <w:spacing w:line="264" w:lineRule="exact"/>
              <w:jc w:val="center"/>
              <w:rPr>
                <w:rFonts w:ascii="Calibri" w:eastAsia="Calibri" w:hAnsi="Calibri" w:cs="Calibri"/>
                <w:szCs w:val="22"/>
              </w:rPr>
            </w:pPr>
            <w:r w:rsidRPr="00A64B58">
              <w:rPr>
                <w:rFonts w:ascii="Calibri" w:eastAsia="Calibri" w:hAnsi="Calibri"/>
                <w:spacing w:val="-1"/>
                <w:szCs w:val="22"/>
              </w:rPr>
              <w:t>TBD</w:t>
            </w:r>
          </w:p>
        </w:tc>
        <w:tc>
          <w:tcPr>
            <w:tcW w:w="2252" w:type="dxa"/>
            <w:tcBorders>
              <w:top w:val="single" w:sz="5" w:space="0" w:color="000000"/>
              <w:left w:val="single" w:sz="5" w:space="0" w:color="000000"/>
              <w:bottom w:val="single" w:sz="5" w:space="0" w:color="000000"/>
              <w:right w:val="single" w:sz="5" w:space="0" w:color="000000"/>
            </w:tcBorders>
          </w:tcPr>
          <w:p w14:paraId="6E8E3003" w14:textId="77777777" w:rsidR="00A64B58" w:rsidRPr="00A64B58" w:rsidRDefault="00A64B58" w:rsidP="00A64B58">
            <w:pPr>
              <w:widowControl w:val="0"/>
              <w:spacing w:line="264" w:lineRule="exact"/>
              <w:ind w:right="1"/>
              <w:jc w:val="center"/>
              <w:rPr>
                <w:rFonts w:ascii="Calibri" w:eastAsia="Calibri" w:hAnsi="Calibri" w:cs="Calibri"/>
                <w:szCs w:val="22"/>
              </w:rPr>
            </w:pPr>
            <w:r w:rsidRPr="00A64B58">
              <w:rPr>
                <w:rFonts w:ascii="Calibri" w:eastAsia="Calibri" w:hAnsi="Calibri"/>
                <w:spacing w:val="-1"/>
                <w:szCs w:val="22"/>
              </w:rPr>
              <w:t>TBD</w:t>
            </w:r>
          </w:p>
        </w:tc>
        <w:tc>
          <w:tcPr>
            <w:tcW w:w="2341" w:type="dxa"/>
            <w:tcBorders>
              <w:top w:val="single" w:sz="5" w:space="0" w:color="000000"/>
              <w:left w:val="single" w:sz="5" w:space="0" w:color="000000"/>
              <w:bottom w:val="single" w:sz="5" w:space="0" w:color="000000"/>
              <w:right w:val="single" w:sz="5" w:space="0" w:color="000000"/>
            </w:tcBorders>
          </w:tcPr>
          <w:p w14:paraId="5FD4CA6A" w14:textId="77777777" w:rsidR="00A64B58" w:rsidRPr="00A64B58" w:rsidRDefault="00A64B58" w:rsidP="00A64B58">
            <w:pPr>
              <w:widowControl w:val="0"/>
              <w:spacing w:line="264" w:lineRule="exact"/>
              <w:ind w:right="2"/>
              <w:jc w:val="center"/>
              <w:rPr>
                <w:rFonts w:ascii="Calibri" w:eastAsia="Calibri" w:hAnsi="Calibri" w:cs="Calibri"/>
                <w:szCs w:val="22"/>
              </w:rPr>
            </w:pPr>
            <w:r w:rsidRPr="00A64B58">
              <w:rPr>
                <w:rFonts w:ascii="Calibri" w:eastAsia="Calibri" w:hAnsi="Calibri"/>
                <w:spacing w:val="-1"/>
                <w:szCs w:val="22"/>
              </w:rPr>
              <w:t>TBD</w:t>
            </w:r>
          </w:p>
        </w:tc>
      </w:tr>
    </w:tbl>
    <w:p w14:paraId="486FEDEE" w14:textId="77777777" w:rsidR="00A64B58" w:rsidRPr="00A64B58" w:rsidRDefault="00A64B58" w:rsidP="00A64B58">
      <w:pPr>
        <w:widowControl w:val="0"/>
        <w:spacing w:before="7"/>
        <w:rPr>
          <w:rFonts w:ascii="Calibri" w:eastAsia="Calibri" w:hAnsi="Calibri" w:cs="Calibri"/>
          <w:sz w:val="16"/>
          <w:szCs w:val="16"/>
        </w:rPr>
      </w:pPr>
    </w:p>
    <w:p w14:paraId="0907AAA4" w14:textId="77777777" w:rsidR="00A64B58" w:rsidRPr="00A64B58" w:rsidRDefault="00A64B58" w:rsidP="00A64B58">
      <w:pPr>
        <w:widowControl w:val="0"/>
        <w:spacing w:before="56"/>
        <w:ind w:left="3735" w:right="3731"/>
        <w:jc w:val="center"/>
        <w:outlineLvl w:val="8"/>
        <w:rPr>
          <w:rFonts w:ascii="Calibri" w:eastAsia="Calibri" w:hAnsi="Calibri"/>
          <w:szCs w:val="22"/>
        </w:rPr>
      </w:pPr>
      <w:r w:rsidRPr="00A64B58">
        <w:rPr>
          <w:rFonts w:ascii="Calibri" w:eastAsia="Calibri" w:hAnsi="Calibri"/>
          <w:b/>
          <w:bCs/>
          <w:spacing w:val="-1"/>
          <w:szCs w:val="22"/>
        </w:rPr>
        <w:t>Clean Out</w:t>
      </w:r>
      <w:r w:rsidRPr="00A64B58">
        <w:rPr>
          <w:rFonts w:ascii="Calibri" w:eastAsia="Calibri" w:hAnsi="Calibri"/>
          <w:b/>
          <w:bCs/>
          <w:spacing w:val="-2"/>
          <w:szCs w:val="22"/>
        </w:rPr>
        <w:t xml:space="preserve"> </w:t>
      </w:r>
      <w:r w:rsidRPr="00A64B58">
        <w:rPr>
          <w:rFonts w:ascii="Calibri" w:eastAsia="Calibri" w:hAnsi="Calibri"/>
          <w:b/>
          <w:bCs/>
          <w:spacing w:val="-1"/>
          <w:szCs w:val="22"/>
        </w:rPr>
        <w:t>Guidance</w:t>
      </w:r>
    </w:p>
    <w:p w14:paraId="062A1918" w14:textId="77777777" w:rsidR="00A64B58" w:rsidRPr="00A64B58" w:rsidRDefault="00A64B58" w:rsidP="00A64B58">
      <w:pPr>
        <w:widowControl w:val="0"/>
        <w:spacing w:before="4"/>
        <w:rPr>
          <w:rFonts w:ascii="Calibri" w:eastAsia="Calibri" w:hAnsi="Calibri" w:cs="Calibri"/>
          <w:b/>
          <w:bCs/>
          <w:sz w:val="8"/>
          <w:szCs w:val="8"/>
        </w:rPr>
      </w:pPr>
    </w:p>
    <w:p w14:paraId="18115416" w14:textId="77777777" w:rsidR="00A64B58" w:rsidRPr="00A64B58" w:rsidRDefault="00A64B58" w:rsidP="00A64B58">
      <w:pPr>
        <w:widowControl w:val="0"/>
        <w:spacing w:line="200" w:lineRule="atLeast"/>
        <w:ind w:left="133"/>
        <w:rPr>
          <w:rFonts w:ascii="Calibri" w:eastAsia="Calibri" w:hAnsi="Calibri" w:cs="Calibri"/>
          <w:sz w:val="20"/>
        </w:rPr>
      </w:pPr>
      <w:r w:rsidRPr="00A64B58">
        <w:rPr>
          <w:rFonts w:ascii="Calibri" w:eastAsia="Calibri" w:hAnsi="Calibri" w:cs="Calibri"/>
          <w:noProof/>
          <w:sz w:val="20"/>
        </w:rPr>
        <w:drawing>
          <wp:inline distT="0" distB="0" distL="0" distR="0" wp14:anchorId="13315E1D" wp14:editId="67F436A8">
            <wp:extent cx="5939344" cy="1296162"/>
            <wp:effectExtent l="0" t="0" r="0" b="0"/>
            <wp:docPr id="6"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jpeg"/>
                    <pic:cNvPicPr/>
                  </pic:nvPicPr>
                  <pic:blipFill>
                    <a:blip r:embed="rId41" cstate="print"/>
                    <a:stretch>
                      <a:fillRect/>
                    </a:stretch>
                  </pic:blipFill>
                  <pic:spPr>
                    <a:xfrm>
                      <a:off x="0" y="0"/>
                      <a:ext cx="5939344" cy="1296162"/>
                    </a:xfrm>
                    <a:prstGeom prst="rect">
                      <a:avLst/>
                    </a:prstGeom>
                  </pic:spPr>
                </pic:pic>
              </a:graphicData>
            </a:graphic>
          </wp:inline>
        </w:drawing>
      </w:r>
    </w:p>
    <w:p w14:paraId="6BD38377" w14:textId="77777777" w:rsidR="00A64B58" w:rsidRPr="00A64B58" w:rsidRDefault="00A64B58" w:rsidP="00A64B58">
      <w:pPr>
        <w:widowControl w:val="0"/>
        <w:spacing w:before="11"/>
        <w:rPr>
          <w:rFonts w:ascii="Calibri" w:eastAsia="Calibri" w:hAnsi="Calibri" w:cs="Calibri"/>
          <w:b/>
          <w:bCs/>
          <w:sz w:val="21"/>
          <w:szCs w:val="21"/>
        </w:rPr>
      </w:pPr>
    </w:p>
    <w:p w14:paraId="2C676444" w14:textId="77777777" w:rsidR="00A64B58" w:rsidRPr="00A64B58" w:rsidRDefault="00A64B58" w:rsidP="00A64B58">
      <w:pPr>
        <w:widowControl w:val="0"/>
        <w:numPr>
          <w:ilvl w:val="2"/>
          <w:numId w:val="11"/>
        </w:numPr>
        <w:tabs>
          <w:tab w:val="left" w:pos="1221"/>
        </w:tabs>
        <w:rPr>
          <w:rFonts w:ascii="Calibri" w:eastAsia="Calibri" w:hAnsi="Calibri"/>
          <w:szCs w:val="22"/>
        </w:rPr>
      </w:pPr>
      <w:r w:rsidRPr="00A64B58">
        <w:rPr>
          <w:rFonts w:ascii="Calibri" w:eastAsia="Calibri" w:hAnsi="Calibri"/>
          <w:spacing w:val="-1"/>
          <w:szCs w:val="22"/>
        </w:rPr>
        <w:t>Verify</w:t>
      </w:r>
      <w:r w:rsidRPr="00A64B58">
        <w:rPr>
          <w:rFonts w:ascii="Calibri" w:eastAsia="Calibri" w:hAnsi="Calibri"/>
          <w:szCs w:val="22"/>
        </w:rPr>
        <w:t xml:space="preserve"> </w:t>
      </w:r>
      <w:r w:rsidRPr="00A64B58">
        <w:rPr>
          <w:rFonts w:ascii="Calibri" w:eastAsia="Calibri" w:hAnsi="Calibri"/>
          <w:spacing w:val="-2"/>
          <w:szCs w:val="22"/>
        </w:rPr>
        <w:t>the</w:t>
      </w:r>
      <w:r w:rsidRPr="00A64B58">
        <w:rPr>
          <w:rFonts w:ascii="Calibri" w:eastAsia="Calibri" w:hAnsi="Calibri"/>
          <w:szCs w:val="22"/>
        </w:rPr>
        <w:t xml:space="preserve"> </w:t>
      </w:r>
      <w:r w:rsidRPr="00A64B58">
        <w:rPr>
          <w:rFonts w:ascii="Calibri" w:eastAsia="Calibri" w:hAnsi="Calibri"/>
          <w:spacing w:val="-1"/>
          <w:szCs w:val="22"/>
        </w:rPr>
        <w:t>stability</w:t>
      </w:r>
      <w:r w:rsidRPr="00A64B58">
        <w:rPr>
          <w:rFonts w:ascii="Calibri" w:eastAsia="Calibri" w:hAnsi="Calibri"/>
          <w:spacing w:val="1"/>
          <w:szCs w:val="22"/>
        </w:rPr>
        <w:t xml:space="preserve"> </w:t>
      </w:r>
      <w:r w:rsidRPr="00A64B58">
        <w:rPr>
          <w:rFonts w:ascii="Calibri" w:eastAsia="Calibri" w:hAnsi="Calibri"/>
          <w:szCs w:val="22"/>
        </w:rPr>
        <w:t>and</w:t>
      </w:r>
      <w:r w:rsidRPr="00A64B58">
        <w:rPr>
          <w:rFonts w:ascii="Calibri" w:eastAsia="Calibri" w:hAnsi="Calibri"/>
          <w:spacing w:val="-4"/>
          <w:szCs w:val="22"/>
        </w:rPr>
        <w:t xml:space="preserve"> </w:t>
      </w:r>
      <w:r w:rsidRPr="00A64B58">
        <w:rPr>
          <w:rFonts w:ascii="Calibri" w:eastAsia="Calibri" w:hAnsi="Calibri"/>
          <w:spacing w:val="-1"/>
          <w:szCs w:val="22"/>
        </w:rPr>
        <w:t>continued</w:t>
      </w:r>
      <w:r w:rsidRPr="00A64B58">
        <w:rPr>
          <w:rFonts w:ascii="Calibri" w:eastAsia="Calibri" w:hAnsi="Calibri"/>
          <w:szCs w:val="22"/>
        </w:rPr>
        <w:t xml:space="preserve"> </w:t>
      </w:r>
      <w:r w:rsidRPr="00A64B58">
        <w:rPr>
          <w:rFonts w:ascii="Calibri" w:eastAsia="Calibri" w:hAnsi="Calibri"/>
          <w:spacing w:val="-1"/>
          <w:szCs w:val="22"/>
        </w:rPr>
        <w:t>function</w:t>
      </w:r>
      <w:r w:rsidRPr="00A64B58">
        <w:rPr>
          <w:rFonts w:ascii="Calibri" w:eastAsia="Calibri" w:hAnsi="Calibri"/>
          <w:spacing w:val="-3"/>
          <w:szCs w:val="22"/>
        </w:rPr>
        <w:t xml:space="preserve"> </w:t>
      </w:r>
      <w:r w:rsidRPr="00A64B58">
        <w:rPr>
          <w:rFonts w:ascii="Calibri" w:eastAsia="Calibri" w:hAnsi="Calibri"/>
          <w:szCs w:val="22"/>
        </w:rPr>
        <w:t>of</w:t>
      </w:r>
      <w:r w:rsidRPr="00A64B58">
        <w:rPr>
          <w:rFonts w:ascii="Calibri" w:eastAsia="Calibri" w:hAnsi="Calibri"/>
          <w:spacing w:val="-2"/>
          <w:szCs w:val="22"/>
        </w:rPr>
        <w:t xml:space="preserve"> </w:t>
      </w:r>
      <w:r w:rsidRPr="00A64B58">
        <w:rPr>
          <w:rFonts w:ascii="Calibri" w:eastAsia="Calibri" w:hAnsi="Calibri"/>
          <w:szCs w:val="22"/>
        </w:rPr>
        <w:t xml:space="preserve">the </w:t>
      </w:r>
      <w:r w:rsidRPr="00A64B58">
        <w:rPr>
          <w:rFonts w:ascii="Calibri" w:eastAsia="Calibri" w:hAnsi="Calibri"/>
          <w:spacing w:val="-1"/>
          <w:szCs w:val="22"/>
        </w:rPr>
        <w:t>baffles.</w:t>
      </w:r>
    </w:p>
    <w:p w14:paraId="157E5E3F" w14:textId="77777777" w:rsidR="00A64B58" w:rsidRPr="00A64B58" w:rsidRDefault="00A64B58" w:rsidP="00A64B58">
      <w:pPr>
        <w:widowControl w:val="0"/>
        <w:numPr>
          <w:ilvl w:val="2"/>
          <w:numId w:val="11"/>
        </w:numPr>
        <w:tabs>
          <w:tab w:val="left" w:pos="1221"/>
        </w:tabs>
        <w:ind w:right="203"/>
        <w:rPr>
          <w:rFonts w:ascii="Calibri" w:eastAsia="Calibri" w:hAnsi="Calibri"/>
          <w:szCs w:val="22"/>
        </w:rPr>
      </w:pPr>
      <w:r w:rsidRPr="00A64B58">
        <w:rPr>
          <w:rFonts w:ascii="Calibri" w:eastAsia="Calibri" w:hAnsi="Calibri"/>
          <w:spacing w:val="-1"/>
          <w:szCs w:val="22"/>
        </w:rPr>
        <w:t>Check</w:t>
      </w:r>
      <w:r w:rsidRPr="00A64B58">
        <w:rPr>
          <w:rFonts w:ascii="Calibri" w:eastAsia="Calibri" w:hAnsi="Calibri"/>
          <w:szCs w:val="22"/>
        </w:rPr>
        <w:t xml:space="preserve"> </w:t>
      </w:r>
      <w:r w:rsidRPr="00A64B58">
        <w:rPr>
          <w:rFonts w:ascii="Calibri" w:eastAsia="Calibri" w:hAnsi="Calibri"/>
          <w:spacing w:val="-2"/>
          <w:szCs w:val="22"/>
        </w:rPr>
        <w:t>the</w:t>
      </w:r>
      <w:r w:rsidRPr="00A64B58">
        <w:rPr>
          <w:rFonts w:ascii="Calibri" w:eastAsia="Calibri" w:hAnsi="Calibri"/>
          <w:spacing w:val="1"/>
          <w:szCs w:val="22"/>
        </w:rPr>
        <w:t xml:space="preserve"> </w:t>
      </w:r>
      <w:r w:rsidRPr="00A64B58">
        <w:rPr>
          <w:rFonts w:ascii="Calibri" w:eastAsia="Calibri" w:hAnsi="Calibri"/>
          <w:spacing w:val="-1"/>
          <w:szCs w:val="22"/>
        </w:rPr>
        <w:t xml:space="preserve">upstream </w:t>
      </w:r>
      <w:r w:rsidRPr="00A64B58">
        <w:rPr>
          <w:rFonts w:ascii="Calibri" w:eastAsia="Calibri" w:hAnsi="Calibri"/>
          <w:szCs w:val="22"/>
        </w:rPr>
        <w:t>and</w:t>
      </w:r>
      <w:r w:rsidRPr="00A64B58">
        <w:rPr>
          <w:rFonts w:ascii="Calibri" w:eastAsia="Calibri" w:hAnsi="Calibri"/>
          <w:spacing w:val="-2"/>
          <w:szCs w:val="22"/>
        </w:rPr>
        <w:t xml:space="preserve"> </w:t>
      </w:r>
      <w:r w:rsidRPr="00A64B58">
        <w:rPr>
          <w:rFonts w:ascii="Calibri" w:eastAsia="Calibri" w:hAnsi="Calibri"/>
          <w:spacing w:val="-1"/>
          <w:szCs w:val="22"/>
        </w:rPr>
        <w:t>downstream</w:t>
      </w:r>
      <w:r w:rsidRPr="00A64B58">
        <w:rPr>
          <w:rFonts w:ascii="Calibri" w:eastAsia="Calibri" w:hAnsi="Calibri"/>
          <w:spacing w:val="1"/>
          <w:szCs w:val="22"/>
        </w:rPr>
        <w:t xml:space="preserve"> </w:t>
      </w:r>
      <w:r w:rsidRPr="00A64B58">
        <w:rPr>
          <w:rFonts w:ascii="Calibri" w:eastAsia="Calibri" w:hAnsi="Calibri"/>
          <w:spacing w:val="-1"/>
          <w:szCs w:val="22"/>
        </w:rPr>
        <w:t>face</w:t>
      </w:r>
      <w:r w:rsidRPr="00A64B58">
        <w:rPr>
          <w:rFonts w:ascii="Calibri" w:eastAsia="Calibri" w:hAnsi="Calibri"/>
          <w:spacing w:val="-2"/>
          <w:szCs w:val="22"/>
        </w:rPr>
        <w:t xml:space="preserve"> </w:t>
      </w:r>
      <w:r w:rsidRPr="00A64B58">
        <w:rPr>
          <w:rFonts w:ascii="Calibri" w:eastAsia="Calibri" w:hAnsi="Calibri"/>
          <w:szCs w:val="22"/>
        </w:rPr>
        <w:t xml:space="preserve">of </w:t>
      </w:r>
      <w:r w:rsidRPr="00A64B58">
        <w:rPr>
          <w:rFonts w:ascii="Calibri" w:eastAsia="Calibri" w:hAnsi="Calibri"/>
          <w:spacing w:val="-1"/>
          <w:szCs w:val="22"/>
        </w:rPr>
        <w:t>the</w:t>
      </w:r>
      <w:r w:rsidRPr="00A64B58">
        <w:rPr>
          <w:rFonts w:ascii="Calibri" w:eastAsia="Calibri" w:hAnsi="Calibri"/>
          <w:spacing w:val="-2"/>
          <w:szCs w:val="22"/>
        </w:rPr>
        <w:t xml:space="preserve"> </w:t>
      </w:r>
      <w:r w:rsidRPr="00A64B58">
        <w:rPr>
          <w:rFonts w:ascii="Calibri" w:eastAsia="Calibri" w:hAnsi="Calibri"/>
          <w:spacing w:val="-1"/>
          <w:szCs w:val="22"/>
        </w:rPr>
        <w:t>embankment</w:t>
      </w:r>
      <w:r w:rsidRPr="00A64B58">
        <w:rPr>
          <w:rFonts w:ascii="Calibri" w:eastAsia="Calibri" w:hAnsi="Calibri"/>
          <w:spacing w:val="-3"/>
          <w:szCs w:val="22"/>
        </w:rPr>
        <w:t xml:space="preserve"> </w:t>
      </w:r>
      <w:r w:rsidRPr="00A64B58">
        <w:rPr>
          <w:rFonts w:ascii="Calibri" w:eastAsia="Calibri" w:hAnsi="Calibri"/>
          <w:szCs w:val="22"/>
        </w:rPr>
        <w:t>in the</w:t>
      </w:r>
      <w:r w:rsidRPr="00A64B58">
        <w:rPr>
          <w:rFonts w:ascii="Calibri" w:eastAsia="Calibri" w:hAnsi="Calibri"/>
          <w:spacing w:val="-3"/>
          <w:szCs w:val="22"/>
        </w:rPr>
        <w:t xml:space="preserve"> </w:t>
      </w:r>
      <w:r w:rsidRPr="00A64B58">
        <w:rPr>
          <w:rFonts w:ascii="Calibri" w:eastAsia="Calibri" w:hAnsi="Calibri"/>
          <w:szCs w:val="22"/>
        </w:rPr>
        <w:t>area</w:t>
      </w:r>
      <w:r w:rsidRPr="00A64B58">
        <w:rPr>
          <w:rFonts w:ascii="Calibri" w:eastAsia="Calibri" w:hAnsi="Calibri"/>
          <w:spacing w:val="-2"/>
          <w:szCs w:val="22"/>
        </w:rPr>
        <w:t xml:space="preserve"> </w:t>
      </w:r>
      <w:r w:rsidRPr="00A64B58">
        <w:rPr>
          <w:rFonts w:ascii="Calibri" w:eastAsia="Calibri" w:hAnsi="Calibri"/>
          <w:szCs w:val="22"/>
        </w:rPr>
        <w:t>of</w:t>
      </w:r>
      <w:r w:rsidRPr="00A64B58">
        <w:rPr>
          <w:rFonts w:ascii="Calibri" w:eastAsia="Calibri" w:hAnsi="Calibri"/>
          <w:spacing w:val="-2"/>
          <w:szCs w:val="22"/>
        </w:rPr>
        <w:t xml:space="preserve"> </w:t>
      </w:r>
      <w:r w:rsidRPr="00A64B58">
        <w:rPr>
          <w:rFonts w:ascii="Calibri" w:eastAsia="Calibri" w:hAnsi="Calibri"/>
          <w:szCs w:val="22"/>
        </w:rPr>
        <w:t xml:space="preserve">the </w:t>
      </w:r>
      <w:r w:rsidRPr="00A64B58">
        <w:rPr>
          <w:rFonts w:ascii="Calibri" w:eastAsia="Calibri" w:hAnsi="Calibri"/>
          <w:spacing w:val="-1"/>
          <w:szCs w:val="22"/>
        </w:rPr>
        <w:t>outlet</w:t>
      </w:r>
      <w:r w:rsidRPr="00A64B58">
        <w:rPr>
          <w:rFonts w:ascii="Calibri" w:eastAsia="Calibri" w:hAnsi="Calibri"/>
          <w:szCs w:val="22"/>
        </w:rPr>
        <w:t xml:space="preserve"> </w:t>
      </w:r>
      <w:r w:rsidRPr="00A64B58">
        <w:rPr>
          <w:rFonts w:ascii="Calibri" w:eastAsia="Calibri" w:hAnsi="Calibri"/>
          <w:spacing w:val="-1"/>
          <w:szCs w:val="22"/>
        </w:rPr>
        <w:lastRenderedPageBreak/>
        <w:t>pipe</w:t>
      </w:r>
      <w:r w:rsidRPr="00A64B58">
        <w:rPr>
          <w:rFonts w:ascii="Calibri" w:eastAsia="Calibri" w:hAnsi="Calibri"/>
          <w:spacing w:val="41"/>
          <w:szCs w:val="22"/>
        </w:rPr>
        <w:t xml:space="preserve"> </w:t>
      </w:r>
      <w:r w:rsidRPr="00A64B58">
        <w:rPr>
          <w:rFonts w:ascii="Calibri" w:eastAsia="Calibri" w:hAnsi="Calibri"/>
          <w:spacing w:val="-1"/>
          <w:szCs w:val="22"/>
        </w:rPr>
        <w:t>for</w:t>
      </w:r>
      <w:r w:rsidRPr="00A64B58">
        <w:rPr>
          <w:rFonts w:ascii="Calibri" w:eastAsia="Calibri" w:hAnsi="Calibri"/>
          <w:szCs w:val="22"/>
        </w:rPr>
        <w:t xml:space="preserve"> any</w:t>
      </w:r>
      <w:r w:rsidRPr="00A64B58">
        <w:rPr>
          <w:rFonts w:ascii="Calibri" w:eastAsia="Calibri" w:hAnsi="Calibri"/>
          <w:spacing w:val="-3"/>
          <w:szCs w:val="22"/>
        </w:rPr>
        <w:t xml:space="preserve"> </w:t>
      </w:r>
      <w:r w:rsidRPr="00A64B58">
        <w:rPr>
          <w:rFonts w:ascii="Calibri" w:eastAsia="Calibri" w:hAnsi="Calibri"/>
          <w:spacing w:val="-1"/>
          <w:szCs w:val="22"/>
        </w:rPr>
        <w:t>signs</w:t>
      </w:r>
      <w:r w:rsidRPr="00A64B58">
        <w:rPr>
          <w:rFonts w:ascii="Calibri" w:eastAsia="Calibri" w:hAnsi="Calibri"/>
          <w:spacing w:val="-2"/>
          <w:szCs w:val="22"/>
        </w:rPr>
        <w:t xml:space="preserve"> </w:t>
      </w:r>
      <w:r w:rsidRPr="00A64B58">
        <w:rPr>
          <w:rFonts w:ascii="Calibri" w:eastAsia="Calibri" w:hAnsi="Calibri"/>
          <w:szCs w:val="22"/>
        </w:rPr>
        <w:t xml:space="preserve">of </w:t>
      </w:r>
      <w:r w:rsidRPr="00A64B58">
        <w:rPr>
          <w:rFonts w:ascii="Calibri" w:eastAsia="Calibri" w:hAnsi="Calibri"/>
          <w:spacing w:val="-1"/>
          <w:szCs w:val="22"/>
        </w:rPr>
        <w:t>leakage,</w:t>
      </w:r>
      <w:r w:rsidRPr="00A64B58">
        <w:rPr>
          <w:rFonts w:ascii="Calibri" w:eastAsia="Calibri" w:hAnsi="Calibri"/>
          <w:szCs w:val="22"/>
        </w:rPr>
        <w:t xml:space="preserve"> </w:t>
      </w:r>
      <w:r w:rsidRPr="00A64B58">
        <w:rPr>
          <w:rFonts w:ascii="Calibri" w:eastAsia="Calibri" w:hAnsi="Calibri"/>
          <w:spacing w:val="-2"/>
          <w:szCs w:val="22"/>
        </w:rPr>
        <w:t>sloughing</w:t>
      </w:r>
      <w:r w:rsidRPr="00A64B58">
        <w:rPr>
          <w:rFonts w:ascii="Calibri" w:eastAsia="Calibri" w:hAnsi="Calibri"/>
          <w:spacing w:val="-1"/>
          <w:szCs w:val="22"/>
        </w:rPr>
        <w:t xml:space="preserve"> </w:t>
      </w:r>
      <w:r w:rsidRPr="00A64B58">
        <w:rPr>
          <w:rFonts w:ascii="Calibri" w:eastAsia="Calibri" w:hAnsi="Calibri"/>
          <w:szCs w:val="22"/>
        </w:rPr>
        <w:t xml:space="preserve">of </w:t>
      </w:r>
      <w:r w:rsidRPr="00A64B58">
        <w:rPr>
          <w:rFonts w:ascii="Calibri" w:eastAsia="Calibri" w:hAnsi="Calibri"/>
          <w:spacing w:val="-1"/>
          <w:szCs w:val="22"/>
        </w:rPr>
        <w:t>the</w:t>
      </w:r>
      <w:r w:rsidRPr="00A64B58">
        <w:rPr>
          <w:rFonts w:ascii="Calibri" w:eastAsia="Calibri" w:hAnsi="Calibri"/>
          <w:spacing w:val="-2"/>
          <w:szCs w:val="22"/>
        </w:rPr>
        <w:t xml:space="preserve"> </w:t>
      </w:r>
      <w:r w:rsidRPr="00A64B58">
        <w:rPr>
          <w:rFonts w:ascii="Calibri" w:eastAsia="Calibri" w:hAnsi="Calibri"/>
          <w:spacing w:val="-1"/>
          <w:szCs w:val="22"/>
        </w:rPr>
        <w:t>embankment</w:t>
      </w:r>
      <w:r w:rsidRPr="00A64B58">
        <w:rPr>
          <w:rFonts w:ascii="Calibri" w:eastAsia="Calibri" w:hAnsi="Calibri"/>
          <w:spacing w:val="-3"/>
          <w:szCs w:val="22"/>
        </w:rPr>
        <w:t xml:space="preserve"> </w:t>
      </w:r>
      <w:r w:rsidRPr="00A64B58">
        <w:rPr>
          <w:rFonts w:ascii="Calibri" w:eastAsia="Calibri" w:hAnsi="Calibri"/>
          <w:szCs w:val="22"/>
        </w:rPr>
        <w:t>soil,</w:t>
      </w:r>
      <w:r w:rsidRPr="00A64B58">
        <w:rPr>
          <w:rFonts w:ascii="Calibri" w:eastAsia="Calibri" w:hAnsi="Calibri"/>
          <w:spacing w:val="-2"/>
          <w:szCs w:val="22"/>
        </w:rPr>
        <w:t xml:space="preserve"> </w:t>
      </w:r>
      <w:r w:rsidRPr="00A64B58">
        <w:rPr>
          <w:rFonts w:ascii="Calibri" w:eastAsia="Calibri" w:hAnsi="Calibri"/>
          <w:szCs w:val="22"/>
        </w:rPr>
        <w:t>or</w:t>
      </w:r>
      <w:r w:rsidRPr="00A64B58">
        <w:rPr>
          <w:rFonts w:ascii="Calibri" w:eastAsia="Calibri" w:hAnsi="Calibri"/>
          <w:spacing w:val="-2"/>
          <w:szCs w:val="22"/>
        </w:rPr>
        <w:t xml:space="preserve"> </w:t>
      </w:r>
      <w:r w:rsidRPr="00A64B58">
        <w:rPr>
          <w:rFonts w:ascii="Calibri" w:eastAsia="Calibri" w:hAnsi="Calibri"/>
          <w:spacing w:val="-1"/>
          <w:szCs w:val="22"/>
        </w:rPr>
        <w:t>erosion.</w:t>
      </w:r>
    </w:p>
    <w:p w14:paraId="2BF24CB0" w14:textId="77777777" w:rsidR="00A64B58" w:rsidRPr="00A64B58" w:rsidRDefault="00A64B58" w:rsidP="00A64B58">
      <w:pPr>
        <w:widowControl w:val="0"/>
        <w:numPr>
          <w:ilvl w:val="2"/>
          <w:numId w:val="11"/>
        </w:numPr>
        <w:tabs>
          <w:tab w:val="left" w:pos="1221"/>
        </w:tabs>
        <w:ind w:right="162"/>
        <w:rPr>
          <w:rFonts w:ascii="Calibri" w:eastAsia="Calibri" w:hAnsi="Calibri"/>
          <w:szCs w:val="22"/>
        </w:rPr>
      </w:pPr>
      <w:r w:rsidRPr="00A64B58">
        <w:rPr>
          <w:rFonts w:ascii="Calibri" w:eastAsia="Calibri" w:hAnsi="Calibri"/>
          <w:spacing w:val="-1"/>
          <w:szCs w:val="22"/>
        </w:rPr>
        <w:t>Inspect</w:t>
      </w:r>
      <w:r w:rsidRPr="00A64B58">
        <w:rPr>
          <w:rFonts w:ascii="Calibri" w:eastAsia="Calibri" w:hAnsi="Calibri"/>
          <w:spacing w:val="1"/>
          <w:szCs w:val="22"/>
        </w:rPr>
        <w:t xml:space="preserve"> </w:t>
      </w:r>
      <w:r w:rsidRPr="00A64B58">
        <w:rPr>
          <w:rFonts w:ascii="Calibri" w:eastAsia="Calibri" w:hAnsi="Calibri"/>
          <w:szCs w:val="22"/>
        </w:rPr>
        <w:t>the</w:t>
      </w:r>
      <w:r w:rsidRPr="00A64B58">
        <w:rPr>
          <w:rFonts w:ascii="Calibri" w:eastAsia="Calibri" w:hAnsi="Calibri"/>
          <w:spacing w:val="-2"/>
          <w:szCs w:val="22"/>
        </w:rPr>
        <w:t xml:space="preserve"> </w:t>
      </w:r>
      <w:r w:rsidRPr="00A64B58">
        <w:rPr>
          <w:rFonts w:ascii="Calibri" w:eastAsia="Calibri" w:hAnsi="Calibri"/>
          <w:spacing w:val="-1"/>
          <w:szCs w:val="22"/>
        </w:rPr>
        <w:t>spillways</w:t>
      </w:r>
      <w:r w:rsidRPr="00A64B58">
        <w:rPr>
          <w:rFonts w:ascii="Calibri" w:eastAsia="Calibri" w:hAnsi="Calibri"/>
          <w:szCs w:val="22"/>
        </w:rPr>
        <w:t xml:space="preserve"> and</w:t>
      </w:r>
      <w:r w:rsidRPr="00A64B58">
        <w:rPr>
          <w:rFonts w:ascii="Calibri" w:eastAsia="Calibri" w:hAnsi="Calibri"/>
          <w:spacing w:val="-4"/>
          <w:szCs w:val="22"/>
        </w:rPr>
        <w:t xml:space="preserve"> </w:t>
      </w:r>
      <w:r w:rsidRPr="00A64B58">
        <w:rPr>
          <w:rFonts w:ascii="Calibri" w:eastAsia="Calibri" w:hAnsi="Calibri"/>
          <w:spacing w:val="-1"/>
          <w:szCs w:val="22"/>
        </w:rPr>
        <w:t>outlet</w:t>
      </w:r>
      <w:r w:rsidRPr="00A64B58">
        <w:rPr>
          <w:rFonts w:ascii="Calibri" w:eastAsia="Calibri" w:hAnsi="Calibri"/>
          <w:spacing w:val="1"/>
          <w:szCs w:val="22"/>
        </w:rPr>
        <w:t xml:space="preserve"> </w:t>
      </w:r>
      <w:r w:rsidRPr="00A64B58">
        <w:rPr>
          <w:rFonts w:ascii="Calibri" w:eastAsia="Calibri" w:hAnsi="Calibri"/>
          <w:spacing w:val="-1"/>
          <w:szCs w:val="22"/>
        </w:rPr>
        <w:t>for</w:t>
      </w:r>
      <w:r w:rsidRPr="00A64B58">
        <w:rPr>
          <w:rFonts w:ascii="Calibri" w:eastAsia="Calibri" w:hAnsi="Calibri"/>
          <w:szCs w:val="22"/>
        </w:rPr>
        <w:t xml:space="preserve"> </w:t>
      </w:r>
      <w:r w:rsidRPr="00A64B58">
        <w:rPr>
          <w:rFonts w:ascii="Calibri" w:eastAsia="Calibri" w:hAnsi="Calibri"/>
          <w:spacing w:val="-1"/>
          <w:szCs w:val="22"/>
        </w:rPr>
        <w:t>erosion damage,</w:t>
      </w:r>
      <w:r w:rsidRPr="00A64B58">
        <w:rPr>
          <w:rFonts w:ascii="Calibri" w:eastAsia="Calibri" w:hAnsi="Calibri"/>
          <w:szCs w:val="22"/>
        </w:rPr>
        <w:t xml:space="preserve"> </w:t>
      </w:r>
      <w:r w:rsidRPr="00A64B58">
        <w:rPr>
          <w:rFonts w:ascii="Calibri" w:eastAsia="Calibri" w:hAnsi="Calibri"/>
          <w:spacing w:val="-2"/>
          <w:szCs w:val="22"/>
        </w:rPr>
        <w:t>and</w:t>
      </w:r>
      <w:r w:rsidRPr="00A64B58">
        <w:rPr>
          <w:rFonts w:ascii="Calibri" w:eastAsia="Calibri" w:hAnsi="Calibri"/>
          <w:spacing w:val="-1"/>
          <w:szCs w:val="22"/>
        </w:rPr>
        <w:t xml:space="preserve"> inspect</w:t>
      </w:r>
      <w:r w:rsidRPr="00A64B58">
        <w:rPr>
          <w:rFonts w:ascii="Calibri" w:eastAsia="Calibri" w:hAnsi="Calibri"/>
          <w:spacing w:val="1"/>
          <w:szCs w:val="22"/>
        </w:rPr>
        <w:t xml:space="preserve"> </w:t>
      </w:r>
      <w:r w:rsidRPr="00A64B58">
        <w:rPr>
          <w:rFonts w:ascii="Calibri" w:eastAsia="Calibri" w:hAnsi="Calibri"/>
          <w:spacing w:val="-1"/>
          <w:szCs w:val="22"/>
        </w:rPr>
        <w:t>the</w:t>
      </w:r>
      <w:r w:rsidRPr="00A64B58">
        <w:rPr>
          <w:rFonts w:ascii="Calibri" w:eastAsia="Calibri" w:hAnsi="Calibri"/>
          <w:spacing w:val="-2"/>
          <w:szCs w:val="22"/>
        </w:rPr>
        <w:t xml:space="preserve"> </w:t>
      </w:r>
      <w:r w:rsidRPr="00A64B58">
        <w:rPr>
          <w:rFonts w:ascii="Calibri" w:eastAsia="Calibri" w:hAnsi="Calibri"/>
          <w:spacing w:val="-1"/>
          <w:szCs w:val="22"/>
        </w:rPr>
        <w:t>embankment</w:t>
      </w:r>
      <w:r w:rsidRPr="00A64B58">
        <w:rPr>
          <w:rFonts w:ascii="Calibri" w:eastAsia="Calibri" w:hAnsi="Calibri"/>
          <w:szCs w:val="22"/>
        </w:rPr>
        <w:t xml:space="preserve"> </w:t>
      </w:r>
      <w:r w:rsidRPr="00A64B58">
        <w:rPr>
          <w:rFonts w:ascii="Calibri" w:eastAsia="Calibri" w:hAnsi="Calibri"/>
          <w:spacing w:val="-1"/>
          <w:szCs w:val="22"/>
        </w:rPr>
        <w:t>for</w:t>
      </w:r>
      <w:r w:rsidRPr="00A64B58">
        <w:rPr>
          <w:rFonts w:ascii="Calibri" w:eastAsia="Calibri" w:hAnsi="Calibri"/>
          <w:spacing w:val="-3"/>
          <w:szCs w:val="22"/>
        </w:rPr>
        <w:t xml:space="preserve"> </w:t>
      </w:r>
      <w:r w:rsidRPr="00A64B58">
        <w:rPr>
          <w:rFonts w:ascii="Calibri" w:eastAsia="Calibri" w:hAnsi="Calibri"/>
          <w:spacing w:val="-1"/>
          <w:szCs w:val="22"/>
        </w:rPr>
        <w:t>piping</w:t>
      </w:r>
      <w:r w:rsidRPr="00A64B58">
        <w:rPr>
          <w:rFonts w:ascii="Calibri" w:eastAsia="Calibri" w:hAnsi="Calibri"/>
          <w:spacing w:val="47"/>
          <w:szCs w:val="22"/>
        </w:rPr>
        <w:t xml:space="preserve"> </w:t>
      </w:r>
      <w:r w:rsidRPr="00A64B58">
        <w:rPr>
          <w:rFonts w:ascii="Calibri" w:eastAsia="Calibri" w:hAnsi="Calibri"/>
          <w:spacing w:val="-1"/>
          <w:szCs w:val="22"/>
        </w:rPr>
        <w:t>and settlement.</w:t>
      </w:r>
      <w:r w:rsidRPr="00A64B58">
        <w:rPr>
          <w:rFonts w:ascii="Calibri" w:eastAsia="Calibri" w:hAnsi="Calibri"/>
          <w:spacing w:val="48"/>
          <w:szCs w:val="22"/>
        </w:rPr>
        <w:t xml:space="preserve"> </w:t>
      </w:r>
      <w:r w:rsidRPr="00A64B58">
        <w:rPr>
          <w:rFonts w:ascii="Calibri" w:eastAsia="Calibri" w:hAnsi="Calibri"/>
          <w:spacing w:val="-1"/>
          <w:szCs w:val="22"/>
        </w:rPr>
        <w:t>Make</w:t>
      </w:r>
      <w:r w:rsidRPr="00A64B58">
        <w:rPr>
          <w:rFonts w:ascii="Calibri" w:eastAsia="Calibri" w:hAnsi="Calibri"/>
          <w:szCs w:val="22"/>
        </w:rPr>
        <w:t xml:space="preserve"> all</w:t>
      </w:r>
      <w:r w:rsidRPr="00A64B58">
        <w:rPr>
          <w:rFonts w:ascii="Calibri" w:eastAsia="Calibri" w:hAnsi="Calibri"/>
          <w:spacing w:val="-1"/>
          <w:szCs w:val="22"/>
        </w:rPr>
        <w:t xml:space="preserve"> necessary</w:t>
      </w:r>
      <w:r w:rsidRPr="00A64B58">
        <w:rPr>
          <w:rFonts w:ascii="Calibri" w:eastAsia="Calibri" w:hAnsi="Calibri"/>
          <w:szCs w:val="22"/>
        </w:rPr>
        <w:t xml:space="preserve"> </w:t>
      </w:r>
      <w:r w:rsidRPr="00A64B58">
        <w:rPr>
          <w:rFonts w:ascii="Calibri" w:eastAsia="Calibri" w:hAnsi="Calibri"/>
          <w:spacing w:val="-1"/>
          <w:szCs w:val="22"/>
        </w:rPr>
        <w:t>repairs</w:t>
      </w:r>
      <w:r w:rsidRPr="00A64B58">
        <w:rPr>
          <w:rFonts w:ascii="Calibri" w:eastAsia="Calibri" w:hAnsi="Calibri"/>
          <w:szCs w:val="22"/>
        </w:rPr>
        <w:t xml:space="preserve"> </w:t>
      </w:r>
      <w:r w:rsidRPr="00A64B58">
        <w:rPr>
          <w:rFonts w:ascii="Calibri" w:eastAsia="Calibri" w:hAnsi="Calibri"/>
          <w:spacing w:val="-1"/>
          <w:szCs w:val="22"/>
        </w:rPr>
        <w:t>immediately.</w:t>
      </w:r>
    </w:p>
    <w:p w14:paraId="0974BF74" w14:textId="77777777" w:rsidR="00A64B58" w:rsidRPr="00A64B58" w:rsidRDefault="00A64B58" w:rsidP="00A64B58">
      <w:pPr>
        <w:widowControl w:val="0"/>
        <w:numPr>
          <w:ilvl w:val="2"/>
          <w:numId w:val="11"/>
        </w:numPr>
        <w:tabs>
          <w:tab w:val="left" w:pos="1221"/>
        </w:tabs>
        <w:spacing w:line="266" w:lineRule="exact"/>
        <w:rPr>
          <w:rFonts w:ascii="Calibri" w:eastAsia="Calibri" w:hAnsi="Calibri"/>
          <w:szCs w:val="22"/>
        </w:rPr>
      </w:pPr>
      <w:r w:rsidRPr="00A64B58">
        <w:rPr>
          <w:rFonts w:ascii="Calibri" w:eastAsia="Calibri" w:hAnsi="Calibri"/>
          <w:spacing w:val="-1"/>
          <w:szCs w:val="22"/>
        </w:rPr>
        <w:t>Remove</w:t>
      </w:r>
      <w:r w:rsidRPr="00A64B58">
        <w:rPr>
          <w:rFonts w:ascii="Calibri" w:eastAsia="Calibri" w:hAnsi="Calibri"/>
          <w:szCs w:val="22"/>
        </w:rPr>
        <w:t xml:space="preserve"> all</w:t>
      </w:r>
      <w:r w:rsidRPr="00A64B58">
        <w:rPr>
          <w:rFonts w:ascii="Calibri" w:eastAsia="Calibri" w:hAnsi="Calibri"/>
          <w:spacing w:val="-3"/>
          <w:szCs w:val="22"/>
        </w:rPr>
        <w:t xml:space="preserve"> </w:t>
      </w:r>
      <w:r w:rsidRPr="00A64B58">
        <w:rPr>
          <w:rFonts w:ascii="Calibri" w:eastAsia="Calibri" w:hAnsi="Calibri"/>
          <w:szCs w:val="22"/>
        </w:rPr>
        <w:t>trash</w:t>
      </w:r>
      <w:r w:rsidRPr="00A64B58">
        <w:rPr>
          <w:rFonts w:ascii="Calibri" w:eastAsia="Calibri" w:hAnsi="Calibri"/>
          <w:spacing w:val="-2"/>
          <w:szCs w:val="22"/>
        </w:rPr>
        <w:t xml:space="preserve"> </w:t>
      </w:r>
      <w:r w:rsidRPr="00A64B58">
        <w:rPr>
          <w:rFonts w:ascii="Calibri" w:eastAsia="Calibri" w:hAnsi="Calibri"/>
          <w:szCs w:val="22"/>
        </w:rPr>
        <w:t>and</w:t>
      </w:r>
      <w:r w:rsidRPr="00A64B58">
        <w:rPr>
          <w:rFonts w:ascii="Calibri" w:eastAsia="Calibri" w:hAnsi="Calibri"/>
          <w:spacing w:val="-4"/>
          <w:szCs w:val="22"/>
        </w:rPr>
        <w:t xml:space="preserve"> </w:t>
      </w:r>
      <w:r w:rsidRPr="00A64B58">
        <w:rPr>
          <w:rFonts w:ascii="Calibri" w:eastAsia="Calibri" w:hAnsi="Calibri"/>
          <w:szCs w:val="22"/>
        </w:rPr>
        <w:t>other</w:t>
      </w:r>
      <w:r w:rsidRPr="00A64B58">
        <w:rPr>
          <w:rFonts w:ascii="Calibri" w:eastAsia="Calibri" w:hAnsi="Calibri"/>
          <w:spacing w:val="-3"/>
          <w:szCs w:val="22"/>
        </w:rPr>
        <w:t xml:space="preserve"> </w:t>
      </w:r>
      <w:r w:rsidRPr="00A64B58">
        <w:rPr>
          <w:rFonts w:ascii="Calibri" w:eastAsia="Calibri" w:hAnsi="Calibri"/>
          <w:spacing w:val="-1"/>
          <w:szCs w:val="22"/>
        </w:rPr>
        <w:t>debris</w:t>
      </w:r>
      <w:r w:rsidRPr="00A64B58">
        <w:rPr>
          <w:rFonts w:ascii="Calibri" w:eastAsia="Calibri" w:hAnsi="Calibri"/>
          <w:szCs w:val="22"/>
        </w:rPr>
        <w:t xml:space="preserve"> </w:t>
      </w:r>
      <w:r w:rsidRPr="00A64B58">
        <w:rPr>
          <w:rFonts w:ascii="Calibri" w:eastAsia="Calibri" w:hAnsi="Calibri"/>
          <w:spacing w:val="-1"/>
          <w:szCs w:val="22"/>
        </w:rPr>
        <w:t>from</w:t>
      </w:r>
      <w:r w:rsidRPr="00A64B58">
        <w:rPr>
          <w:rFonts w:ascii="Calibri" w:eastAsia="Calibri" w:hAnsi="Calibri"/>
          <w:spacing w:val="-2"/>
          <w:szCs w:val="22"/>
        </w:rPr>
        <w:t xml:space="preserve"> </w:t>
      </w:r>
      <w:r w:rsidRPr="00A64B58">
        <w:rPr>
          <w:rFonts w:ascii="Calibri" w:eastAsia="Calibri" w:hAnsi="Calibri"/>
          <w:spacing w:val="-1"/>
          <w:szCs w:val="22"/>
        </w:rPr>
        <w:t>the</w:t>
      </w:r>
      <w:r w:rsidRPr="00A64B58">
        <w:rPr>
          <w:rFonts w:ascii="Calibri" w:eastAsia="Calibri" w:hAnsi="Calibri"/>
          <w:szCs w:val="22"/>
        </w:rPr>
        <w:t xml:space="preserve"> </w:t>
      </w:r>
      <w:r w:rsidRPr="00A64B58">
        <w:rPr>
          <w:rFonts w:ascii="Calibri" w:eastAsia="Calibri" w:hAnsi="Calibri"/>
          <w:spacing w:val="-1"/>
          <w:szCs w:val="22"/>
        </w:rPr>
        <w:t>riser</w:t>
      </w:r>
      <w:r w:rsidRPr="00A64B58">
        <w:rPr>
          <w:rFonts w:ascii="Calibri" w:eastAsia="Calibri" w:hAnsi="Calibri"/>
          <w:szCs w:val="22"/>
        </w:rPr>
        <w:t xml:space="preserve"> </w:t>
      </w:r>
      <w:r w:rsidRPr="00A64B58">
        <w:rPr>
          <w:rFonts w:ascii="Calibri" w:eastAsia="Calibri" w:hAnsi="Calibri"/>
          <w:spacing w:val="-1"/>
          <w:szCs w:val="22"/>
        </w:rPr>
        <w:t>and pool</w:t>
      </w:r>
      <w:r w:rsidRPr="00A64B58">
        <w:rPr>
          <w:rFonts w:ascii="Calibri" w:eastAsia="Calibri" w:hAnsi="Calibri"/>
          <w:spacing w:val="-3"/>
          <w:szCs w:val="22"/>
        </w:rPr>
        <w:t xml:space="preserve"> </w:t>
      </w:r>
      <w:r w:rsidRPr="00A64B58">
        <w:rPr>
          <w:rFonts w:ascii="Calibri" w:eastAsia="Calibri" w:hAnsi="Calibri"/>
          <w:szCs w:val="22"/>
        </w:rPr>
        <w:t>area.</w:t>
      </w:r>
    </w:p>
    <w:p w14:paraId="5EE16B81" w14:textId="77777777" w:rsidR="009F1475" w:rsidRPr="009F1475" w:rsidRDefault="009F1475" w:rsidP="009F1475">
      <w:pPr>
        <w:widowControl w:val="0"/>
        <w:tabs>
          <w:tab w:val="left" w:pos="861"/>
        </w:tabs>
        <w:spacing w:before="37"/>
        <w:ind w:left="860"/>
        <w:outlineLvl w:val="8"/>
        <w:rPr>
          <w:rFonts w:ascii="Calibri" w:eastAsia="Calibri" w:hAnsi="Calibri" w:cs="Calibri"/>
          <w:szCs w:val="22"/>
        </w:rPr>
      </w:pPr>
    </w:p>
    <w:p w14:paraId="08E60DB5" w14:textId="77777777" w:rsidR="00A64B58" w:rsidRPr="00A64B58" w:rsidRDefault="00A64B58" w:rsidP="00A64B58">
      <w:pPr>
        <w:widowControl w:val="0"/>
        <w:numPr>
          <w:ilvl w:val="1"/>
          <w:numId w:val="11"/>
        </w:numPr>
        <w:tabs>
          <w:tab w:val="left" w:pos="861"/>
        </w:tabs>
        <w:spacing w:before="37"/>
        <w:outlineLvl w:val="8"/>
        <w:rPr>
          <w:rFonts w:ascii="Calibri" w:eastAsia="Calibri" w:hAnsi="Calibri" w:cs="Calibri"/>
          <w:szCs w:val="22"/>
        </w:rPr>
      </w:pPr>
      <w:r w:rsidRPr="00A64B58">
        <w:rPr>
          <w:rFonts w:ascii="Calibri" w:eastAsia="Calibri" w:hAnsi="Calibri"/>
          <w:b/>
          <w:bCs/>
          <w:spacing w:val="-1"/>
          <w:szCs w:val="22"/>
        </w:rPr>
        <w:t>Baffles</w:t>
      </w:r>
      <w:r w:rsidRPr="00A64B58">
        <w:rPr>
          <w:rFonts w:ascii="Calibri" w:eastAsia="Calibri" w:hAnsi="Calibri"/>
          <w:bCs/>
          <w:spacing w:val="-1"/>
          <w:szCs w:val="22"/>
        </w:rPr>
        <w:t>:</w:t>
      </w:r>
    </w:p>
    <w:p w14:paraId="7CA8840F" w14:textId="77777777" w:rsidR="00A64B58" w:rsidRPr="00A64B58" w:rsidRDefault="00A64B58" w:rsidP="00A64B58">
      <w:pPr>
        <w:widowControl w:val="0"/>
        <w:numPr>
          <w:ilvl w:val="2"/>
          <w:numId w:val="11"/>
        </w:numPr>
        <w:tabs>
          <w:tab w:val="left" w:pos="1221"/>
        </w:tabs>
        <w:rPr>
          <w:rFonts w:ascii="Calibri" w:eastAsia="Calibri" w:hAnsi="Calibri"/>
          <w:szCs w:val="22"/>
        </w:rPr>
      </w:pPr>
      <w:r w:rsidRPr="00A64B58">
        <w:rPr>
          <w:rFonts w:ascii="Calibri" w:eastAsia="Calibri" w:hAnsi="Calibri"/>
          <w:spacing w:val="-1"/>
          <w:szCs w:val="22"/>
        </w:rPr>
        <w:t>Ensure</w:t>
      </w:r>
      <w:r w:rsidRPr="00A64B58">
        <w:rPr>
          <w:rFonts w:ascii="Calibri" w:eastAsia="Calibri" w:hAnsi="Calibri"/>
          <w:szCs w:val="22"/>
        </w:rPr>
        <w:t xml:space="preserve"> </w:t>
      </w:r>
      <w:r w:rsidRPr="00A64B58">
        <w:rPr>
          <w:rFonts w:ascii="Calibri" w:eastAsia="Calibri" w:hAnsi="Calibri"/>
          <w:spacing w:val="-1"/>
          <w:szCs w:val="22"/>
        </w:rPr>
        <w:t>access</w:t>
      </w:r>
      <w:r w:rsidRPr="00A64B58">
        <w:rPr>
          <w:rFonts w:ascii="Calibri" w:eastAsia="Calibri" w:hAnsi="Calibri"/>
          <w:spacing w:val="-2"/>
          <w:szCs w:val="22"/>
        </w:rPr>
        <w:t xml:space="preserve"> </w:t>
      </w:r>
      <w:r w:rsidRPr="00A64B58">
        <w:rPr>
          <w:rFonts w:ascii="Calibri" w:eastAsia="Calibri" w:hAnsi="Calibri"/>
          <w:szCs w:val="22"/>
        </w:rPr>
        <w:t>to</w:t>
      </w:r>
      <w:r w:rsidRPr="00A64B58">
        <w:rPr>
          <w:rFonts w:ascii="Calibri" w:eastAsia="Calibri" w:hAnsi="Calibri"/>
          <w:spacing w:val="-1"/>
          <w:szCs w:val="22"/>
        </w:rPr>
        <w:t xml:space="preserve"> </w:t>
      </w:r>
      <w:r w:rsidRPr="00A64B58">
        <w:rPr>
          <w:rFonts w:ascii="Calibri" w:eastAsia="Calibri" w:hAnsi="Calibri"/>
          <w:szCs w:val="22"/>
        </w:rPr>
        <w:t xml:space="preserve">the </w:t>
      </w:r>
      <w:r w:rsidRPr="00A64B58">
        <w:rPr>
          <w:rFonts w:ascii="Calibri" w:eastAsia="Calibri" w:hAnsi="Calibri"/>
          <w:spacing w:val="-2"/>
          <w:szCs w:val="22"/>
        </w:rPr>
        <w:t>baffles</w:t>
      </w:r>
      <w:r w:rsidRPr="00A64B58">
        <w:rPr>
          <w:rFonts w:ascii="Calibri" w:eastAsia="Calibri" w:hAnsi="Calibri"/>
          <w:szCs w:val="22"/>
        </w:rPr>
        <w:t xml:space="preserve"> is</w:t>
      </w:r>
      <w:r w:rsidRPr="00A64B58">
        <w:rPr>
          <w:rFonts w:ascii="Calibri" w:eastAsia="Calibri" w:hAnsi="Calibri"/>
          <w:spacing w:val="-2"/>
          <w:szCs w:val="22"/>
        </w:rPr>
        <w:t xml:space="preserve"> </w:t>
      </w:r>
      <w:r w:rsidRPr="00A64B58">
        <w:rPr>
          <w:rFonts w:ascii="Calibri" w:eastAsia="Calibri" w:hAnsi="Calibri"/>
          <w:spacing w:val="-1"/>
          <w:szCs w:val="22"/>
        </w:rPr>
        <w:t>maintained.</w:t>
      </w:r>
    </w:p>
    <w:p w14:paraId="67DF3333" w14:textId="77777777" w:rsidR="00A64B58" w:rsidRPr="00A64B58" w:rsidRDefault="00A64B58" w:rsidP="00A64B58">
      <w:pPr>
        <w:widowControl w:val="0"/>
        <w:numPr>
          <w:ilvl w:val="2"/>
          <w:numId w:val="11"/>
        </w:numPr>
        <w:tabs>
          <w:tab w:val="left" w:pos="1221"/>
        </w:tabs>
        <w:ind w:right="764"/>
        <w:rPr>
          <w:rFonts w:ascii="Calibri" w:eastAsia="Calibri" w:hAnsi="Calibri"/>
          <w:szCs w:val="22"/>
        </w:rPr>
      </w:pPr>
      <w:r w:rsidRPr="00A64B58">
        <w:rPr>
          <w:rFonts w:ascii="Calibri" w:eastAsia="Calibri" w:hAnsi="Calibri"/>
          <w:spacing w:val="-1"/>
          <w:szCs w:val="22"/>
        </w:rPr>
        <w:t>Inspect</w:t>
      </w:r>
      <w:r w:rsidRPr="00A64B58">
        <w:rPr>
          <w:rFonts w:ascii="Calibri" w:eastAsia="Calibri" w:hAnsi="Calibri"/>
          <w:spacing w:val="1"/>
          <w:szCs w:val="22"/>
        </w:rPr>
        <w:t xml:space="preserve"> </w:t>
      </w:r>
      <w:r w:rsidRPr="00A64B58">
        <w:rPr>
          <w:rFonts w:ascii="Calibri" w:eastAsia="Calibri" w:hAnsi="Calibri"/>
          <w:spacing w:val="-1"/>
          <w:szCs w:val="22"/>
        </w:rPr>
        <w:t>baffles</w:t>
      </w:r>
      <w:r w:rsidRPr="00A64B58">
        <w:rPr>
          <w:rFonts w:ascii="Calibri" w:eastAsia="Calibri" w:hAnsi="Calibri"/>
          <w:spacing w:val="-2"/>
          <w:szCs w:val="22"/>
        </w:rPr>
        <w:t xml:space="preserve"> </w:t>
      </w:r>
      <w:r w:rsidRPr="00A64B58">
        <w:rPr>
          <w:rFonts w:ascii="Calibri" w:eastAsia="Calibri" w:hAnsi="Calibri"/>
          <w:szCs w:val="22"/>
        </w:rPr>
        <w:t xml:space="preserve">at </w:t>
      </w:r>
      <w:r w:rsidRPr="00A64B58">
        <w:rPr>
          <w:rFonts w:ascii="Calibri" w:eastAsia="Calibri" w:hAnsi="Calibri"/>
          <w:spacing w:val="-1"/>
          <w:szCs w:val="22"/>
        </w:rPr>
        <w:t>least</w:t>
      </w:r>
      <w:r w:rsidRPr="00A64B58">
        <w:rPr>
          <w:rFonts w:ascii="Calibri" w:eastAsia="Calibri" w:hAnsi="Calibri"/>
          <w:spacing w:val="-2"/>
          <w:szCs w:val="22"/>
        </w:rPr>
        <w:t xml:space="preserve"> </w:t>
      </w:r>
      <w:r w:rsidRPr="00A64B58">
        <w:rPr>
          <w:rFonts w:ascii="Calibri" w:eastAsia="Calibri" w:hAnsi="Calibri"/>
          <w:spacing w:val="-1"/>
          <w:szCs w:val="22"/>
        </w:rPr>
        <w:t>once</w:t>
      </w:r>
      <w:r w:rsidRPr="00A64B58">
        <w:rPr>
          <w:rFonts w:ascii="Calibri" w:eastAsia="Calibri" w:hAnsi="Calibri"/>
          <w:szCs w:val="22"/>
        </w:rPr>
        <w:t xml:space="preserve"> a </w:t>
      </w:r>
      <w:r w:rsidRPr="00A64B58">
        <w:rPr>
          <w:rFonts w:ascii="Calibri" w:eastAsia="Calibri" w:hAnsi="Calibri"/>
          <w:spacing w:val="-1"/>
          <w:szCs w:val="22"/>
        </w:rPr>
        <w:t>week</w:t>
      </w:r>
      <w:r w:rsidRPr="00A64B58">
        <w:rPr>
          <w:rFonts w:ascii="Calibri" w:eastAsia="Calibri" w:hAnsi="Calibri"/>
          <w:szCs w:val="22"/>
        </w:rPr>
        <w:t xml:space="preserve"> </w:t>
      </w:r>
      <w:r w:rsidRPr="00A64B58">
        <w:rPr>
          <w:rFonts w:ascii="Calibri" w:eastAsia="Calibri" w:hAnsi="Calibri"/>
          <w:spacing w:val="-1"/>
          <w:szCs w:val="22"/>
        </w:rPr>
        <w:t>and after</w:t>
      </w:r>
      <w:r w:rsidRPr="00A64B58">
        <w:rPr>
          <w:rFonts w:ascii="Calibri" w:eastAsia="Calibri" w:hAnsi="Calibri"/>
          <w:szCs w:val="22"/>
        </w:rPr>
        <w:t xml:space="preserve"> </w:t>
      </w:r>
      <w:r w:rsidRPr="00A64B58">
        <w:rPr>
          <w:rFonts w:ascii="Calibri" w:eastAsia="Calibri" w:hAnsi="Calibri"/>
          <w:spacing w:val="-1"/>
          <w:szCs w:val="22"/>
        </w:rPr>
        <w:t>each</w:t>
      </w:r>
      <w:r w:rsidRPr="00A64B58">
        <w:rPr>
          <w:rFonts w:ascii="Calibri" w:eastAsia="Calibri" w:hAnsi="Calibri"/>
          <w:szCs w:val="22"/>
        </w:rPr>
        <w:t xml:space="preserve"> </w:t>
      </w:r>
      <w:r w:rsidRPr="00A64B58">
        <w:rPr>
          <w:rFonts w:ascii="Calibri" w:eastAsia="Calibri" w:hAnsi="Calibri"/>
          <w:spacing w:val="-1"/>
          <w:szCs w:val="22"/>
        </w:rPr>
        <w:t xml:space="preserve">rainfall. </w:t>
      </w:r>
      <w:r w:rsidRPr="00A64B58">
        <w:rPr>
          <w:rFonts w:ascii="Calibri" w:eastAsia="Calibri" w:hAnsi="Calibri"/>
          <w:szCs w:val="22"/>
        </w:rPr>
        <w:t>Make</w:t>
      </w:r>
      <w:r w:rsidRPr="00A64B58">
        <w:rPr>
          <w:rFonts w:ascii="Calibri" w:eastAsia="Calibri" w:hAnsi="Calibri"/>
          <w:spacing w:val="-2"/>
          <w:szCs w:val="22"/>
        </w:rPr>
        <w:t xml:space="preserve"> </w:t>
      </w:r>
      <w:r w:rsidRPr="00A64B58">
        <w:rPr>
          <w:rFonts w:ascii="Calibri" w:eastAsia="Calibri" w:hAnsi="Calibri"/>
          <w:szCs w:val="22"/>
        </w:rPr>
        <w:t xml:space="preserve">any </w:t>
      </w:r>
      <w:r w:rsidRPr="00A64B58">
        <w:rPr>
          <w:rFonts w:ascii="Calibri" w:eastAsia="Calibri" w:hAnsi="Calibri"/>
          <w:spacing w:val="-1"/>
          <w:szCs w:val="22"/>
        </w:rPr>
        <w:t>required</w:t>
      </w:r>
      <w:r w:rsidRPr="00A64B58">
        <w:rPr>
          <w:rFonts w:ascii="Calibri" w:eastAsia="Calibri" w:hAnsi="Calibri"/>
          <w:szCs w:val="22"/>
        </w:rPr>
        <w:t xml:space="preserve"> </w:t>
      </w:r>
      <w:r w:rsidRPr="00A64B58">
        <w:rPr>
          <w:rFonts w:ascii="Calibri" w:eastAsia="Calibri" w:hAnsi="Calibri"/>
          <w:spacing w:val="-1"/>
          <w:szCs w:val="22"/>
        </w:rPr>
        <w:t>repairs</w:t>
      </w:r>
      <w:r w:rsidRPr="00A64B58">
        <w:rPr>
          <w:rFonts w:ascii="Calibri" w:eastAsia="Calibri" w:hAnsi="Calibri"/>
          <w:spacing w:val="49"/>
          <w:szCs w:val="22"/>
        </w:rPr>
        <w:t xml:space="preserve"> </w:t>
      </w:r>
      <w:r w:rsidRPr="00A64B58">
        <w:rPr>
          <w:rFonts w:ascii="Calibri" w:eastAsia="Calibri" w:hAnsi="Calibri"/>
          <w:spacing w:val="-1"/>
          <w:szCs w:val="22"/>
        </w:rPr>
        <w:t>immediately.</w:t>
      </w:r>
    </w:p>
    <w:p w14:paraId="78BC2030" w14:textId="77777777" w:rsidR="00A64B58" w:rsidRPr="00A64B58" w:rsidRDefault="00A64B58" w:rsidP="00A64B58">
      <w:pPr>
        <w:widowControl w:val="0"/>
        <w:numPr>
          <w:ilvl w:val="2"/>
          <w:numId w:val="11"/>
        </w:numPr>
        <w:tabs>
          <w:tab w:val="left" w:pos="1221"/>
        </w:tabs>
        <w:spacing w:line="267" w:lineRule="exact"/>
        <w:rPr>
          <w:rFonts w:ascii="Calibri" w:eastAsia="Calibri" w:hAnsi="Calibri"/>
          <w:szCs w:val="22"/>
        </w:rPr>
      </w:pPr>
      <w:r w:rsidRPr="00A64B58">
        <w:rPr>
          <w:rFonts w:ascii="Calibri" w:eastAsia="Calibri" w:hAnsi="Calibri"/>
          <w:szCs w:val="22"/>
        </w:rPr>
        <w:t xml:space="preserve">If a </w:t>
      </w:r>
      <w:r w:rsidRPr="00A64B58">
        <w:rPr>
          <w:rFonts w:ascii="Calibri" w:eastAsia="Calibri" w:hAnsi="Calibri"/>
          <w:spacing w:val="-1"/>
          <w:szCs w:val="22"/>
        </w:rPr>
        <w:t>baffle</w:t>
      </w:r>
      <w:r w:rsidRPr="00A64B58">
        <w:rPr>
          <w:rFonts w:ascii="Calibri" w:eastAsia="Calibri" w:hAnsi="Calibri"/>
          <w:spacing w:val="1"/>
          <w:szCs w:val="22"/>
        </w:rPr>
        <w:t xml:space="preserve"> </w:t>
      </w:r>
      <w:r w:rsidRPr="00A64B58">
        <w:rPr>
          <w:rFonts w:ascii="Calibri" w:eastAsia="Calibri" w:hAnsi="Calibri"/>
          <w:spacing w:val="-1"/>
          <w:szCs w:val="22"/>
        </w:rPr>
        <w:t>collapses,</w:t>
      </w:r>
      <w:r w:rsidRPr="00A64B58">
        <w:rPr>
          <w:rFonts w:ascii="Calibri" w:eastAsia="Calibri" w:hAnsi="Calibri"/>
          <w:szCs w:val="22"/>
        </w:rPr>
        <w:t xml:space="preserve"> </w:t>
      </w:r>
      <w:r w:rsidRPr="00A64B58">
        <w:rPr>
          <w:rFonts w:ascii="Calibri" w:eastAsia="Calibri" w:hAnsi="Calibri"/>
          <w:spacing w:val="-1"/>
          <w:szCs w:val="22"/>
        </w:rPr>
        <w:t>tears,</w:t>
      </w:r>
      <w:r w:rsidRPr="00A64B58">
        <w:rPr>
          <w:rFonts w:ascii="Calibri" w:eastAsia="Calibri" w:hAnsi="Calibri"/>
          <w:spacing w:val="-2"/>
          <w:szCs w:val="22"/>
        </w:rPr>
        <w:t xml:space="preserve"> </w:t>
      </w:r>
      <w:r w:rsidRPr="00A64B58">
        <w:rPr>
          <w:rFonts w:ascii="Calibri" w:eastAsia="Calibri" w:hAnsi="Calibri"/>
          <w:spacing w:val="-1"/>
          <w:szCs w:val="22"/>
        </w:rPr>
        <w:t>decomposes,</w:t>
      </w:r>
      <w:r w:rsidRPr="00A64B58">
        <w:rPr>
          <w:rFonts w:ascii="Calibri" w:eastAsia="Calibri" w:hAnsi="Calibri"/>
          <w:spacing w:val="-2"/>
          <w:szCs w:val="22"/>
        </w:rPr>
        <w:t xml:space="preserve"> </w:t>
      </w:r>
      <w:r w:rsidRPr="00A64B58">
        <w:rPr>
          <w:rFonts w:ascii="Calibri" w:eastAsia="Calibri" w:hAnsi="Calibri"/>
          <w:szCs w:val="22"/>
        </w:rPr>
        <w:t xml:space="preserve">or </w:t>
      </w:r>
      <w:r w:rsidRPr="00A64B58">
        <w:rPr>
          <w:rFonts w:ascii="Calibri" w:eastAsia="Calibri" w:hAnsi="Calibri"/>
          <w:spacing w:val="-1"/>
          <w:szCs w:val="22"/>
        </w:rPr>
        <w:t>becomes</w:t>
      </w:r>
      <w:r w:rsidRPr="00A64B58">
        <w:rPr>
          <w:rFonts w:ascii="Calibri" w:eastAsia="Calibri" w:hAnsi="Calibri"/>
          <w:szCs w:val="22"/>
        </w:rPr>
        <w:t xml:space="preserve"> </w:t>
      </w:r>
      <w:r w:rsidRPr="00A64B58">
        <w:rPr>
          <w:rFonts w:ascii="Calibri" w:eastAsia="Calibri" w:hAnsi="Calibri"/>
          <w:spacing w:val="-1"/>
          <w:szCs w:val="22"/>
        </w:rPr>
        <w:t>ineffective,</w:t>
      </w:r>
      <w:r w:rsidRPr="00A64B58">
        <w:rPr>
          <w:rFonts w:ascii="Calibri" w:eastAsia="Calibri" w:hAnsi="Calibri"/>
          <w:spacing w:val="-2"/>
          <w:szCs w:val="22"/>
        </w:rPr>
        <w:t xml:space="preserve"> </w:t>
      </w:r>
      <w:r w:rsidRPr="00A64B58">
        <w:rPr>
          <w:rFonts w:ascii="Calibri" w:eastAsia="Calibri" w:hAnsi="Calibri"/>
          <w:spacing w:val="-1"/>
          <w:szCs w:val="22"/>
        </w:rPr>
        <w:t>replace</w:t>
      </w:r>
      <w:r w:rsidRPr="00A64B58">
        <w:rPr>
          <w:rFonts w:ascii="Calibri" w:eastAsia="Calibri" w:hAnsi="Calibri"/>
          <w:spacing w:val="-3"/>
          <w:szCs w:val="22"/>
        </w:rPr>
        <w:t xml:space="preserve"> </w:t>
      </w:r>
      <w:r w:rsidRPr="00A64B58">
        <w:rPr>
          <w:rFonts w:ascii="Calibri" w:eastAsia="Calibri" w:hAnsi="Calibri"/>
          <w:szCs w:val="22"/>
        </w:rPr>
        <w:t xml:space="preserve">it </w:t>
      </w:r>
      <w:r w:rsidRPr="00A64B58">
        <w:rPr>
          <w:rFonts w:ascii="Calibri" w:eastAsia="Calibri" w:hAnsi="Calibri"/>
          <w:spacing w:val="-1"/>
          <w:szCs w:val="22"/>
        </w:rPr>
        <w:t>promptly.</w:t>
      </w:r>
    </w:p>
    <w:p w14:paraId="642BCA85" w14:textId="443DCE0A" w:rsidR="00A64B58" w:rsidRPr="00A64B58" w:rsidRDefault="00A64B58" w:rsidP="00A64B58">
      <w:pPr>
        <w:widowControl w:val="0"/>
        <w:numPr>
          <w:ilvl w:val="2"/>
          <w:numId w:val="11"/>
        </w:numPr>
        <w:tabs>
          <w:tab w:val="left" w:pos="1221"/>
        </w:tabs>
        <w:ind w:right="162"/>
        <w:rPr>
          <w:rFonts w:ascii="Calibri" w:eastAsia="Calibri" w:hAnsi="Calibri"/>
          <w:szCs w:val="22"/>
        </w:rPr>
      </w:pPr>
      <w:r w:rsidRPr="00A64B58">
        <w:rPr>
          <w:rFonts w:ascii="Calibri" w:eastAsia="Calibri" w:hAnsi="Calibri"/>
          <w:spacing w:val="-1"/>
          <w:szCs w:val="22"/>
        </w:rPr>
        <w:t>Remove</w:t>
      </w:r>
      <w:r w:rsidRPr="00A64B58">
        <w:rPr>
          <w:rFonts w:ascii="Calibri" w:eastAsia="Calibri" w:hAnsi="Calibri"/>
          <w:szCs w:val="22"/>
        </w:rPr>
        <w:t xml:space="preserve"> </w:t>
      </w:r>
      <w:r w:rsidRPr="00A64B58">
        <w:rPr>
          <w:rFonts w:ascii="Calibri" w:eastAsia="Calibri" w:hAnsi="Calibri"/>
          <w:spacing w:val="-1"/>
          <w:szCs w:val="22"/>
        </w:rPr>
        <w:t>sediment deposits</w:t>
      </w:r>
      <w:r w:rsidRPr="00A64B58">
        <w:rPr>
          <w:rFonts w:ascii="Calibri" w:eastAsia="Calibri" w:hAnsi="Calibri"/>
          <w:spacing w:val="-2"/>
          <w:szCs w:val="22"/>
        </w:rPr>
        <w:t xml:space="preserve"> </w:t>
      </w:r>
      <w:r w:rsidRPr="00A64B58">
        <w:rPr>
          <w:rFonts w:ascii="Calibri" w:eastAsia="Calibri" w:hAnsi="Calibri"/>
          <w:spacing w:val="-1"/>
          <w:szCs w:val="22"/>
        </w:rPr>
        <w:t>when</w:t>
      </w:r>
      <w:r w:rsidRPr="00A64B58">
        <w:rPr>
          <w:rFonts w:ascii="Calibri" w:eastAsia="Calibri" w:hAnsi="Calibri"/>
          <w:szCs w:val="22"/>
        </w:rPr>
        <w:t xml:space="preserve"> </w:t>
      </w:r>
      <w:r w:rsidRPr="00A64B58">
        <w:rPr>
          <w:rFonts w:ascii="Calibri" w:eastAsia="Calibri" w:hAnsi="Calibri"/>
          <w:spacing w:val="-1"/>
          <w:szCs w:val="22"/>
        </w:rPr>
        <w:t>reaches half</w:t>
      </w:r>
      <w:r w:rsidRPr="00A64B58">
        <w:rPr>
          <w:rFonts w:ascii="Calibri" w:eastAsia="Calibri" w:hAnsi="Calibri"/>
          <w:spacing w:val="-3"/>
          <w:szCs w:val="22"/>
        </w:rPr>
        <w:t xml:space="preserve"> </w:t>
      </w:r>
      <w:r w:rsidRPr="00A64B58">
        <w:rPr>
          <w:rFonts w:ascii="Calibri" w:eastAsia="Calibri" w:hAnsi="Calibri"/>
          <w:spacing w:val="-1"/>
          <w:szCs w:val="22"/>
        </w:rPr>
        <w:t>full,</w:t>
      </w:r>
      <w:r w:rsidRPr="00A64B58">
        <w:rPr>
          <w:rFonts w:ascii="Calibri" w:eastAsia="Calibri" w:hAnsi="Calibri"/>
          <w:szCs w:val="22"/>
        </w:rPr>
        <w:t xml:space="preserve"> </w:t>
      </w:r>
      <w:r w:rsidRPr="00A64B58">
        <w:rPr>
          <w:rFonts w:ascii="Calibri" w:eastAsia="Calibri" w:hAnsi="Calibri"/>
          <w:spacing w:val="-1"/>
          <w:szCs w:val="22"/>
        </w:rPr>
        <w:t>to provide</w:t>
      </w:r>
      <w:r w:rsidRPr="00A64B58">
        <w:rPr>
          <w:rFonts w:ascii="Calibri" w:eastAsia="Calibri" w:hAnsi="Calibri"/>
          <w:spacing w:val="-2"/>
          <w:szCs w:val="22"/>
        </w:rPr>
        <w:t xml:space="preserve"> </w:t>
      </w:r>
      <w:r w:rsidRPr="00A64B58">
        <w:rPr>
          <w:rFonts w:ascii="Calibri" w:eastAsia="Calibri" w:hAnsi="Calibri"/>
          <w:spacing w:val="-1"/>
          <w:szCs w:val="22"/>
        </w:rPr>
        <w:t>adequate</w:t>
      </w:r>
      <w:r w:rsidRPr="00A64B58">
        <w:rPr>
          <w:rFonts w:ascii="Calibri" w:eastAsia="Calibri" w:hAnsi="Calibri"/>
          <w:spacing w:val="-2"/>
          <w:szCs w:val="22"/>
        </w:rPr>
        <w:t xml:space="preserve"> </w:t>
      </w:r>
      <w:r w:rsidRPr="00A64B58">
        <w:rPr>
          <w:rFonts w:ascii="Calibri" w:eastAsia="Calibri" w:hAnsi="Calibri"/>
          <w:spacing w:val="-1"/>
          <w:szCs w:val="22"/>
        </w:rPr>
        <w:t>storage</w:t>
      </w:r>
      <w:r w:rsidRPr="00A64B58">
        <w:rPr>
          <w:rFonts w:ascii="Calibri" w:eastAsia="Calibri" w:hAnsi="Calibri"/>
          <w:spacing w:val="-2"/>
          <w:szCs w:val="22"/>
        </w:rPr>
        <w:t xml:space="preserve"> </w:t>
      </w:r>
      <w:r w:rsidRPr="00A64B58">
        <w:rPr>
          <w:rFonts w:ascii="Calibri" w:eastAsia="Calibri" w:hAnsi="Calibri"/>
          <w:spacing w:val="-1"/>
          <w:szCs w:val="22"/>
        </w:rPr>
        <w:t>volume</w:t>
      </w:r>
      <w:r w:rsidRPr="00A64B58">
        <w:rPr>
          <w:rFonts w:ascii="Calibri" w:eastAsia="Calibri" w:hAnsi="Calibri"/>
          <w:szCs w:val="22"/>
        </w:rPr>
        <w:t xml:space="preserve"> </w:t>
      </w:r>
      <w:r w:rsidRPr="00A64B58">
        <w:rPr>
          <w:rFonts w:ascii="Calibri" w:eastAsia="Calibri" w:hAnsi="Calibri"/>
          <w:spacing w:val="-1"/>
          <w:szCs w:val="22"/>
        </w:rPr>
        <w:t>for</w:t>
      </w:r>
      <w:r w:rsidRPr="00A64B58">
        <w:rPr>
          <w:rFonts w:ascii="Calibri" w:eastAsia="Calibri" w:hAnsi="Calibri"/>
          <w:spacing w:val="67"/>
          <w:szCs w:val="22"/>
        </w:rPr>
        <w:t xml:space="preserve"> </w:t>
      </w:r>
      <w:r w:rsidRPr="00A64B58">
        <w:rPr>
          <w:rFonts w:ascii="Calibri" w:eastAsia="Calibri" w:hAnsi="Calibri"/>
          <w:szCs w:val="22"/>
        </w:rPr>
        <w:t xml:space="preserve">the </w:t>
      </w:r>
      <w:r w:rsidRPr="00A64B58">
        <w:rPr>
          <w:rFonts w:ascii="Calibri" w:eastAsia="Calibri" w:hAnsi="Calibri"/>
          <w:spacing w:val="-1"/>
          <w:szCs w:val="22"/>
        </w:rPr>
        <w:t>next</w:t>
      </w:r>
      <w:r w:rsidRPr="00A64B58">
        <w:rPr>
          <w:rFonts w:ascii="Calibri" w:eastAsia="Calibri" w:hAnsi="Calibri"/>
          <w:szCs w:val="22"/>
        </w:rPr>
        <w:t xml:space="preserve"> </w:t>
      </w:r>
      <w:r w:rsidRPr="00A64B58">
        <w:rPr>
          <w:rFonts w:ascii="Calibri" w:eastAsia="Calibri" w:hAnsi="Calibri"/>
          <w:spacing w:val="-1"/>
          <w:szCs w:val="22"/>
        </w:rPr>
        <w:t xml:space="preserve">rain </w:t>
      </w:r>
      <w:r w:rsidRPr="00A64B58">
        <w:rPr>
          <w:rFonts w:ascii="Calibri" w:eastAsia="Calibri" w:hAnsi="Calibri"/>
          <w:szCs w:val="22"/>
        </w:rPr>
        <w:t>and</w:t>
      </w:r>
      <w:r w:rsidRPr="00A64B58">
        <w:rPr>
          <w:rFonts w:ascii="Calibri" w:eastAsia="Calibri" w:hAnsi="Calibri"/>
          <w:spacing w:val="-2"/>
          <w:szCs w:val="22"/>
        </w:rPr>
        <w:t xml:space="preserve"> </w:t>
      </w:r>
      <w:r w:rsidRPr="00A64B58">
        <w:rPr>
          <w:rFonts w:ascii="Calibri" w:eastAsia="Calibri" w:hAnsi="Calibri"/>
          <w:spacing w:val="-1"/>
          <w:szCs w:val="22"/>
        </w:rPr>
        <w:t>to</w:t>
      </w:r>
      <w:r w:rsidRPr="00A64B58">
        <w:rPr>
          <w:rFonts w:ascii="Calibri" w:eastAsia="Calibri" w:hAnsi="Calibri"/>
          <w:spacing w:val="1"/>
          <w:szCs w:val="22"/>
        </w:rPr>
        <w:t xml:space="preserve"> </w:t>
      </w:r>
      <w:r w:rsidRPr="00A64B58">
        <w:rPr>
          <w:rFonts w:ascii="Calibri" w:eastAsia="Calibri" w:hAnsi="Calibri"/>
          <w:spacing w:val="-1"/>
          <w:szCs w:val="22"/>
        </w:rPr>
        <w:t>reduce</w:t>
      </w:r>
      <w:r w:rsidRPr="00A64B58">
        <w:rPr>
          <w:rFonts w:ascii="Calibri" w:eastAsia="Calibri" w:hAnsi="Calibri"/>
          <w:spacing w:val="-2"/>
          <w:szCs w:val="22"/>
        </w:rPr>
        <w:t xml:space="preserve"> </w:t>
      </w:r>
      <w:r w:rsidRPr="00A64B58">
        <w:rPr>
          <w:rFonts w:ascii="Calibri" w:eastAsia="Calibri" w:hAnsi="Calibri"/>
          <w:spacing w:val="-1"/>
          <w:szCs w:val="22"/>
        </w:rPr>
        <w:t>pressure</w:t>
      </w:r>
      <w:r w:rsidRPr="00A64B58">
        <w:rPr>
          <w:rFonts w:ascii="Calibri" w:eastAsia="Calibri" w:hAnsi="Calibri"/>
          <w:spacing w:val="-2"/>
          <w:szCs w:val="22"/>
        </w:rPr>
        <w:t xml:space="preserve"> </w:t>
      </w:r>
      <w:r w:rsidRPr="00A64B58">
        <w:rPr>
          <w:rFonts w:ascii="Calibri" w:eastAsia="Calibri" w:hAnsi="Calibri"/>
          <w:szCs w:val="22"/>
        </w:rPr>
        <w:t>on</w:t>
      </w:r>
      <w:r w:rsidRPr="00A64B58">
        <w:rPr>
          <w:rFonts w:ascii="Calibri" w:eastAsia="Calibri" w:hAnsi="Calibri"/>
          <w:spacing w:val="-1"/>
          <w:szCs w:val="22"/>
        </w:rPr>
        <w:t xml:space="preserve"> </w:t>
      </w:r>
      <w:r w:rsidRPr="00A64B58">
        <w:rPr>
          <w:rFonts w:ascii="Calibri" w:eastAsia="Calibri" w:hAnsi="Calibri"/>
          <w:spacing w:val="-2"/>
          <w:szCs w:val="22"/>
        </w:rPr>
        <w:t>the</w:t>
      </w:r>
      <w:r w:rsidRPr="00A64B58">
        <w:rPr>
          <w:rFonts w:ascii="Calibri" w:eastAsia="Calibri" w:hAnsi="Calibri"/>
          <w:szCs w:val="22"/>
        </w:rPr>
        <w:t xml:space="preserve"> </w:t>
      </w:r>
      <w:r w:rsidRPr="00A64B58">
        <w:rPr>
          <w:rFonts w:ascii="Calibri" w:eastAsia="Calibri" w:hAnsi="Calibri"/>
          <w:spacing w:val="-1"/>
          <w:szCs w:val="22"/>
        </w:rPr>
        <w:t>baffles.</w:t>
      </w:r>
      <w:r w:rsidR="00571027">
        <w:rPr>
          <w:rFonts w:ascii="Calibri" w:eastAsia="Calibri" w:hAnsi="Calibri"/>
          <w:szCs w:val="22"/>
        </w:rPr>
        <w:t xml:space="preserve"> </w:t>
      </w:r>
      <w:r w:rsidRPr="00A64B58">
        <w:rPr>
          <w:rFonts w:ascii="Calibri" w:eastAsia="Calibri" w:hAnsi="Calibri"/>
          <w:spacing w:val="-1"/>
          <w:szCs w:val="22"/>
        </w:rPr>
        <w:t>Take</w:t>
      </w:r>
      <w:r w:rsidRPr="00A64B58">
        <w:rPr>
          <w:rFonts w:ascii="Calibri" w:eastAsia="Calibri" w:hAnsi="Calibri"/>
          <w:spacing w:val="1"/>
          <w:szCs w:val="22"/>
        </w:rPr>
        <w:t xml:space="preserve"> </w:t>
      </w:r>
      <w:r w:rsidRPr="00A64B58">
        <w:rPr>
          <w:rFonts w:ascii="Calibri" w:eastAsia="Calibri" w:hAnsi="Calibri"/>
          <w:spacing w:val="-1"/>
          <w:szCs w:val="22"/>
        </w:rPr>
        <w:t>care</w:t>
      </w:r>
      <w:r w:rsidRPr="00A64B58">
        <w:rPr>
          <w:rFonts w:ascii="Calibri" w:eastAsia="Calibri" w:hAnsi="Calibri"/>
          <w:szCs w:val="22"/>
        </w:rPr>
        <w:t xml:space="preserve"> </w:t>
      </w:r>
      <w:r w:rsidRPr="00A64B58">
        <w:rPr>
          <w:rFonts w:ascii="Calibri" w:eastAsia="Calibri" w:hAnsi="Calibri"/>
          <w:spacing w:val="-1"/>
          <w:szCs w:val="22"/>
        </w:rPr>
        <w:t>to</w:t>
      </w:r>
      <w:r w:rsidRPr="00A64B58">
        <w:rPr>
          <w:rFonts w:ascii="Calibri" w:eastAsia="Calibri" w:hAnsi="Calibri"/>
          <w:spacing w:val="1"/>
          <w:szCs w:val="22"/>
        </w:rPr>
        <w:t xml:space="preserve"> </w:t>
      </w:r>
      <w:r w:rsidRPr="00A64B58">
        <w:rPr>
          <w:rFonts w:ascii="Calibri" w:eastAsia="Calibri" w:hAnsi="Calibri"/>
          <w:spacing w:val="-1"/>
          <w:szCs w:val="22"/>
        </w:rPr>
        <w:t>avoid damaging the</w:t>
      </w:r>
      <w:r w:rsidRPr="00A64B58">
        <w:rPr>
          <w:rFonts w:ascii="Calibri" w:eastAsia="Calibri" w:hAnsi="Calibri"/>
          <w:szCs w:val="22"/>
        </w:rPr>
        <w:t xml:space="preserve"> </w:t>
      </w:r>
      <w:r w:rsidRPr="00A64B58">
        <w:rPr>
          <w:rFonts w:ascii="Calibri" w:eastAsia="Calibri" w:hAnsi="Calibri"/>
          <w:spacing w:val="-1"/>
          <w:szCs w:val="22"/>
        </w:rPr>
        <w:t>baffles</w:t>
      </w:r>
      <w:r w:rsidRPr="00A64B58">
        <w:rPr>
          <w:rFonts w:ascii="Calibri" w:eastAsia="Calibri" w:hAnsi="Calibri"/>
          <w:spacing w:val="51"/>
          <w:szCs w:val="22"/>
        </w:rPr>
        <w:t xml:space="preserve"> </w:t>
      </w:r>
      <w:r w:rsidRPr="00A64B58">
        <w:rPr>
          <w:rFonts w:ascii="Calibri" w:eastAsia="Calibri" w:hAnsi="Calibri"/>
          <w:spacing w:val="-1"/>
          <w:szCs w:val="22"/>
        </w:rPr>
        <w:t>during cleanout,</w:t>
      </w:r>
      <w:r w:rsidRPr="00A64B58">
        <w:rPr>
          <w:rFonts w:ascii="Calibri" w:eastAsia="Calibri" w:hAnsi="Calibri"/>
          <w:szCs w:val="22"/>
        </w:rPr>
        <w:t xml:space="preserve"> </w:t>
      </w:r>
      <w:r w:rsidRPr="00A64B58">
        <w:rPr>
          <w:rFonts w:ascii="Calibri" w:eastAsia="Calibri" w:hAnsi="Calibri"/>
          <w:spacing w:val="-1"/>
          <w:szCs w:val="22"/>
        </w:rPr>
        <w:t>and replace</w:t>
      </w:r>
      <w:r w:rsidRPr="00A64B58">
        <w:rPr>
          <w:rFonts w:ascii="Calibri" w:eastAsia="Calibri" w:hAnsi="Calibri"/>
          <w:szCs w:val="22"/>
        </w:rPr>
        <w:t xml:space="preserve"> if </w:t>
      </w:r>
      <w:r w:rsidRPr="00A64B58">
        <w:rPr>
          <w:rFonts w:ascii="Calibri" w:eastAsia="Calibri" w:hAnsi="Calibri"/>
          <w:spacing w:val="-1"/>
          <w:szCs w:val="22"/>
        </w:rPr>
        <w:t>damaged</w:t>
      </w:r>
      <w:r w:rsidRPr="00A64B58">
        <w:rPr>
          <w:rFonts w:ascii="Calibri" w:eastAsia="Calibri" w:hAnsi="Calibri"/>
          <w:spacing w:val="2"/>
          <w:szCs w:val="22"/>
        </w:rPr>
        <w:t xml:space="preserve"> </w:t>
      </w:r>
      <w:r w:rsidRPr="00A64B58">
        <w:rPr>
          <w:rFonts w:ascii="Calibri" w:eastAsia="Calibri" w:hAnsi="Calibri"/>
          <w:spacing w:val="-1"/>
          <w:szCs w:val="22"/>
        </w:rPr>
        <w:t>during cleanout</w:t>
      </w:r>
      <w:r w:rsidRPr="00A64B58">
        <w:rPr>
          <w:rFonts w:ascii="Calibri" w:eastAsia="Calibri" w:hAnsi="Calibri"/>
          <w:szCs w:val="22"/>
        </w:rPr>
        <w:t xml:space="preserve"> </w:t>
      </w:r>
      <w:r w:rsidRPr="00A64B58">
        <w:rPr>
          <w:rFonts w:ascii="Calibri" w:eastAsia="Calibri" w:hAnsi="Calibri"/>
          <w:spacing w:val="-1"/>
          <w:szCs w:val="22"/>
        </w:rPr>
        <w:t>operations.</w:t>
      </w:r>
      <w:r w:rsidRPr="00A64B58">
        <w:rPr>
          <w:rFonts w:ascii="Calibri" w:eastAsia="Calibri" w:hAnsi="Calibri"/>
          <w:spacing w:val="48"/>
          <w:szCs w:val="22"/>
        </w:rPr>
        <w:t xml:space="preserve"> </w:t>
      </w:r>
      <w:r w:rsidRPr="00A64B58">
        <w:rPr>
          <w:rFonts w:ascii="Calibri" w:eastAsia="Calibri" w:hAnsi="Calibri"/>
          <w:spacing w:val="-1"/>
          <w:szCs w:val="22"/>
        </w:rPr>
        <w:t>Sediment depth</w:t>
      </w:r>
      <w:r w:rsidRPr="00A64B58">
        <w:rPr>
          <w:rFonts w:ascii="Calibri" w:eastAsia="Calibri" w:hAnsi="Calibri"/>
          <w:spacing w:val="55"/>
          <w:szCs w:val="22"/>
        </w:rPr>
        <w:t xml:space="preserve"> </w:t>
      </w:r>
      <w:r w:rsidRPr="00A64B58">
        <w:rPr>
          <w:rFonts w:ascii="Calibri" w:eastAsia="Calibri" w:hAnsi="Calibri"/>
          <w:spacing w:val="-1"/>
          <w:szCs w:val="22"/>
        </w:rPr>
        <w:t>should</w:t>
      </w:r>
      <w:r w:rsidRPr="00A64B58">
        <w:rPr>
          <w:rFonts w:ascii="Calibri" w:eastAsia="Calibri" w:hAnsi="Calibri"/>
          <w:spacing w:val="-2"/>
          <w:szCs w:val="22"/>
        </w:rPr>
        <w:t xml:space="preserve"> </w:t>
      </w:r>
      <w:r w:rsidRPr="00A64B58">
        <w:rPr>
          <w:rFonts w:ascii="Calibri" w:eastAsia="Calibri" w:hAnsi="Calibri"/>
          <w:spacing w:val="-1"/>
          <w:szCs w:val="22"/>
        </w:rPr>
        <w:t>never</w:t>
      </w:r>
      <w:r w:rsidRPr="00A64B58">
        <w:rPr>
          <w:rFonts w:ascii="Calibri" w:eastAsia="Calibri" w:hAnsi="Calibri"/>
          <w:szCs w:val="22"/>
        </w:rPr>
        <w:t xml:space="preserve"> </w:t>
      </w:r>
      <w:r w:rsidRPr="00A64B58">
        <w:rPr>
          <w:rFonts w:ascii="Calibri" w:eastAsia="Calibri" w:hAnsi="Calibri"/>
          <w:spacing w:val="-1"/>
          <w:szCs w:val="22"/>
        </w:rPr>
        <w:t>exceed</w:t>
      </w:r>
      <w:r w:rsidRPr="00A64B58">
        <w:rPr>
          <w:rFonts w:ascii="Calibri" w:eastAsia="Calibri" w:hAnsi="Calibri"/>
          <w:szCs w:val="22"/>
        </w:rPr>
        <w:t xml:space="preserve"> </w:t>
      </w:r>
      <w:r w:rsidRPr="00A64B58">
        <w:rPr>
          <w:rFonts w:ascii="Calibri" w:eastAsia="Calibri" w:hAnsi="Calibri"/>
          <w:spacing w:val="-1"/>
          <w:szCs w:val="22"/>
        </w:rPr>
        <w:t>half</w:t>
      </w:r>
      <w:r w:rsidRPr="00A64B58">
        <w:rPr>
          <w:rFonts w:ascii="Calibri" w:eastAsia="Calibri" w:hAnsi="Calibri"/>
          <w:szCs w:val="22"/>
        </w:rPr>
        <w:t xml:space="preserve"> </w:t>
      </w:r>
      <w:r w:rsidRPr="00A64B58">
        <w:rPr>
          <w:rFonts w:ascii="Calibri" w:eastAsia="Calibri" w:hAnsi="Calibri"/>
          <w:spacing w:val="-1"/>
          <w:szCs w:val="22"/>
        </w:rPr>
        <w:t>the</w:t>
      </w:r>
      <w:r w:rsidRPr="00A64B58">
        <w:rPr>
          <w:rFonts w:ascii="Calibri" w:eastAsia="Calibri" w:hAnsi="Calibri"/>
          <w:szCs w:val="22"/>
        </w:rPr>
        <w:t xml:space="preserve"> </w:t>
      </w:r>
      <w:r w:rsidRPr="00A64B58">
        <w:rPr>
          <w:rFonts w:ascii="Calibri" w:eastAsia="Calibri" w:hAnsi="Calibri"/>
          <w:spacing w:val="-1"/>
          <w:szCs w:val="22"/>
        </w:rPr>
        <w:t>designed</w:t>
      </w:r>
      <w:r w:rsidRPr="00A64B58">
        <w:rPr>
          <w:rFonts w:ascii="Calibri" w:eastAsia="Calibri" w:hAnsi="Calibri"/>
          <w:szCs w:val="22"/>
        </w:rPr>
        <w:t xml:space="preserve"> </w:t>
      </w:r>
      <w:r w:rsidRPr="00A64B58">
        <w:rPr>
          <w:rFonts w:ascii="Calibri" w:eastAsia="Calibri" w:hAnsi="Calibri"/>
          <w:spacing w:val="-1"/>
          <w:szCs w:val="22"/>
        </w:rPr>
        <w:t>storage</w:t>
      </w:r>
      <w:r w:rsidRPr="00A64B58">
        <w:rPr>
          <w:rFonts w:ascii="Calibri" w:eastAsia="Calibri" w:hAnsi="Calibri"/>
          <w:spacing w:val="-2"/>
          <w:szCs w:val="22"/>
        </w:rPr>
        <w:t xml:space="preserve"> </w:t>
      </w:r>
      <w:r w:rsidRPr="00A64B58">
        <w:rPr>
          <w:rFonts w:ascii="Calibri" w:eastAsia="Calibri" w:hAnsi="Calibri"/>
          <w:spacing w:val="-1"/>
          <w:szCs w:val="22"/>
        </w:rPr>
        <w:t>depth.</w:t>
      </w:r>
    </w:p>
    <w:p w14:paraId="7F053E88" w14:textId="77777777" w:rsidR="00A64B58" w:rsidRPr="00A64B58" w:rsidRDefault="00A64B58" w:rsidP="00A64B58">
      <w:pPr>
        <w:widowControl w:val="0"/>
        <w:rPr>
          <w:rFonts w:ascii="Calibri" w:eastAsia="Calibri" w:hAnsi="Calibri" w:cs="Calibri"/>
          <w:szCs w:val="22"/>
        </w:rPr>
      </w:pPr>
    </w:p>
    <w:p w14:paraId="073CEF08" w14:textId="77777777" w:rsidR="00A64B58" w:rsidRPr="00A64B58" w:rsidRDefault="00A64B58" w:rsidP="00A64B58">
      <w:pPr>
        <w:widowControl w:val="0"/>
        <w:numPr>
          <w:ilvl w:val="1"/>
          <w:numId w:val="11"/>
        </w:numPr>
        <w:tabs>
          <w:tab w:val="left" w:pos="861"/>
        </w:tabs>
        <w:outlineLvl w:val="8"/>
        <w:rPr>
          <w:rFonts w:ascii="Calibri" w:eastAsia="Calibri" w:hAnsi="Calibri"/>
          <w:szCs w:val="22"/>
        </w:rPr>
      </w:pPr>
      <w:r w:rsidRPr="00A64B58">
        <w:rPr>
          <w:rFonts w:ascii="Calibri" w:eastAsia="Calibri" w:hAnsi="Calibri"/>
          <w:b/>
          <w:bCs/>
          <w:spacing w:val="-1"/>
          <w:szCs w:val="22"/>
        </w:rPr>
        <w:t>Channels</w:t>
      </w:r>
      <w:r w:rsidRPr="00A64B58">
        <w:rPr>
          <w:rFonts w:ascii="Calibri" w:eastAsia="Calibri" w:hAnsi="Calibri"/>
          <w:b/>
          <w:bCs/>
          <w:spacing w:val="1"/>
          <w:szCs w:val="22"/>
        </w:rPr>
        <w:t xml:space="preserve"> </w:t>
      </w:r>
      <w:r w:rsidRPr="00A64B58">
        <w:rPr>
          <w:rFonts w:ascii="Calibri" w:eastAsia="Calibri" w:hAnsi="Calibri"/>
          <w:b/>
          <w:bCs/>
          <w:spacing w:val="-1"/>
          <w:szCs w:val="22"/>
        </w:rPr>
        <w:t>and Drainage</w:t>
      </w:r>
      <w:r w:rsidRPr="00A64B58">
        <w:rPr>
          <w:rFonts w:ascii="Calibri" w:eastAsia="Calibri" w:hAnsi="Calibri"/>
          <w:b/>
          <w:bCs/>
          <w:spacing w:val="-3"/>
          <w:szCs w:val="22"/>
        </w:rPr>
        <w:t xml:space="preserve"> </w:t>
      </w:r>
      <w:r w:rsidRPr="00A64B58">
        <w:rPr>
          <w:rFonts w:ascii="Calibri" w:eastAsia="Calibri" w:hAnsi="Calibri"/>
          <w:b/>
          <w:bCs/>
          <w:spacing w:val="-1"/>
          <w:szCs w:val="22"/>
        </w:rPr>
        <w:t>Pipes:</w:t>
      </w:r>
    </w:p>
    <w:p w14:paraId="47AAB0B1" w14:textId="77777777" w:rsidR="00A64B58" w:rsidRPr="00A64B58" w:rsidRDefault="00A64B58" w:rsidP="00A64B58">
      <w:pPr>
        <w:widowControl w:val="0"/>
        <w:numPr>
          <w:ilvl w:val="2"/>
          <w:numId w:val="11"/>
        </w:numPr>
        <w:tabs>
          <w:tab w:val="left" w:pos="1221"/>
        </w:tabs>
        <w:ind w:right="282"/>
        <w:rPr>
          <w:rFonts w:ascii="Calibri" w:eastAsia="Calibri" w:hAnsi="Calibri"/>
          <w:szCs w:val="22"/>
        </w:rPr>
      </w:pPr>
      <w:r w:rsidRPr="00A64B58">
        <w:rPr>
          <w:rFonts w:ascii="Calibri" w:eastAsia="Calibri" w:hAnsi="Calibri"/>
          <w:spacing w:val="-1"/>
          <w:szCs w:val="22"/>
        </w:rPr>
        <w:t>Inspect</w:t>
      </w:r>
      <w:r w:rsidRPr="00A64B58">
        <w:rPr>
          <w:rFonts w:ascii="Calibri" w:eastAsia="Calibri" w:hAnsi="Calibri"/>
          <w:spacing w:val="1"/>
          <w:szCs w:val="22"/>
        </w:rPr>
        <w:t xml:space="preserve"> </w:t>
      </w:r>
      <w:r w:rsidRPr="00A64B58">
        <w:rPr>
          <w:rFonts w:ascii="Calibri" w:eastAsia="Calibri" w:hAnsi="Calibri"/>
          <w:spacing w:val="-1"/>
          <w:szCs w:val="22"/>
        </w:rPr>
        <w:t>each</w:t>
      </w:r>
      <w:r w:rsidRPr="00A64B58">
        <w:rPr>
          <w:rFonts w:ascii="Calibri" w:eastAsia="Calibri" w:hAnsi="Calibri"/>
          <w:szCs w:val="22"/>
        </w:rPr>
        <w:t xml:space="preserve"> </w:t>
      </w:r>
      <w:r w:rsidRPr="00A64B58">
        <w:rPr>
          <w:rFonts w:ascii="Calibri" w:eastAsia="Calibri" w:hAnsi="Calibri"/>
          <w:spacing w:val="-1"/>
          <w:szCs w:val="22"/>
        </w:rPr>
        <w:t>conveyance</w:t>
      </w:r>
      <w:r w:rsidRPr="00A64B58">
        <w:rPr>
          <w:rFonts w:ascii="Calibri" w:eastAsia="Calibri" w:hAnsi="Calibri"/>
          <w:spacing w:val="-2"/>
          <w:szCs w:val="22"/>
        </w:rPr>
        <w:t xml:space="preserve"> </w:t>
      </w:r>
      <w:r w:rsidRPr="00A64B58">
        <w:rPr>
          <w:rFonts w:ascii="Calibri" w:eastAsia="Calibri" w:hAnsi="Calibri"/>
          <w:spacing w:val="-1"/>
          <w:szCs w:val="22"/>
        </w:rPr>
        <w:t>channel</w:t>
      </w:r>
      <w:r w:rsidRPr="00A64B58">
        <w:rPr>
          <w:rFonts w:ascii="Calibri" w:eastAsia="Calibri" w:hAnsi="Calibri"/>
          <w:szCs w:val="22"/>
        </w:rPr>
        <w:t xml:space="preserve"> and</w:t>
      </w:r>
      <w:r w:rsidRPr="00A64B58">
        <w:rPr>
          <w:rFonts w:ascii="Calibri" w:eastAsia="Calibri" w:hAnsi="Calibri"/>
          <w:spacing w:val="-2"/>
          <w:szCs w:val="22"/>
        </w:rPr>
        <w:t xml:space="preserve"> </w:t>
      </w:r>
      <w:r w:rsidRPr="00A64B58">
        <w:rPr>
          <w:rFonts w:ascii="Calibri" w:eastAsia="Calibri" w:hAnsi="Calibri"/>
          <w:spacing w:val="-1"/>
          <w:szCs w:val="22"/>
        </w:rPr>
        <w:t>drainage</w:t>
      </w:r>
      <w:r w:rsidRPr="00A64B58">
        <w:rPr>
          <w:rFonts w:ascii="Calibri" w:eastAsia="Calibri" w:hAnsi="Calibri"/>
          <w:szCs w:val="22"/>
        </w:rPr>
        <w:t xml:space="preserve"> </w:t>
      </w:r>
      <w:r w:rsidRPr="00A64B58">
        <w:rPr>
          <w:rFonts w:ascii="Calibri" w:eastAsia="Calibri" w:hAnsi="Calibri"/>
          <w:spacing w:val="-1"/>
          <w:szCs w:val="22"/>
        </w:rPr>
        <w:t>pipe</w:t>
      </w:r>
      <w:r w:rsidRPr="00A64B58">
        <w:rPr>
          <w:rFonts w:ascii="Calibri" w:eastAsia="Calibri" w:hAnsi="Calibri"/>
          <w:spacing w:val="1"/>
          <w:szCs w:val="22"/>
        </w:rPr>
        <w:t xml:space="preserve"> </w:t>
      </w:r>
      <w:r w:rsidRPr="00A64B58">
        <w:rPr>
          <w:rFonts w:ascii="Calibri" w:eastAsia="Calibri" w:hAnsi="Calibri"/>
          <w:spacing w:val="-2"/>
          <w:szCs w:val="22"/>
        </w:rPr>
        <w:t>at</w:t>
      </w:r>
      <w:r w:rsidRPr="00A64B58">
        <w:rPr>
          <w:rFonts w:ascii="Calibri" w:eastAsia="Calibri" w:hAnsi="Calibri"/>
          <w:szCs w:val="22"/>
        </w:rPr>
        <w:t xml:space="preserve"> least</w:t>
      </w:r>
      <w:r w:rsidRPr="00A64B58">
        <w:rPr>
          <w:rFonts w:ascii="Calibri" w:eastAsia="Calibri" w:hAnsi="Calibri"/>
          <w:spacing w:val="-3"/>
          <w:szCs w:val="22"/>
        </w:rPr>
        <w:t xml:space="preserve"> </w:t>
      </w:r>
      <w:r w:rsidRPr="00A64B58">
        <w:rPr>
          <w:rFonts w:ascii="Calibri" w:eastAsia="Calibri" w:hAnsi="Calibri"/>
          <w:spacing w:val="-1"/>
          <w:szCs w:val="22"/>
        </w:rPr>
        <w:t>weekly</w:t>
      </w:r>
      <w:r w:rsidRPr="00A64B58">
        <w:rPr>
          <w:rFonts w:ascii="Calibri" w:eastAsia="Calibri" w:hAnsi="Calibri"/>
          <w:szCs w:val="22"/>
        </w:rPr>
        <w:t xml:space="preserve"> and</w:t>
      </w:r>
      <w:r w:rsidRPr="00A64B58">
        <w:rPr>
          <w:rFonts w:ascii="Calibri" w:eastAsia="Calibri" w:hAnsi="Calibri"/>
          <w:spacing w:val="-2"/>
          <w:szCs w:val="22"/>
        </w:rPr>
        <w:t xml:space="preserve"> </w:t>
      </w:r>
      <w:r w:rsidRPr="00A64B58">
        <w:rPr>
          <w:rFonts w:ascii="Calibri" w:eastAsia="Calibri" w:hAnsi="Calibri"/>
          <w:spacing w:val="-1"/>
          <w:szCs w:val="22"/>
        </w:rPr>
        <w:t>after</w:t>
      </w:r>
      <w:r w:rsidRPr="00A64B58">
        <w:rPr>
          <w:rFonts w:ascii="Calibri" w:eastAsia="Calibri" w:hAnsi="Calibri"/>
          <w:spacing w:val="-2"/>
          <w:szCs w:val="22"/>
        </w:rPr>
        <w:t xml:space="preserve"> </w:t>
      </w:r>
      <w:r w:rsidRPr="00A64B58">
        <w:rPr>
          <w:rFonts w:ascii="Calibri" w:eastAsia="Calibri" w:hAnsi="Calibri"/>
          <w:spacing w:val="-1"/>
          <w:szCs w:val="22"/>
        </w:rPr>
        <w:t>each</w:t>
      </w:r>
      <w:r w:rsidRPr="00A64B58">
        <w:rPr>
          <w:rFonts w:ascii="Calibri" w:eastAsia="Calibri" w:hAnsi="Calibri"/>
          <w:spacing w:val="37"/>
          <w:szCs w:val="22"/>
        </w:rPr>
        <w:t xml:space="preserve"> </w:t>
      </w:r>
      <w:r w:rsidRPr="00A64B58">
        <w:rPr>
          <w:rFonts w:ascii="Calibri" w:eastAsia="Calibri" w:hAnsi="Calibri"/>
          <w:spacing w:val="-1"/>
          <w:szCs w:val="22"/>
        </w:rPr>
        <w:t>significant</w:t>
      </w:r>
      <w:r w:rsidRPr="00A64B58">
        <w:rPr>
          <w:rFonts w:ascii="Calibri" w:eastAsia="Calibri" w:hAnsi="Calibri"/>
          <w:szCs w:val="22"/>
        </w:rPr>
        <w:t xml:space="preserve"> </w:t>
      </w:r>
      <w:r w:rsidRPr="00A64B58">
        <w:rPr>
          <w:rFonts w:ascii="Calibri" w:eastAsia="Calibri" w:hAnsi="Calibri"/>
          <w:spacing w:val="-1"/>
          <w:szCs w:val="22"/>
        </w:rPr>
        <w:t>(1/2</w:t>
      </w:r>
      <w:r w:rsidRPr="00A64B58">
        <w:rPr>
          <w:rFonts w:ascii="Calibri" w:eastAsia="Calibri" w:hAnsi="Calibri"/>
          <w:spacing w:val="-2"/>
          <w:szCs w:val="22"/>
        </w:rPr>
        <w:t xml:space="preserve"> </w:t>
      </w:r>
      <w:r w:rsidRPr="00A64B58">
        <w:rPr>
          <w:rFonts w:ascii="Calibri" w:eastAsia="Calibri" w:hAnsi="Calibri"/>
          <w:szCs w:val="22"/>
        </w:rPr>
        <w:t>inch</w:t>
      </w:r>
      <w:r w:rsidRPr="00A64B58">
        <w:rPr>
          <w:rFonts w:ascii="Calibri" w:eastAsia="Calibri" w:hAnsi="Calibri"/>
          <w:spacing w:val="-2"/>
          <w:szCs w:val="22"/>
        </w:rPr>
        <w:t xml:space="preserve"> </w:t>
      </w:r>
      <w:r w:rsidRPr="00A64B58">
        <w:rPr>
          <w:rFonts w:ascii="Calibri" w:eastAsia="Calibri" w:hAnsi="Calibri"/>
          <w:szCs w:val="22"/>
        </w:rPr>
        <w:t>or</w:t>
      </w:r>
      <w:r w:rsidRPr="00A64B58">
        <w:rPr>
          <w:rFonts w:ascii="Calibri" w:eastAsia="Calibri" w:hAnsi="Calibri"/>
          <w:spacing w:val="-3"/>
          <w:szCs w:val="22"/>
        </w:rPr>
        <w:t xml:space="preserve"> </w:t>
      </w:r>
      <w:r w:rsidRPr="00A64B58">
        <w:rPr>
          <w:rFonts w:ascii="Calibri" w:eastAsia="Calibri" w:hAnsi="Calibri"/>
          <w:spacing w:val="-1"/>
          <w:szCs w:val="22"/>
        </w:rPr>
        <w:t>greater)</w:t>
      </w:r>
      <w:r w:rsidRPr="00A64B58">
        <w:rPr>
          <w:rFonts w:ascii="Calibri" w:eastAsia="Calibri" w:hAnsi="Calibri"/>
          <w:szCs w:val="22"/>
        </w:rPr>
        <w:t xml:space="preserve"> </w:t>
      </w:r>
      <w:r w:rsidRPr="00A64B58">
        <w:rPr>
          <w:rFonts w:ascii="Calibri" w:eastAsia="Calibri" w:hAnsi="Calibri"/>
          <w:spacing w:val="-1"/>
          <w:szCs w:val="22"/>
        </w:rPr>
        <w:t>rainfall</w:t>
      </w:r>
      <w:r w:rsidRPr="00A64B58">
        <w:rPr>
          <w:rFonts w:ascii="Calibri" w:eastAsia="Calibri" w:hAnsi="Calibri"/>
          <w:spacing w:val="-2"/>
          <w:szCs w:val="22"/>
        </w:rPr>
        <w:t xml:space="preserve"> </w:t>
      </w:r>
      <w:r w:rsidRPr="00A64B58">
        <w:rPr>
          <w:rFonts w:ascii="Calibri" w:eastAsia="Calibri" w:hAnsi="Calibri"/>
          <w:spacing w:val="-1"/>
          <w:szCs w:val="22"/>
        </w:rPr>
        <w:t>event</w:t>
      </w:r>
      <w:r w:rsidRPr="00A64B58">
        <w:rPr>
          <w:rFonts w:ascii="Calibri" w:eastAsia="Calibri" w:hAnsi="Calibri"/>
          <w:spacing w:val="1"/>
          <w:szCs w:val="22"/>
        </w:rPr>
        <w:t xml:space="preserve"> </w:t>
      </w:r>
      <w:r w:rsidRPr="00A64B58">
        <w:rPr>
          <w:rFonts w:ascii="Calibri" w:eastAsia="Calibri" w:hAnsi="Calibri"/>
          <w:spacing w:val="-1"/>
          <w:szCs w:val="22"/>
        </w:rPr>
        <w:t>for</w:t>
      </w:r>
      <w:r w:rsidRPr="00A64B58">
        <w:rPr>
          <w:rFonts w:ascii="Calibri" w:eastAsia="Calibri" w:hAnsi="Calibri"/>
          <w:szCs w:val="22"/>
        </w:rPr>
        <w:t xml:space="preserve"> </w:t>
      </w:r>
      <w:r w:rsidRPr="00A64B58">
        <w:rPr>
          <w:rFonts w:ascii="Calibri" w:eastAsia="Calibri" w:hAnsi="Calibri"/>
          <w:spacing w:val="-1"/>
          <w:szCs w:val="22"/>
        </w:rPr>
        <w:t>sediment accumulation</w:t>
      </w:r>
      <w:r w:rsidRPr="00A64B58">
        <w:rPr>
          <w:rFonts w:ascii="Calibri" w:eastAsia="Calibri" w:hAnsi="Calibri"/>
          <w:spacing w:val="-3"/>
          <w:szCs w:val="22"/>
        </w:rPr>
        <w:t xml:space="preserve"> </w:t>
      </w:r>
      <w:r w:rsidRPr="00A64B58">
        <w:rPr>
          <w:rFonts w:ascii="Calibri" w:eastAsia="Calibri" w:hAnsi="Calibri"/>
          <w:szCs w:val="22"/>
        </w:rPr>
        <w:t xml:space="preserve">or </w:t>
      </w:r>
      <w:r w:rsidRPr="00A64B58">
        <w:rPr>
          <w:rFonts w:ascii="Calibri" w:eastAsia="Calibri" w:hAnsi="Calibri"/>
          <w:spacing w:val="-2"/>
          <w:szCs w:val="22"/>
        </w:rPr>
        <w:t>damage</w:t>
      </w:r>
      <w:r w:rsidRPr="00A64B58">
        <w:rPr>
          <w:rFonts w:ascii="Calibri" w:eastAsia="Calibri" w:hAnsi="Calibri"/>
          <w:szCs w:val="22"/>
        </w:rPr>
        <w:t xml:space="preserve"> to</w:t>
      </w:r>
      <w:r w:rsidRPr="00A64B58">
        <w:rPr>
          <w:rFonts w:ascii="Calibri" w:eastAsia="Calibri" w:hAnsi="Calibri"/>
          <w:spacing w:val="-1"/>
          <w:szCs w:val="22"/>
        </w:rPr>
        <w:t xml:space="preserve"> pipe</w:t>
      </w:r>
      <w:r w:rsidRPr="00A64B58">
        <w:rPr>
          <w:rFonts w:ascii="Calibri" w:eastAsia="Calibri" w:hAnsi="Calibri"/>
          <w:spacing w:val="67"/>
          <w:szCs w:val="22"/>
        </w:rPr>
        <w:t xml:space="preserve"> </w:t>
      </w:r>
      <w:r w:rsidRPr="00A64B58">
        <w:rPr>
          <w:rFonts w:ascii="Calibri" w:eastAsia="Calibri" w:hAnsi="Calibri"/>
          <w:spacing w:val="-1"/>
          <w:szCs w:val="22"/>
        </w:rPr>
        <w:t>inlets</w:t>
      </w:r>
      <w:r w:rsidRPr="00A64B58">
        <w:rPr>
          <w:rFonts w:ascii="Calibri" w:eastAsia="Calibri" w:hAnsi="Calibri"/>
          <w:szCs w:val="22"/>
        </w:rPr>
        <w:t xml:space="preserve"> </w:t>
      </w:r>
      <w:r w:rsidRPr="00A64B58">
        <w:rPr>
          <w:rFonts w:ascii="Calibri" w:eastAsia="Calibri" w:hAnsi="Calibri"/>
          <w:spacing w:val="-1"/>
          <w:szCs w:val="22"/>
        </w:rPr>
        <w:t>and</w:t>
      </w:r>
      <w:r w:rsidRPr="00A64B58">
        <w:rPr>
          <w:rFonts w:ascii="Calibri" w:eastAsia="Calibri" w:hAnsi="Calibri"/>
          <w:spacing w:val="-3"/>
          <w:szCs w:val="22"/>
        </w:rPr>
        <w:t xml:space="preserve"> </w:t>
      </w:r>
      <w:r w:rsidRPr="00A64B58">
        <w:rPr>
          <w:rFonts w:ascii="Calibri" w:eastAsia="Calibri" w:hAnsi="Calibri"/>
          <w:spacing w:val="-1"/>
          <w:szCs w:val="22"/>
        </w:rPr>
        <w:t>outlets.</w:t>
      </w:r>
      <w:r w:rsidRPr="00A64B58">
        <w:rPr>
          <w:rFonts w:ascii="Calibri" w:eastAsia="Calibri" w:hAnsi="Calibri"/>
          <w:spacing w:val="48"/>
          <w:szCs w:val="22"/>
        </w:rPr>
        <w:t xml:space="preserve"> </w:t>
      </w:r>
      <w:r w:rsidRPr="00A64B58">
        <w:rPr>
          <w:rFonts w:ascii="Calibri" w:eastAsia="Calibri" w:hAnsi="Calibri"/>
          <w:spacing w:val="-1"/>
          <w:szCs w:val="22"/>
        </w:rPr>
        <w:t>Give</w:t>
      </w:r>
      <w:r w:rsidRPr="00A64B58">
        <w:rPr>
          <w:rFonts w:ascii="Calibri" w:eastAsia="Calibri" w:hAnsi="Calibri"/>
          <w:szCs w:val="22"/>
        </w:rPr>
        <w:t xml:space="preserve"> </w:t>
      </w:r>
      <w:r w:rsidRPr="00A64B58">
        <w:rPr>
          <w:rFonts w:ascii="Calibri" w:eastAsia="Calibri" w:hAnsi="Calibri"/>
          <w:spacing w:val="-1"/>
          <w:szCs w:val="22"/>
        </w:rPr>
        <w:t>special attention to</w:t>
      </w:r>
      <w:r w:rsidRPr="00A64B58">
        <w:rPr>
          <w:rFonts w:ascii="Calibri" w:eastAsia="Calibri" w:hAnsi="Calibri"/>
          <w:spacing w:val="1"/>
          <w:szCs w:val="22"/>
        </w:rPr>
        <w:t xml:space="preserve"> </w:t>
      </w:r>
      <w:r w:rsidRPr="00A64B58">
        <w:rPr>
          <w:rFonts w:ascii="Calibri" w:eastAsia="Calibri" w:hAnsi="Calibri"/>
          <w:spacing w:val="-2"/>
          <w:szCs w:val="22"/>
        </w:rPr>
        <w:t>the</w:t>
      </w:r>
      <w:r w:rsidRPr="00A64B58">
        <w:rPr>
          <w:rFonts w:ascii="Calibri" w:eastAsia="Calibri" w:hAnsi="Calibri"/>
          <w:szCs w:val="22"/>
        </w:rPr>
        <w:t xml:space="preserve"> </w:t>
      </w:r>
      <w:r w:rsidRPr="00A64B58">
        <w:rPr>
          <w:rFonts w:ascii="Calibri" w:eastAsia="Calibri" w:hAnsi="Calibri"/>
          <w:spacing w:val="-1"/>
          <w:szCs w:val="22"/>
        </w:rPr>
        <w:t>outlet</w:t>
      </w:r>
      <w:r w:rsidRPr="00A64B58">
        <w:rPr>
          <w:rFonts w:ascii="Calibri" w:eastAsia="Calibri" w:hAnsi="Calibri"/>
          <w:szCs w:val="22"/>
        </w:rPr>
        <w:t xml:space="preserve"> </w:t>
      </w:r>
      <w:r w:rsidRPr="00A64B58">
        <w:rPr>
          <w:rFonts w:ascii="Calibri" w:eastAsia="Calibri" w:hAnsi="Calibri"/>
          <w:spacing w:val="-1"/>
          <w:szCs w:val="22"/>
        </w:rPr>
        <w:t>and inlet</w:t>
      </w:r>
      <w:r w:rsidRPr="00A64B58">
        <w:rPr>
          <w:rFonts w:ascii="Calibri" w:eastAsia="Calibri" w:hAnsi="Calibri"/>
          <w:szCs w:val="22"/>
        </w:rPr>
        <w:t xml:space="preserve"> </w:t>
      </w:r>
      <w:r w:rsidRPr="00A64B58">
        <w:rPr>
          <w:rFonts w:ascii="Calibri" w:eastAsia="Calibri" w:hAnsi="Calibri"/>
          <w:spacing w:val="-1"/>
          <w:szCs w:val="22"/>
        </w:rPr>
        <w:t>sections</w:t>
      </w:r>
      <w:r w:rsidRPr="00A64B58">
        <w:rPr>
          <w:rFonts w:ascii="Calibri" w:eastAsia="Calibri" w:hAnsi="Calibri"/>
          <w:szCs w:val="22"/>
        </w:rPr>
        <w:t xml:space="preserve"> and</w:t>
      </w:r>
      <w:r w:rsidRPr="00A64B58">
        <w:rPr>
          <w:rFonts w:ascii="Calibri" w:eastAsia="Calibri" w:hAnsi="Calibri"/>
          <w:spacing w:val="-4"/>
          <w:szCs w:val="22"/>
        </w:rPr>
        <w:t xml:space="preserve"> </w:t>
      </w:r>
      <w:r w:rsidRPr="00A64B58">
        <w:rPr>
          <w:rFonts w:ascii="Calibri" w:eastAsia="Calibri" w:hAnsi="Calibri"/>
          <w:spacing w:val="-1"/>
          <w:szCs w:val="22"/>
        </w:rPr>
        <w:t>other</w:t>
      </w:r>
      <w:r w:rsidRPr="00A64B58">
        <w:rPr>
          <w:rFonts w:ascii="Calibri" w:eastAsia="Calibri" w:hAnsi="Calibri"/>
          <w:szCs w:val="22"/>
        </w:rPr>
        <w:t xml:space="preserve"> </w:t>
      </w:r>
      <w:r w:rsidRPr="00A64B58">
        <w:rPr>
          <w:rFonts w:ascii="Calibri" w:eastAsia="Calibri" w:hAnsi="Calibri"/>
          <w:spacing w:val="-1"/>
          <w:szCs w:val="22"/>
        </w:rPr>
        <w:t>points</w:t>
      </w:r>
      <w:r w:rsidRPr="00A64B58">
        <w:rPr>
          <w:rFonts w:ascii="Calibri" w:eastAsia="Calibri" w:hAnsi="Calibri"/>
          <w:spacing w:val="79"/>
          <w:szCs w:val="22"/>
        </w:rPr>
        <w:t xml:space="preserve"> </w:t>
      </w:r>
      <w:r w:rsidRPr="00A64B58">
        <w:rPr>
          <w:rFonts w:ascii="Calibri" w:eastAsia="Calibri" w:hAnsi="Calibri"/>
          <w:szCs w:val="22"/>
        </w:rPr>
        <w:t>where</w:t>
      </w:r>
      <w:r w:rsidRPr="00A64B58">
        <w:rPr>
          <w:rFonts w:ascii="Calibri" w:eastAsia="Calibri" w:hAnsi="Calibri"/>
          <w:spacing w:val="-2"/>
          <w:szCs w:val="22"/>
        </w:rPr>
        <w:t xml:space="preserve"> </w:t>
      </w:r>
      <w:r w:rsidRPr="00A64B58">
        <w:rPr>
          <w:rFonts w:ascii="Calibri" w:eastAsia="Calibri" w:hAnsi="Calibri"/>
          <w:spacing w:val="-1"/>
          <w:szCs w:val="22"/>
        </w:rPr>
        <w:t>concentrated</w:t>
      </w:r>
      <w:r w:rsidRPr="00A64B58">
        <w:rPr>
          <w:rFonts w:ascii="Calibri" w:eastAsia="Calibri" w:hAnsi="Calibri"/>
          <w:szCs w:val="22"/>
        </w:rPr>
        <w:t xml:space="preserve"> </w:t>
      </w:r>
      <w:r w:rsidRPr="00A64B58">
        <w:rPr>
          <w:rFonts w:ascii="Calibri" w:eastAsia="Calibri" w:hAnsi="Calibri"/>
          <w:spacing w:val="-1"/>
          <w:szCs w:val="22"/>
        </w:rPr>
        <w:t>flow</w:t>
      </w:r>
      <w:r w:rsidRPr="00A64B58">
        <w:rPr>
          <w:rFonts w:ascii="Calibri" w:eastAsia="Calibri" w:hAnsi="Calibri"/>
          <w:spacing w:val="-2"/>
          <w:szCs w:val="22"/>
        </w:rPr>
        <w:t xml:space="preserve"> </w:t>
      </w:r>
      <w:r w:rsidRPr="00A64B58">
        <w:rPr>
          <w:rFonts w:ascii="Calibri" w:eastAsia="Calibri" w:hAnsi="Calibri"/>
          <w:spacing w:val="-1"/>
          <w:szCs w:val="22"/>
        </w:rPr>
        <w:t>enters.</w:t>
      </w:r>
    </w:p>
    <w:p w14:paraId="7A494546" w14:textId="79AEF50A" w:rsidR="00A64B58" w:rsidRPr="00A64B58" w:rsidRDefault="00A64B58" w:rsidP="00A64B58">
      <w:pPr>
        <w:widowControl w:val="0"/>
        <w:numPr>
          <w:ilvl w:val="2"/>
          <w:numId w:val="11"/>
        </w:numPr>
        <w:tabs>
          <w:tab w:val="left" w:pos="1221"/>
        </w:tabs>
        <w:ind w:right="282"/>
        <w:rPr>
          <w:rFonts w:ascii="Calibri" w:eastAsia="Calibri" w:hAnsi="Calibri"/>
          <w:szCs w:val="22"/>
        </w:rPr>
      </w:pPr>
      <w:r w:rsidRPr="00A64B58">
        <w:rPr>
          <w:rFonts w:ascii="Calibri" w:eastAsia="Calibri" w:hAnsi="Calibri"/>
          <w:spacing w:val="-1"/>
          <w:szCs w:val="22"/>
        </w:rPr>
        <w:t>Carefully</w:t>
      </w:r>
      <w:r w:rsidRPr="00A64B58">
        <w:rPr>
          <w:rFonts w:ascii="Calibri" w:eastAsia="Calibri" w:hAnsi="Calibri"/>
          <w:szCs w:val="22"/>
        </w:rPr>
        <w:t xml:space="preserve"> </w:t>
      </w:r>
      <w:r w:rsidRPr="00A64B58">
        <w:rPr>
          <w:rFonts w:ascii="Calibri" w:eastAsia="Calibri" w:hAnsi="Calibri"/>
          <w:spacing w:val="-1"/>
          <w:szCs w:val="22"/>
        </w:rPr>
        <w:t>check</w:t>
      </w:r>
      <w:r w:rsidRPr="00A64B58">
        <w:rPr>
          <w:rFonts w:ascii="Calibri" w:eastAsia="Calibri" w:hAnsi="Calibri"/>
          <w:spacing w:val="-2"/>
          <w:szCs w:val="22"/>
        </w:rPr>
        <w:t xml:space="preserve"> </w:t>
      </w:r>
      <w:r w:rsidRPr="00A64B58">
        <w:rPr>
          <w:rFonts w:ascii="Calibri" w:eastAsia="Calibri" w:hAnsi="Calibri"/>
          <w:spacing w:val="-1"/>
          <w:szCs w:val="22"/>
        </w:rPr>
        <w:t>stability</w:t>
      </w:r>
      <w:r w:rsidRPr="00A64B58">
        <w:rPr>
          <w:rFonts w:ascii="Calibri" w:eastAsia="Calibri" w:hAnsi="Calibri"/>
          <w:szCs w:val="22"/>
        </w:rPr>
        <w:t xml:space="preserve"> at</w:t>
      </w:r>
      <w:r w:rsidRPr="00A64B58">
        <w:rPr>
          <w:rFonts w:ascii="Calibri" w:eastAsia="Calibri" w:hAnsi="Calibri"/>
          <w:spacing w:val="-2"/>
          <w:szCs w:val="22"/>
        </w:rPr>
        <w:t xml:space="preserve"> </w:t>
      </w:r>
      <w:r w:rsidRPr="00A64B58">
        <w:rPr>
          <w:rFonts w:ascii="Calibri" w:eastAsia="Calibri" w:hAnsi="Calibri"/>
          <w:szCs w:val="22"/>
        </w:rPr>
        <w:t>all</w:t>
      </w:r>
      <w:r w:rsidRPr="00A64B58">
        <w:rPr>
          <w:rFonts w:ascii="Calibri" w:eastAsia="Calibri" w:hAnsi="Calibri"/>
          <w:spacing w:val="-1"/>
          <w:szCs w:val="22"/>
        </w:rPr>
        <w:t xml:space="preserve"> culvert</w:t>
      </w:r>
      <w:r w:rsidRPr="00A64B58">
        <w:rPr>
          <w:rFonts w:ascii="Calibri" w:eastAsia="Calibri" w:hAnsi="Calibri"/>
          <w:szCs w:val="22"/>
        </w:rPr>
        <w:t xml:space="preserve"> </w:t>
      </w:r>
      <w:r w:rsidRPr="00A64B58">
        <w:rPr>
          <w:rFonts w:ascii="Calibri" w:eastAsia="Calibri" w:hAnsi="Calibri"/>
          <w:spacing w:val="-1"/>
          <w:szCs w:val="22"/>
        </w:rPr>
        <w:t>inlets</w:t>
      </w:r>
      <w:r w:rsidRPr="00A64B58">
        <w:rPr>
          <w:rFonts w:ascii="Calibri" w:eastAsia="Calibri" w:hAnsi="Calibri"/>
          <w:spacing w:val="-2"/>
          <w:szCs w:val="22"/>
        </w:rPr>
        <w:t xml:space="preserve"> </w:t>
      </w:r>
      <w:r w:rsidRPr="00A64B58">
        <w:rPr>
          <w:rFonts w:ascii="Calibri" w:eastAsia="Calibri" w:hAnsi="Calibri"/>
          <w:szCs w:val="22"/>
        </w:rPr>
        <w:t>and</w:t>
      </w:r>
      <w:r w:rsidRPr="00A64B58">
        <w:rPr>
          <w:rFonts w:ascii="Calibri" w:eastAsia="Calibri" w:hAnsi="Calibri"/>
          <w:spacing w:val="-2"/>
          <w:szCs w:val="22"/>
        </w:rPr>
        <w:t xml:space="preserve"> </w:t>
      </w:r>
      <w:r w:rsidRPr="00A64B58">
        <w:rPr>
          <w:rFonts w:ascii="Calibri" w:eastAsia="Calibri" w:hAnsi="Calibri"/>
          <w:spacing w:val="-1"/>
          <w:szCs w:val="22"/>
        </w:rPr>
        <w:t>outlets.</w:t>
      </w:r>
      <w:r w:rsidR="00571027">
        <w:rPr>
          <w:rFonts w:ascii="Calibri" w:eastAsia="Calibri" w:hAnsi="Calibri"/>
          <w:szCs w:val="22"/>
        </w:rPr>
        <w:t xml:space="preserve"> </w:t>
      </w:r>
      <w:r w:rsidRPr="00A64B58">
        <w:rPr>
          <w:rFonts w:ascii="Calibri" w:eastAsia="Calibri" w:hAnsi="Calibri"/>
          <w:spacing w:val="-1"/>
          <w:szCs w:val="22"/>
        </w:rPr>
        <w:t>Look</w:t>
      </w:r>
      <w:r w:rsidRPr="00A64B58">
        <w:rPr>
          <w:rFonts w:ascii="Calibri" w:eastAsia="Calibri" w:hAnsi="Calibri"/>
          <w:szCs w:val="22"/>
        </w:rPr>
        <w:t xml:space="preserve"> </w:t>
      </w:r>
      <w:r w:rsidRPr="00A64B58">
        <w:rPr>
          <w:rFonts w:ascii="Calibri" w:eastAsia="Calibri" w:hAnsi="Calibri"/>
          <w:spacing w:val="-1"/>
          <w:szCs w:val="22"/>
        </w:rPr>
        <w:t>for</w:t>
      </w:r>
      <w:r w:rsidRPr="00A64B58">
        <w:rPr>
          <w:rFonts w:ascii="Calibri" w:eastAsia="Calibri" w:hAnsi="Calibri"/>
          <w:szCs w:val="22"/>
        </w:rPr>
        <w:t xml:space="preserve"> </w:t>
      </w:r>
      <w:r w:rsidRPr="00A64B58">
        <w:rPr>
          <w:rFonts w:ascii="Calibri" w:eastAsia="Calibri" w:hAnsi="Calibri"/>
          <w:spacing w:val="-1"/>
          <w:szCs w:val="22"/>
        </w:rPr>
        <w:t>indications</w:t>
      </w:r>
      <w:r w:rsidRPr="00A64B58">
        <w:rPr>
          <w:rFonts w:ascii="Calibri" w:eastAsia="Calibri" w:hAnsi="Calibri"/>
          <w:spacing w:val="-2"/>
          <w:szCs w:val="22"/>
        </w:rPr>
        <w:t xml:space="preserve"> </w:t>
      </w:r>
      <w:r w:rsidRPr="00A64B58">
        <w:rPr>
          <w:rFonts w:ascii="Calibri" w:eastAsia="Calibri" w:hAnsi="Calibri"/>
          <w:szCs w:val="22"/>
        </w:rPr>
        <w:t xml:space="preserve">of </w:t>
      </w:r>
      <w:r w:rsidRPr="00A64B58">
        <w:rPr>
          <w:rFonts w:ascii="Calibri" w:eastAsia="Calibri" w:hAnsi="Calibri"/>
          <w:spacing w:val="-2"/>
          <w:szCs w:val="22"/>
        </w:rPr>
        <w:t>piping,</w:t>
      </w:r>
      <w:r w:rsidRPr="00A64B58">
        <w:rPr>
          <w:rFonts w:ascii="Calibri" w:eastAsia="Calibri" w:hAnsi="Calibri"/>
          <w:szCs w:val="22"/>
        </w:rPr>
        <w:t xml:space="preserve"> </w:t>
      </w:r>
      <w:r w:rsidRPr="00A64B58">
        <w:rPr>
          <w:rFonts w:ascii="Calibri" w:eastAsia="Calibri" w:hAnsi="Calibri"/>
          <w:spacing w:val="-1"/>
          <w:szCs w:val="22"/>
        </w:rPr>
        <w:t>scour</w:t>
      </w:r>
      <w:r w:rsidRPr="00A64B58">
        <w:rPr>
          <w:rFonts w:ascii="Calibri" w:eastAsia="Calibri" w:hAnsi="Calibri"/>
          <w:spacing w:val="71"/>
          <w:szCs w:val="22"/>
        </w:rPr>
        <w:t xml:space="preserve"> </w:t>
      </w:r>
      <w:r w:rsidRPr="00A64B58">
        <w:rPr>
          <w:rFonts w:ascii="Calibri" w:eastAsia="Calibri" w:hAnsi="Calibri"/>
          <w:szCs w:val="22"/>
        </w:rPr>
        <w:t>holes,</w:t>
      </w:r>
      <w:r w:rsidRPr="00A64B58">
        <w:rPr>
          <w:rFonts w:ascii="Calibri" w:eastAsia="Calibri" w:hAnsi="Calibri"/>
          <w:spacing w:val="-2"/>
          <w:szCs w:val="22"/>
        </w:rPr>
        <w:t xml:space="preserve"> </w:t>
      </w:r>
      <w:r w:rsidRPr="00A64B58">
        <w:rPr>
          <w:rFonts w:ascii="Calibri" w:eastAsia="Calibri" w:hAnsi="Calibri"/>
          <w:szCs w:val="22"/>
        </w:rPr>
        <w:t xml:space="preserve">or </w:t>
      </w:r>
      <w:r w:rsidRPr="00A64B58">
        <w:rPr>
          <w:rFonts w:ascii="Calibri" w:eastAsia="Calibri" w:hAnsi="Calibri"/>
          <w:spacing w:val="-1"/>
          <w:szCs w:val="22"/>
        </w:rPr>
        <w:t>bank</w:t>
      </w:r>
      <w:r w:rsidRPr="00A64B58">
        <w:rPr>
          <w:rFonts w:ascii="Calibri" w:eastAsia="Calibri" w:hAnsi="Calibri"/>
          <w:spacing w:val="-2"/>
          <w:szCs w:val="22"/>
        </w:rPr>
        <w:t xml:space="preserve"> </w:t>
      </w:r>
      <w:r w:rsidRPr="00A64B58">
        <w:rPr>
          <w:rFonts w:ascii="Calibri" w:eastAsia="Calibri" w:hAnsi="Calibri"/>
          <w:spacing w:val="-1"/>
          <w:szCs w:val="22"/>
        </w:rPr>
        <w:t>failures.</w:t>
      </w:r>
    </w:p>
    <w:p w14:paraId="67F37980" w14:textId="77777777" w:rsidR="00A64B58" w:rsidRPr="00A64B58" w:rsidRDefault="00A64B58" w:rsidP="00A64B58">
      <w:pPr>
        <w:widowControl w:val="0"/>
        <w:numPr>
          <w:ilvl w:val="2"/>
          <w:numId w:val="11"/>
        </w:numPr>
        <w:tabs>
          <w:tab w:val="left" w:pos="1221"/>
        </w:tabs>
        <w:rPr>
          <w:rFonts w:ascii="Calibri" w:eastAsia="Calibri" w:hAnsi="Calibri"/>
          <w:szCs w:val="22"/>
        </w:rPr>
      </w:pPr>
      <w:r w:rsidRPr="00A64B58">
        <w:rPr>
          <w:rFonts w:ascii="Calibri" w:eastAsia="Calibri" w:hAnsi="Calibri"/>
          <w:spacing w:val="-1"/>
          <w:szCs w:val="22"/>
        </w:rPr>
        <w:t>Repair</w:t>
      </w:r>
      <w:r w:rsidRPr="00A64B58">
        <w:rPr>
          <w:rFonts w:ascii="Calibri" w:eastAsia="Calibri" w:hAnsi="Calibri"/>
          <w:szCs w:val="22"/>
        </w:rPr>
        <w:t xml:space="preserve"> any</w:t>
      </w:r>
      <w:r w:rsidRPr="00A64B58">
        <w:rPr>
          <w:rFonts w:ascii="Calibri" w:eastAsia="Calibri" w:hAnsi="Calibri"/>
          <w:spacing w:val="-3"/>
          <w:szCs w:val="22"/>
        </w:rPr>
        <w:t xml:space="preserve"> </w:t>
      </w:r>
      <w:r w:rsidRPr="00A64B58">
        <w:rPr>
          <w:rFonts w:ascii="Calibri" w:eastAsia="Calibri" w:hAnsi="Calibri"/>
          <w:spacing w:val="-1"/>
          <w:szCs w:val="22"/>
        </w:rPr>
        <w:t>damage</w:t>
      </w:r>
      <w:r w:rsidRPr="00A64B58">
        <w:rPr>
          <w:rFonts w:ascii="Calibri" w:eastAsia="Calibri" w:hAnsi="Calibri"/>
          <w:szCs w:val="22"/>
        </w:rPr>
        <w:t xml:space="preserve"> </w:t>
      </w:r>
      <w:r w:rsidRPr="00A64B58">
        <w:rPr>
          <w:rFonts w:ascii="Calibri" w:eastAsia="Calibri" w:hAnsi="Calibri"/>
          <w:spacing w:val="-1"/>
          <w:szCs w:val="22"/>
        </w:rPr>
        <w:t>immediately.</w:t>
      </w:r>
    </w:p>
    <w:p w14:paraId="02891313" w14:textId="77777777" w:rsidR="00A64B58" w:rsidRPr="00A64B58" w:rsidRDefault="00A64B58" w:rsidP="00A64B58">
      <w:pPr>
        <w:widowControl w:val="0"/>
        <w:numPr>
          <w:ilvl w:val="2"/>
          <w:numId w:val="11"/>
        </w:numPr>
        <w:tabs>
          <w:tab w:val="left" w:pos="1221"/>
        </w:tabs>
        <w:rPr>
          <w:rFonts w:ascii="Calibri" w:eastAsia="Calibri" w:hAnsi="Calibri"/>
          <w:szCs w:val="22"/>
        </w:rPr>
      </w:pPr>
      <w:r w:rsidRPr="00A64B58">
        <w:rPr>
          <w:rFonts w:ascii="Calibri" w:eastAsia="Calibri" w:hAnsi="Calibri"/>
          <w:spacing w:val="-1"/>
          <w:szCs w:val="22"/>
        </w:rPr>
        <w:t>Remove</w:t>
      </w:r>
      <w:r w:rsidRPr="00A64B58">
        <w:rPr>
          <w:rFonts w:ascii="Calibri" w:eastAsia="Calibri" w:hAnsi="Calibri"/>
          <w:szCs w:val="22"/>
        </w:rPr>
        <w:t xml:space="preserve"> </w:t>
      </w:r>
      <w:r w:rsidRPr="00A64B58">
        <w:rPr>
          <w:rFonts w:ascii="Calibri" w:eastAsia="Calibri" w:hAnsi="Calibri"/>
          <w:spacing w:val="-1"/>
          <w:szCs w:val="22"/>
        </w:rPr>
        <w:t>sediment</w:t>
      </w:r>
      <w:r w:rsidRPr="00A64B58">
        <w:rPr>
          <w:rFonts w:ascii="Calibri" w:eastAsia="Calibri" w:hAnsi="Calibri"/>
          <w:spacing w:val="1"/>
          <w:szCs w:val="22"/>
        </w:rPr>
        <w:t xml:space="preserve"> </w:t>
      </w:r>
      <w:r w:rsidRPr="00A64B58">
        <w:rPr>
          <w:rFonts w:ascii="Calibri" w:eastAsia="Calibri" w:hAnsi="Calibri"/>
          <w:spacing w:val="-1"/>
          <w:szCs w:val="22"/>
        </w:rPr>
        <w:t>and any</w:t>
      </w:r>
      <w:r w:rsidRPr="00A64B58">
        <w:rPr>
          <w:rFonts w:ascii="Calibri" w:eastAsia="Calibri" w:hAnsi="Calibri"/>
          <w:spacing w:val="-2"/>
          <w:szCs w:val="22"/>
        </w:rPr>
        <w:t xml:space="preserve"> </w:t>
      </w:r>
      <w:r w:rsidRPr="00A64B58">
        <w:rPr>
          <w:rFonts w:ascii="Calibri" w:eastAsia="Calibri" w:hAnsi="Calibri"/>
          <w:szCs w:val="22"/>
        </w:rPr>
        <w:t xml:space="preserve">other </w:t>
      </w:r>
      <w:r w:rsidRPr="00A64B58">
        <w:rPr>
          <w:rFonts w:ascii="Calibri" w:eastAsia="Calibri" w:hAnsi="Calibri"/>
          <w:spacing w:val="-1"/>
          <w:szCs w:val="22"/>
        </w:rPr>
        <w:t>debris.</w:t>
      </w:r>
    </w:p>
    <w:p w14:paraId="5FAD5EC5" w14:textId="77777777" w:rsidR="00A64B58" w:rsidRPr="00A64B58" w:rsidRDefault="00A64B58" w:rsidP="00A64B58">
      <w:pPr>
        <w:widowControl w:val="0"/>
        <w:rPr>
          <w:rFonts w:ascii="Calibri" w:eastAsia="Calibri" w:hAnsi="Calibri" w:cs="Calibri"/>
          <w:szCs w:val="22"/>
        </w:rPr>
      </w:pPr>
    </w:p>
    <w:p w14:paraId="1919A57B" w14:textId="77777777" w:rsidR="00A64B58" w:rsidRPr="00A64B58" w:rsidRDefault="00A64B58" w:rsidP="00A64B58">
      <w:pPr>
        <w:widowControl w:val="0"/>
        <w:numPr>
          <w:ilvl w:val="1"/>
          <w:numId w:val="11"/>
        </w:numPr>
        <w:tabs>
          <w:tab w:val="left" w:pos="861"/>
        </w:tabs>
        <w:outlineLvl w:val="8"/>
        <w:rPr>
          <w:rFonts w:ascii="Calibri" w:eastAsia="Calibri" w:hAnsi="Calibri"/>
          <w:szCs w:val="22"/>
        </w:rPr>
      </w:pPr>
      <w:r w:rsidRPr="00A64B58">
        <w:rPr>
          <w:rFonts w:ascii="Calibri" w:eastAsia="Calibri" w:hAnsi="Calibri"/>
          <w:b/>
          <w:bCs/>
          <w:spacing w:val="-1"/>
          <w:szCs w:val="22"/>
        </w:rPr>
        <w:t>Erosion</w:t>
      </w:r>
      <w:r w:rsidRPr="00A64B58">
        <w:rPr>
          <w:rFonts w:ascii="Calibri" w:eastAsia="Calibri" w:hAnsi="Calibri"/>
          <w:b/>
          <w:bCs/>
          <w:spacing w:val="-3"/>
          <w:szCs w:val="22"/>
        </w:rPr>
        <w:t xml:space="preserve"> </w:t>
      </w:r>
      <w:r w:rsidRPr="00A64B58">
        <w:rPr>
          <w:rFonts w:ascii="Calibri" w:eastAsia="Calibri" w:hAnsi="Calibri"/>
          <w:b/>
          <w:bCs/>
          <w:spacing w:val="-1"/>
          <w:szCs w:val="22"/>
        </w:rPr>
        <w:t>Control</w:t>
      </w:r>
      <w:r w:rsidRPr="00A64B58">
        <w:rPr>
          <w:rFonts w:ascii="Calibri" w:eastAsia="Calibri" w:hAnsi="Calibri"/>
          <w:b/>
          <w:bCs/>
          <w:spacing w:val="-2"/>
          <w:szCs w:val="22"/>
        </w:rPr>
        <w:t xml:space="preserve"> </w:t>
      </w:r>
      <w:r w:rsidRPr="00A64B58">
        <w:rPr>
          <w:rFonts w:ascii="Calibri" w:eastAsia="Calibri" w:hAnsi="Calibri"/>
          <w:b/>
          <w:bCs/>
          <w:spacing w:val="-1"/>
          <w:szCs w:val="22"/>
        </w:rPr>
        <w:t>Blankets</w:t>
      </w:r>
    </w:p>
    <w:p w14:paraId="07EE181C" w14:textId="77777777" w:rsidR="00A64B58" w:rsidRPr="00A64B58" w:rsidRDefault="00A64B58" w:rsidP="00A64B58">
      <w:pPr>
        <w:widowControl w:val="0"/>
        <w:numPr>
          <w:ilvl w:val="2"/>
          <w:numId w:val="11"/>
        </w:numPr>
        <w:tabs>
          <w:tab w:val="left" w:pos="1221"/>
        </w:tabs>
        <w:ind w:right="620"/>
        <w:rPr>
          <w:rFonts w:ascii="Calibri" w:eastAsia="Calibri" w:hAnsi="Calibri"/>
          <w:szCs w:val="22"/>
        </w:rPr>
      </w:pPr>
      <w:r w:rsidRPr="00A64B58">
        <w:rPr>
          <w:rFonts w:ascii="Calibri" w:eastAsia="Calibri" w:hAnsi="Calibri"/>
          <w:spacing w:val="-1"/>
          <w:szCs w:val="22"/>
        </w:rPr>
        <w:t>Inspect</w:t>
      </w:r>
      <w:r w:rsidRPr="00A64B58">
        <w:rPr>
          <w:rFonts w:ascii="Calibri" w:eastAsia="Calibri" w:hAnsi="Calibri"/>
          <w:spacing w:val="1"/>
          <w:szCs w:val="22"/>
        </w:rPr>
        <w:t xml:space="preserve"> </w:t>
      </w:r>
      <w:r w:rsidRPr="00A64B58">
        <w:rPr>
          <w:rFonts w:ascii="Calibri" w:eastAsia="Calibri" w:hAnsi="Calibri"/>
          <w:spacing w:val="-1"/>
          <w:szCs w:val="22"/>
        </w:rPr>
        <w:t>Rolled</w:t>
      </w:r>
      <w:r w:rsidRPr="00A64B58">
        <w:rPr>
          <w:rFonts w:ascii="Calibri" w:eastAsia="Calibri" w:hAnsi="Calibri"/>
          <w:szCs w:val="22"/>
        </w:rPr>
        <w:t xml:space="preserve"> </w:t>
      </w:r>
      <w:r w:rsidRPr="00A64B58">
        <w:rPr>
          <w:rFonts w:ascii="Calibri" w:eastAsia="Calibri" w:hAnsi="Calibri"/>
          <w:spacing w:val="-1"/>
          <w:szCs w:val="22"/>
        </w:rPr>
        <w:t>Erosion Control</w:t>
      </w:r>
      <w:r w:rsidRPr="00A64B58">
        <w:rPr>
          <w:rFonts w:ascii="Calibri" w:eastAsia="Calibri" w:hAnsi="Calibri"/>
          <w:spacing w:val="-2"/>
          <w:szCs w:val="22"/>
        </w:rPr>
        <w:t xml:space="preserve"> </w:t>
      </w:r>
      <w:r w:rsidRPr="00A64B58">
        <w:rPr>
          <w:rFonts w:ascii="Calibri" w:eastAsia="Calibri" w:hAnsi="Calibri"/>
          <w:spacing w:val="-1"/>
          <w:szCs w:val="22"/>
        </w:rPr>
        <w:t>Products</w:t>
      </w:r>
      <w:r w:rsidRPr="00A64B58">
        <w:rPr>
          <w:rFonts w:ascii="Calibri" w:eastAsia="Calibri" w:hAnsi="Calibri"/>
          <w:szCs w:val="22"/>
        </w:rPr>
        <w:t xml:space="preserve"> </w:t>
      </w:r>
      <w:r w:rsidRPr="00A64B58">
        <w:rPr>
          <w:rFonts w:ascii="Calibri" w:eastAsia="Calibri" w:hAnsi="Calibri"/>
          <w:spacing w:val="-1"/>
          <w:szCs w:val="22"/>
        </w:rPr>
        <w:t>(RECP)at</w:t>
      </w:r>
      <w:r w:rsidRPr="00A64B58">
        <w:rPr>
          <w:rFonts w:ascii="Calibri" w:eastAsia="Calibri" w:hAnsi="Calibri"/>
          <w:szCs w:val="22"/>
        </w:rPr>
        <w:t xml:space="preserve"> </w:t>
      </w:r>
      <w:r w:rsidRPr="00A64B58">
        <w:rPr>
          <w:rFonts w:ascii="Calibri" w:eastAsia="Calibri" w:hAnsi="Calibri"/>
          <w:spacing w:val="-1"/>
          <w:szCs w:val="22"/>
        </w:rPr>
        <w:t>least</w:t>
      </w:r>
      <w:r w:rsidRPr="00A64B58">
        <w:rPr>
          <w:rFonts w:ascii="Calibri" w:eastAsia="Calibri" w:hAnsi="Calibri"/>
          <w:spacing w:val="-2"/>
          <w:szCs w:val="22"/>
        </w:rPr>
        <w:t xml:space="preserve"> </w:t>
      </w:r>
      <w:r w:rsidRPr="00A64B58">
        <w:rPr>
          <w:rFonts w:ascii="Calibri" w:eastAsia="Calibri" w:hAnsi="Calibri"/>
          <w:spacing w:val="-1"/>
          <w:szCs w:val="22"/>
        </w:rPr>
        <w:t>weekly</w:t>
      </w:r>
      <w:r w:rsidRPr="00A64B58">
        <w:rPr>
          <w:rFonts w:ascii="Calibri" w:eastAsia="Calibri" w:hAnsi="Calibri"/>
          <w:szCs w:val="22"/>
        </w:rPr>
        <w:t xml:space="preserve"> and</w:t>
      </w:r>
      <w:r w:rsidRPr="00A64B58">
        <w:rPr>
          <w:rFonts w:ascii="Calibri" w:eastAsia="Calibri" w:hAnsi="Calibri"/>
          <w:spacing w:val="-2"/>
          <w:szCs w:val="22"/>
        </w:rPr>
        <w:t xml:space="preserve"> </w:t>
      </w:r>
      <w:r w:rsidRPr="00A64B58">
        <w:rPr>
          <w:rFonts w:ascii="Calibri" w:eastAsia="Calibri" w:hAnsi="Calibri"/>
          <w:spacing w:val="-1"/>
          <w:szCs w:val="22"/>
        </w:rPr>
        <w:t>after</w:t>
      </w:r>
      <w:r w:rsidRPr="00A64B58">
        <w:rPr>
          <w:rFonts w:ascii="Calibri" w:eastAsia="Calibri" w:hAnsi="Calibri"/>
          <w:spacing w:val="-2"/>
          <w:szCs w:val="22"/>
        </w:rPr>
        <w:t xml:space="preserve"> </w:t>
      </w:r>
      <w:r w:rsidRPr="00A64B58">
        <w:rPr>
          <w:rFonts w:ascii="Calibri" w:eastAsia="Calibri" w:hAnsi="Calibri"/>
          <w:szCs w:val="22"/>
        </w:rPr>
        <w:t>each</w:t>
      </w:r>
      <w:r w:rsidRPr="00A64B58">
        <w:rPr>
          <w:rFonts w:ascii="Calibri" w:eastAsia="Calibri" w:hAnsi="Calibri"/>
          <w:spacing w:val="-1"/>
          <w:szCs w:val="22"/>
        </w:rPr>
        <w:t xml:space="preserve"> </w:t>
      </w:r>
      <w:r w:rsidRPr="00A64B58">
        <w:rPr>
          <w:rFonts w:ascii="Calibri" w:eastAsia="Calibri" w:hAnsi="Calibri"/>
          <w:spacing w:val="-2"/>
          <w:szCs w:val="22"/>
        </w:rPr>
        <w:t>significant</w:t>
      </w:r>
      <w:r w:rsidRPr="00A64B58">
        <w:rPr>
          <w:rFonts w:ascii="Calibri" w:eastAsia="Calibri" w:hAnsi="Calibri"/>
          <w:spacing w:val="67"/>
          <w:szCs w:val="22"/>
        </w:rPr>
        <w:t xml:space="preserve"> </w:t>
      </w:r>
      <w:r w:rsidRPr="00A64B58">
        <w:rPr>
          <w:rFonts w:ascii="Calibri" w:eastAsia="Calibri" w:hAnsi="Calibri"/>
          <w:spacing w:val="-1"/>
          <w:szCs w:val="22"/>
        </w:rPr>
        <w:t>rainfall</w:t>
      </w:r>
      <w:r w:rsidRPr="00A64B58">
        <w:rPr>
          <w:rFonts w:ascii="Calibri" w:eastAsia="Calibri" w:hAnsi="Calibri"/>
          <w:szCs w:val="22"/>
        </w:rPr>
        <w:t xml:space="preserve"> </w:t>
      </w:r>
      <w:r w:rsidRPr="00A64B58">
        <w:rPr>
          <w:rFonts w:ascii="Calibri" w:eastAsia="Calibri" w:hAnsi="Calibri"/>
          <w:spacing w:val="-1"/>
          <w:szCs w:val="22"/>
        </w:rPr>
        <w:t>event</w:t>
      </w:r>
      <w:r w:rsidRPr="00A64B58">
        <w:rPr>
          <w:rFonts w:ascii="Calibri" w:eastAsia="Calibri" w:hAnsi="Calibri"/>
          <w:szCs w:val="22"/>
        </w:rPr>
        <w:t xml:space="preserve"> </w:t>
      </w:r>
      <w:r w:rsidRPr="00A64B58">
        <w:rPr>
          <w:rFonts w:ascii="Calibri" w:eastAsia="Calibri" w:hAnsi="Calibri"/>
          <w:spacing w:val="-2"/>
          <w:szCs w:val="22"/>
        </w:rPr>
        <w:t>(1/2</w:t>
      </w:r>
      <w:r w:rsidRPr="00A64B58">
        <w:rPr>
          <w:rFonts w:ascii="Calibri" w:eastAsia="Calibri" w:hAnsi="Calibri"/>
          <w:szCs w:val="22"/>
        </w:rPr>
        <w:t xml:space="preserve"> inch</w:t>
      </w:r>
      <w:r w:rsidRPr="00A64B58">
        <w:rPr>
          <w:rFonts w:ascii="Calibri" w:eastAsia="Calibri" w:hAnsi="Calibri"/>
          <w:spacing w:val="-4"/>
          <w:szCs w:val="22"/>
        </w:rPr>
        <w:t xml:space="preserve"> </w:t>
      </w:r>
      <w:r w:rsidRPr="00A64B58">
        <w:rPr>
          <w:rFonts w:ascii="Calibri" w:eastAsia="Calibri" w:hAnsi="Calibri"/>
          <w:szCs w:val="22"/>
        </w:rPr>
        <w:t xml:space="preserve">or </w:t>
      </w:r>
      <w:r w:rsidRPr="00A64B58">
        <w:rPr>
          <w:rFonts w:ascii="Calibri" w:eastAsia="Calibri" w:hAnsi="Calibri"/>
          <w:spacing w:val="-1"/>
          <w:szCs w:val="22"/>
        </w:rPr>
        <w:t>greater)</w:t>
      </w:r>
      <w:r w:rsidRPr="00A64B58">
        <w:rPr>
          <w:rFonts w:ascii="Calibri" w:eastAsia="Calibri" w:hAnsi="Calibri"/>
          <w:spacing w:val="-3"/>
          <w:szCs w:val="22"/>
        </w:rPr>
        <w:t xml:space="preserve"> </w:t>
      </w:r>
      <w:r w:rsidRPr="00A64B58">
        <w:rPr>
          <w:rFonts w:ascii="Calibri" w:eastAsia="Calibri" w:hAnsi="Calibri"/>
          <w:spacing w:val="-1"/>
          <w:szCs w:val="22"/>
        </w:rPr>
        <w:t>repair immediately.</w:t>
      </w:r>
    </w:p>
    <w:p w14:paraId="541F9508" w14:textId="77777777" w:rsidR="00A64B58" w:rsidRPr="00A64B58" w:rsidRDefault="00A64B58" w:rsidP="00A64B58">
      <w:pPr>
        <w:widowControl w:val="0"/>
        <w:numPr>
          <w:ilvl w:val="2"/>
          <w:numId w:val="11"/>
        </w:numPr>
        <w:tabs>
          <w:tab w:val="left" w:pos="1221"/>
        </w:tabs>
        <w:ind w:right="459"/>
        <w:rPr>
          <w:rFonts w:ascii="Calibri" w:eastAsia="Calibri" w:hAnsi="Calibri"/>
          <w:szCs w:val="22"/>
        </w:rPr>
      </w:pPr>
      <w:r w:rsidRPr="00A64B58">
        <w:rPr>
          <w:rFonts w:ascii="Calibri" w:eastAsia="Calibri" w:hAnsi="Calibri"/>
          <w:spacing w:val="-1"/>
          <w:szCs w:val="22"/>
        </w:rPr>
        <w:t>Ensure</w:t>
      </w:r>
      <w:r w:rsidRPr="00A64B58">
        <w:rPr>
          <w:rFonts w:ascii="Calibri" w:eastAsia="Calibri" w:hAnsi="Calibri"/>
          <w:szCs w:val="22"/>
        </w:rPr>
        <w:t xml:space="preserve"> that</w:t>
      </w:r>
      <w:r w:rsidRPr="00A64B58">
        <w:rPr>
          <w:rFonts w:ascii="Calibri" w:eastAsia="Calibri" w:hAnsi="Calibri"/>
          <w:spacing w:val="-3"/>
          <w:szCs w:val="22"/>
        </w:rPr>
        <w:t xml:space="preserve"> </w:t>
      </w:r>
      <w:r w:rsidRPr="00A64B58">
        <w:rPr>
          <w:rFonts w:ascii="Calibri" w:eastAsia="Calibri" w:hAnsi="Calibri"/>
          <w:spacing w:val="-1"/>
          <w:szCs w:val="22"/>
        </w:rPr>
        <w:t xml:space="preserve">good contact </w:t>
      </w:r>
      <w:r w:rsidRPr="00A64B58">
        <w:rPr>
          <w:rFonts w:ascii="Calibri" w:eastAsia="Calibri" w:hAnsi="Calibri"/>
          <w:szCs w:val="22"/>
        </w:rPr>
        <w:t>is</w:t>
      </w:r>
      <w:r w:rsidRPr="00A64B58">
        <w:rPr>
          <w:rFonts w:ascii="Calibri" w:eastAsia="Calibri" w:hAnsi="Calibri"/>
          <w:spacing w:val="-3"/>
          <w:szCs w:val="22"/>
        </w:rPr>
        <w:t xml:space="preserve"> </w:t>
      </w:r>
      <w:r w:rsidRPr="00A64B58">
        <w:rPr>
          <w:rFonts w:ascii="Calibri" w:eastAsia="Calibri" w:hAnsi="Calibri"/>
          <w:spacing w:val="-1"/>
          <w:szCs w:val="22"/>
        </w:rPr>
        <w:t>maintained</w:t>
      </w:r>
      <w:r w:rsidRPr="00A64B58">
        <w:rPr>
          <w:rFonts w:ascii="Calibri" w:eastAsia="Calibri" w:hAnsi="Calibri"/>
          <w:spacing w:val="-3"/>
          <w:szCs w:val="22"/>
        </w:rPr>
        <w:t xml:space="preserve"> </w:t>
      </w:r>
      <w:r w:rsidRPr="00A64B58">
        <w:rPr>
          <w:rFonts w:ascii="Calibri" w:eastAsia="Calibri" w:hAnsi="Calibri"/>
          <w:szCs w:val="22"/>
        </w:rPr>
        <w:t>with</w:t>
      </w:r>
      <w:r w:rsidRPr="00A64B58">
        <w:rPr>
          <w:rFonts w:ascii="Calibri" w:eastAsia="Calibri" w:hAnsi="Calibri"/>
          <w:spacing w:val="-3"/>
          <w:szCs w:val="22"/>
        </w:rPr>
        <w:t xml:space="preserve"> </w:t>
      </w:r>
      <w:r w:rsidRPr="00A64B58">
        <w:rPr>
          <w:rFonts w:ascii="Calibri" w:eastAsia="Calibri" w:hAnsi="Calibri"/>
          <w:szCs w:val="22"/>
        </w:rPr>
        <w:t xml:space="preserve">the </w:t>
      </w:r>
      <w:r w:rsidRPr="00A64B58">
        <w:rPr>
          <w:rFonts w:ascii="Calibri" w:eastAsia="Calibri" w:hAnsi="Calibri"/>
          <w:spacing w:val="-1"/>
          <w:szCs w:val="22"/>
        </w:rPr>
        <w:t>ground,</w:t>
      </w:r>
      <w:r w:rsidRPr="00A64B58">
        <w:rPr>
          <w:rFonts w:ascii="Calibri" w:eastAsia="Calibri" w:hAnsi="Calibri"/>
          <w:szCs w:val="22"/>
        </w:rPr>
        <w:t xml:space="preserve"> and</w:t>
      </w:r>
      <w:r w:rsidRPr="00A64B58">
        <w:rPr>
          <w:rFonts w:ascii="Calibri" w:eastAsia="Calibri" w:hAnsi="Calibri"/>
          <w:spacing w:val="-1"/>
          <w:szCs w:val="22"/>
        </w:rPr>
        <w:t xml:space="preserve"> </w:t>
      </w:r>
      <w:r w:rsidRPr="00A64B58">
        <w:rPr>
          <w:rFonts w:ascii="Calibri" w:eastAsia="Calibri" w:hAnsi="Calibri"/>
          <w:szCs w:val="22"/>
        </w:rPr>
        <w:t xml:space="preserve">that </w:t>
      </w:r>
      <w:r w:rsidRPr="00A64B58">
        <w:rPr>
          <w:rFonts w:ascii="Calibri" w:eastAsia="Calibri" w:hAnsi="Calibri"/>
          <w:spacing w:val="-1"/>
          <w:szCs w:val="22"/>
        </w:rPr>
        <w:t>erosion</w:t>
      </w:r>
      <w:r w:rsidRPr="00A64B58">
        <w:rPr>
          <w:rFonts w:ascii="Calibri" w:eastAsia="Calibri" w:hAnsi="Calibri"/>
          <w:szCs w:val="22"/>
        </w:rPr>
        <w:t xml:space="preserve"> is </w:t>
      </w:r>
      <w:r w:rsidRPr="00A64B58">
        <w:rPr>
          <w:rFonts w:ascii="Calibri" w:eastAsia="Calibri" w:hAnsi="Calibri"/>
          <w:spacing w:val="-1"/>
          <w:szCs w:val="22"/>
        </w:rPr>
        <w:t>not</w:t>
      </w:r>
      <w:r w:rsidRPr="00A64B58">
        <w:rPr>
          <w:rFonts w:ascii="Calibri" w:eastAsia="Calibri" w:hAnsi="Calibri"/>
          <w:spacing w:val="-2"/>
          <w:szCs w:val="22"/>
        </w:rPr>
        <w:t xml:space="preserve"> </w:t>
      </w:r>
      <w:r w:rsidRPr="00A64B58">
        <w:rPr>
          <w:rFonts w:ascii="Calibri" w:eastAsia="Calibri" w:hAnsi="Calibri"/>
          <w:spacing w:val="-1"/>
          <w:szCs w:val="22"/>
        </w:rPr>
        <w:t>occurring</w:t>
      </w:r>
      <w:r w:rsidRPr="00A64B58">
        <w:rPr>
          <w:rFonts w:ascii="Calibri" w:eastAsia="Calibri" w:hAnsi="Calibri"/>
          <w:spacing w:val="51"/>
          <w:szCs w:val="22"/>
        </w:rPr>
        <w:t xml:space="preserve"> </w:t>
      </w:r>
      <w:r w:rsidRPr="00A64B58">
        <w:rPr>
          <w:rFonts w:ascii="Calibri" w:eastAsia="Calibri" w:hAnsi="Calibri"/>
          <w:spacing w:val="-1"/>
          <w:szCs w:val="22"/>
        </w:rPr>
        <w:t xml:space="preserve">beneath </w:t>
      </w:r>
      <w:r w:rsidRPr="00A64B58">
        <w:rPr>
          <w:rFonts w:ascii="Calibri" w:eastAsia="Calibri" w:hAnsi="Calibri"/>
          <w:szCs w:val="22"/>
        </w:rPr>
        <w:t>the</w:t>
      </w:r>
      <w:r w:rsidRPr="00A64B58">
        <w:rPr>
          <w:rFonts w:ascii="Calibri" w:eastAsia="Calibri" w:hAnsi="Calibri"/>
          <w:spacing w:val="-2"/>
          <w:szCs w:val="22"/>
        </w:rPr>
        <w:t xml:space="preserve"> </w:t>
      </w:r>
      <w:r w:rsidRPr="00A64B58">
        <w:rPr>
          <w:rFonts w:ascii="Calibri" w:eastAsia="Calibri" w:hAnsi="Calibri"/>
          <w:spacing w:val="-1"/>
          <w:szCs w:val="22"/>
        </w:rPr>
        <w:t>matting.</w:t>
      </w:r>
    </w:p>
    <w:p w14:paraId="5AA529D9" w14:textId="77777777" w:rsidR="00A64B58" w:rsidRPr="00A64B58" w:rsidRDefault="00A64B58" w:rsidP="00A64B58">
      <w:pPr>
        <w:widowControl w:val="0"/>
        <w:numPr>
          <w:ilvl w:val="2"/>
          <w:numId w:val="11"/>
        </w:numPr>
        <w:tabs>
          <w:tab w:val="left" w:pos="1221"/>
        </w:tabs>
        <w:ind w:right="706"/>
        <w:rPr>
          <w:rFonts w:ascii="Calibri" w:eastAsia="Calibri" w:hAnsi="Calibri"/>
          <w:szCs w:val="22"/>
        </w:rPr>
      </w:pPr>
      <w:r w:rsidRPr="00A64B58">
        <w:rPr>
          <w:rFonts w:ascii="Calibri" w:eastAsia="Calibri" w:hAnsi="Calibri"/>
          <w:spacing w:val="-1"/>
          <w:szCs w:val="22"/>
        </w:rPr>
        <w:t>Any</w:t>
      </w:r>
      <w:r w:rsidRPr="00A64B58">
        <w:rPr>
          <w:rFonts w:ascii="Calibri" w:eastAsia="Calibri" w:hAnsi="Calibri"/>
          <w:szCs w:val="22"/>
        </w:rPr>
        <w:t xml:space="preserve"> areas</w:t>
      </w:r>
      <w:r w:rsidRPr="00A64B58">
        <w:rPr>
          <w:rFonts w:ascii="Calibri" w:eastAsia="Calibri" w:hAnsi="Calibri"/>
          <w:spacing w:val="-2"/>
          <w:szCs w:val="22"/>
        </w:rPr>
        <w:t xml:space="preserve"> </w:t>
      </w:r>
      <w:r w:rsidRPr="00A64B58">
        <w:rPr>
          <w:rFonts w:ascii="Calibri" w:eastAsia="Calibri" w:hAnsi="Calibri"/>
          <w:szCs w:val="22"/>
        </w:rPr>
        <w:t>of</w:t>
      </w:r>
      <w:r w:rsidRPr="00A64B58">
        <w:rPr>
          <w:rFonts w:ascii="Calibri" w:eastAsia="Calibri" w:hAnsi="Calibri"/>
          <w:spacing w:val="-2"/>
          <w:szCs w:val="22"/>
        </w:rPr>
        <w:t xml:space="preserve"> </w:t>
      </w:r>
      <w:r w:rsidRPr="00A64B58">
        <w:rPr>
          <w:rFonts w:ascii="Calibri" w:eastAsia="Calibri" w:hAnsi="Calibri"/>
          <w:spacing w:val="-1"/>
          <w:szCs w:val="22"/>
        </w:rPr>
        <w:t>matting</w:t>
      </w:r>
      <w:r w:rsidRPr="00A64B58">
        <w:rPr>
          <w:rFonts w:ascii="Calibri" w:eastAsia="Calibri" w:hAnsi="Calibri"/>
          <w:spacing w:val="1"/>
          <w:szCs w:val="22"/>
        </w:rPr>
        <w:t xml:space="preserve"> </w:t>
      </w:r>
      <w:r w:rsidRPr="00A64B58">
        <w:rPr>
          <w:rFonts w:ascii="Calibri" w:eastAsia="Calibri" w:hAnsi="Calibri"/>
          <w:szCs w:val="22"/>
        </w:rPr>
        <w:t>that</w:t>
      </w:r>
      <w:r w:rsidRPr="00A64B58">
        <w:rPr>
          <w:rFonts w:ascii="Calibri" w:eastAsia="Calibri" w:hAnsi="Calibri"/>
          <w:spacing w:val="-3"/>
          <w:szCs w:val="22"/>
        </w:rPr>
        <w:t xml:space="preserve"> </w:t>
      </w:r>
      <w:r w:rsidRPr="00A64B58">
        <w:rPr>
          <w:rFonts w:ascii="Calibri" w:eastAsia="Calibri" w:hAnsi="Calibri"/>
          <w:spacing w:val="-1"/>
          <w:szCs w:val="22"/>
        </w:rPr>
        <w:t>are</w:t>
      </w:r>
      <w:r w:rsidRPr="00A64B58">
        <w:rPr>
          <w:rFonts w:ascii="Calibri" w:eastAsia="Calibri" w:hAnsi="Calibri"/>
          <w:szCs w:val="22"/>
        </w:rPr>
        <w:t xml:space="preserve"> </w:t>
      </w:r>
      <w:r w:rsidRPr="00A64B58">
        <w:rPr>
          <w:rFonts w:ascii="Calibri" w:eastAsia="Calibri" w:hAnsi="Calibri"/>
          <w:spacing w:val="-1"/>
          <w:szCs w:val="22"/>
        </w:rPr>
        <w:t>damaged</w:t>
      </w:r>
      <w:r w:rsidRPr="00A64B58">
        <w:rPr>
          <w:rFonts w:ascii="Calibri" w:eastAsia="Calibri" w:hAnsi="Calibri"/>
          <w:szCs w:val="22"/>
        </w:rPr>
        <w:t xml:space="preserve"> </w:t>
      </w:r>
      <w:r w:rsidRPr="00A64B58">
        <w:rPr>
          <w:rFonts w:ascii="Calibri" w:eastAsia="Calibri" w:hAnsi="Calibri"/>
          <w:spacing w:val="-1"/>
          <w:szCs w:val="22"/>
        </w:rPr>
        <w:t>or</w:t>
      </w:r>
      <w:r w:rsidRPr="00A64B58">
        <w:rPr>
          <w:rFonts w:ascii="Calibri" w:eastAsia="Calibri" w:hAnsi="Calibri"/>
          <w:szCs w:val="22"/>
        </w:rPr>
        <w:t xml:space="preserve"> </w:t>
      </w:r>
      <w:r w:rsidRPr="00A64B58">
        <w:rPr>
          <w:rFonts w:ascii="Calibri" w:eastAsia="Calibri" w:hAnsi="Calibri"/>
          <w:spacing w:val="-1"/>
          <w:szCs w:val="22"/>
        </w:rPr>
        <w:t>not</w:t>
      </w:r>
      <w:r w:rsidRPr="00A64B58">
        <w:rPr>
          <w:rFonts w:ascii="Calibri" w:eastAsia="Calibri" w:hAnsi="Calibri"/>
          <w:szCs w:val="22"/>
        </w:rPr>
        <w:t xml:space="preserve"> in</w:t>
      </w:r>
      <w:r w:rsidRPr="00A64B58">
        <w:rPr>
          <w:rFonts w:ascii="Calibri" w:eastAsia="Calibri" w:hAnsi="Calibri"/>
          <w:spacing w:val="-1"/>
          <w:szCs w:val="22"/>
        </w:rPr>
        <w:t xml:space="preserve"> close</w:t>
      </w:r>
      <w:r w:rsidRPr="00A64B58">
        <w:rPr>
          <w:rFonts w:ascii="Calibri" w:eastAsia="Calibri" w:hAnsi="Calibri"/>
          <w:spacing w:val="-4"/>
          <w:szCs w:val="22"/>
        </w:rPr>
        <w:t xml:space="preserve"> </w:t>
      </w:r>
      <w:r w:rsidRPr="00A64B58">
        <w:rPr>
          <w:rFonts w:ascii="Calibri" w:eastAsia="Calibri" w:hAnsi="Calibri"/>
          <w:spacing w:val="-1"/>
          <w:szCs w:val="22"/>
        </w:rPr>
        <w:t>contact</w:t>
      </w:r>
      <w:r w:rsidRPr="00A64B58">
        <w:rPr>
          <w:rFonts w:ascii="Calibri" w:eastAsia="Calibri" w:hAnsi="Calibri"/>
          <w:szCs w:val="22"/>
        </w:rPr>
        <w:t xml:space="preserve"> </w:t>
      </w:r>
      <w:r w:rsidRPr="00A64B58">
        <w:rPr>
          <w:rFonts w:ascii="Calibri" w:eastAsia="Calibri" w:hAnsi="Calibri"/>
          <w:spacing w:val="-1"/>
          <w:szCs w:val="22"/>
        </w:rPr>
        <w:t>with</w:t>
      </w:r>
      <w:r w:rsidRPr="00A64B58">
        <w:rPr>
          <w:rFonts w:ascii="Calibri" w:eastAsia="Calibri" w:hAnsi="Calibri"/>
          <w:szCs w:val="22"/>
        </w:rPr>
        <w:t xml:space="preserve"> the</w:t>
      </w:r>
      <w:r w:rsidRPr="00A64B58">
        <w:rPr>
          <w:rFonts w:ascii="Calibri" w:eastAsia="Calibri" w:hAnsi="Calibri"/>
          <w:spacing w:val="-2"/>
          <w:szCs w:val="22"/>
        </w:rPr>
        <w:t xml:space="preserve"> </w:t>
      </w:r>
      <w:r w:rsidRPr="00A64B58">
        <w:rPr>
          <w:rFonts w:ascii="Calibri" w:eastAsia="Calibri" w:hAnsi="Calibri"/>
          <w:spacing w:val="-1"/>
          <w:szCs w:val="22"/>
        </w:rPr>
        <w:t>ground shall be</w:t>
      </w:r>
      <w:r w:rsidRPr="00A64B58">
        <w:rPr>
          <w:rFonts w:ascii="Calibri" w:eastAsia="Calibri" w:hAnsi="Calibri"/>
          <w:spacing w:val="42"/>
          <w:szCs w:val="22"/>
        </w:rPr>
        <w:t xml:space="preserve"> </w:t>
      </w:r>
      <w:r w:rsidRPr="00A64B58">
        <w:rPr>
          <w:rFonts w:ascii="Calibri" w:eastAsia="Calibri" w:hAnsi="Calibri"/>
          <w:spacing w:val="-1"/>
          <w:szCs w:val="22"/>
        </w:rPr>
        <w:t xml:space="preserve">repaired </w:t>
      </w:r>
      <w:r w:rsidRPr="00A64B58">
        <w:rPr>
          <w:rFonts w:ascii="Calibri" w:eastAsia="Calibri" w:hAnsi="Calibri"/>
          <w:szCs w:val="22"/>
        </w:rPr>
        <w:t>and</w:t>
      </w:r>
      <w:r w:rsidRPr="00A64B58">
        <w:rPr>
          <w:rFonts w:ascii="Calibri" w:eastAsia="Calibri" w:hAnsi="Calibri"/>
          <w:spacing w:val="-2"/>
          <w:szCs w:val="22"/>
        </w:rPr>
        <w:t xml:space="preserve"> </w:t>
      </w:r>
      <w:r w:rsidRPr="00A64B58">
        <w:rPr>
          <w:rFonts w:ascii="Calibri" w:eastAsia="Calibri" w:hAnsi="Calibri"/>
          <w:spacing w:val="-1"/>
          <w:szCs w:val="22"/>
        </w:rPr>
        <w:t>stapled.</w:t>
      </w:r>
    </w:p>
    <w:p w14:paraId="0D4350C9" w14:textId="77777777" w:rsidR="00A64B58" w:rsidRPr="00A64B58" w:rsidRDefault="00A64B58" w:rsidP="00A64B58">
      <w:pPr>
        <w:widowControl w:val="0"/>
        <w:numPr>
          <w:ilvl w:val="2"/>
          <w:numId w:val="11"/>
        </w:numPr>
        <w:tabs>
          <w:tab w:val="left" w:pos="1221"/>
        </w:tabs>
        <w:rPr>
          <w:rFonts w:ascii="Calibri" w:eastAsia="Calibri" w:hAnsi="Calibri"/>
          <w:szCs w:val="22"/>
        </w:rPr>
      </w:pPr>
      <w:r w:rsidRPr="00A64B58">
        <w:rPr>
          <w:rFonts w:ascii="Calibri" w:eastAsia="Calibri" w:hAnsi="Calibri"/>
          <w:spacing w:val="-1"/>
          <w:szCs w:val="22"/>
        </w:rPr>
        <w:t>Monitor</w:t>
      </w:r>
      <w:r w:rsidRPr="00A64B58">
        <w:rPr>
          <w:rFonts w:ascii="Calibri" w:eastAsia="Calibri" w:hAnsi="Calibri"/>
          <w:szCs w:val="22"/>
        </w:rPr>
        <w:t xml:space="preserve"> and</w:t>
      </w:r>
      <w:r w:rsidRPr="00A64B58">
        <w:rPr>
          <w:rFonts w:ascii="Calibri" w:eastAsia="Calibri" w:hAnsi="Calibri"/>
          <w:spacing w:val="-2"/>
          <w:szCs w:val="22"/>
        </w:rPr>
        <w:t xml:space="preserve"> </w:t>
      </w:r>
      <w:r w:rsidRPr="00A64B58">
        <w:rPr>
          <w:rFonts w:ascii="Calibri" w:eastAsia="Calibri" w:hAnsi="Calibri"/>
          <w:spacing w:val="-1"/>
          <w:szCs w:val="22"/>
        </w:rPr>
        <w:t>repair</w:t>
      </w:r>
      <w:r w:rsidRPr="00A64B58">
        <w:rPr>
          <w:rFonts w:ascii="Calibri" w:eastAsia="Calibri" w:hAnsi="Calibri"/>
          <w:szCs w:val="22"/>
        </w:rPr>
        <w:t xml:space="preserve"> </w:t>
      </w:r>
      <w:r w:rsidRPr="00A64B58">
        <w:rPr>
          <w:rFonts w:ascii="Calibri" w:eastAsia="Calibri" w:hAnsi="Calibri"/>
          <w:spacing w:val="-2"/>
          <w:szCs w:val="22"/>
        </w:rPr>
        <w:t>the</w:t>
      </w:r>
      <w:r w:rsidRPr="00A64B58">
        <w:rPr>
          <w:rFonts w:ascii="Calibri" w:eastAsia="Calibri" w:hAnsi="Calibri"/>
          <w:szCs w:val="22"/>
        </w:rPr>
        <w:t xml:space="preserve"> </w:t>
      </w:r>
      <w:r w:rsidRPr="00A64B58">
        <w:rPr>
          <w:rFonts w:ascii="Calibri" w:eastAsia="Calibri" w:hAnsi="Calibri"/>
          <w:spacing w:val="-1"/>
          <w:szCs w:val="22"/>
        </w:rPr>
        <w:t>RECP</w:t>
      </w:r>
      <w:r w:rsidRPr="00A64B58">
        <w:rPr>
          <w:rFonts w:ascii="Calibri" w:eastAsia="Calibri" w:hAnsi="Calibri"/>
          <w:spacing w:val="1"/>
          <w:szCs w:val="22"/>
        </w:rPr>
        <w:t xml:space="preserve"> </w:t>
      </w:r>
      <w:r w:rsidRPr="00A64B58">
        <w:rPr>
          <w:rFonts w:ascii="Calibri" w:eastAsia="Calibri" w:hAnsi="Calibri"/>
          <w:szCs w:val="22"/>
        </w:rPr>
        <w:t xml:space="preserve">as </w:t>
      </w:r>
      <w:r w:rsidRPr="00A64B58">
        <w:rPr>
          <w:rFonts w:ascii="Calibri" w:eastAsia="Calibri" w:hAnsi="Calibri"/>
          <w:spacing w:val="-2"/>
          <w:szCs w:val="22"/>
        </w:rPr>
        <w:t>necessary</w:t>
      </w:r>
      <w:r w:rsidRPr="00A64B58">
        <w:rPr>
          <w:rFonts w:ascii="Calibri" w:eastAsia="Calibri" w:hAnsi="Calibri"/>
          <w:spacing w:val="1"/>
          <w:szCs w:val="22"/>
        </w:rPr>
        <w:t xml:space="preserve"> </w:t>
      </w:r>
      <w:r w:rsidRPr="00A64B58">
        <w:rPr>
          <w:rFonts w:ascii="Calibri" w:eastAsia="Calibri" w:hAnsi="Calibri"/>
          <w:spacing w:val="-1"/>
          <w:szCs w:val="22"/>
        </w:rPr>
        <w:t>until</w:t>
      </w:r>
      <w:r w:rsidRPr="00A64B58">
        <w:rPr>
          <w:rFonts w:ascii="Calibri" w:eastAsia="Calibri" w:hAnsi="Calibri"/>
          <w:spacing w:val="-3"/>
          <w:szCs w:val="22"/>
        </w:rPr>
        <w:t xml:space="preserve"> </w:t>
      </w:r>
      <w:r w:rsidRPr="00A64B58">
        <w:rPr>
          <w:rFonts w:ascii="Calibri" w:eastAsia="Calibri" w:hAnsi="Calibri"/>
          <w:spacing w:val="-1"/>
          <w:szCs w:val="22"/>
        </w:rPr>
        <w:t>ground</w:t>
      </w:r>
      <w:r w:rsidRPr="00A64B58">
        <w:rPr>
          <w:rFonts w:ascii="Calibri" w:eastAsia="Calibri" w:hAnsi="Calibri"/>
          <w:spacing w:val="-3"/>
          <w:szCs w:val="22"/>
        </w:rPr>
        <w:t xml:space="preserve"> </w:t>
      </w:r>
      <w:r w:rsidRPr="00A64B58">
        <w:rPr>
          <w:rFonts w:ascii="Calibri" w:eastAsia="Calibri" w:hAnsi="Calibri"/>
          <w:spacing w:val="-1"/>
          <w:szCs w:val="22"/>
        </w:rPr>
        <w:t>cover</w:t>
      </w:r>
      <w:r w:rsidRPr="00A64B58">
        <w:rPr>
          <w:rFonts w:ascii="Calibri" w:eastAsia="Calibri" w:hAnsi="Calibri"/>
          <w:szCs w:val="22"/>
        </w:rPr>
        <w:t xml:space="preserve"> </w:t>
      </w:r>
      <w:r w:rsidRPr="00A64B58">
        <w:rPr>
          <w:rFonts w:ascii="Calibri" w:eastAsia="Calibri" w:hAnsi="Calibri"/>
          <w:spacing w:val="-2"/>
          <w:szCs w:val="22"/>
        </w:rPr>
        <w:t>is</w:t>
      </w:r>
      <w:r w:rsidRPr="00A64B58">
        <w:rPr>
          <w:rFonts w:ascii="Calibri" w:eastAsia="Calibri" w:hAnsi="Calibri"/>
          <w:szCs w:val="22"/>
        </w:rPr>
        <w:t xml:space="preserve"> </w:t>
      </w:r>
      <w:r w:rsidRPr="00A64B58">
        <w:rPr>
          <w:rFonts w:ascii="Calibri" w:eastAsia="Calibri" w:hAnsi="Calibri"/>
          <w:spacing w:val="-1"/>
          <w:szCs w:val="22"/>
        </w:rPr>
        <w:t>established.</w:t>
      </w:r>
    </w:p>
    <w:p w14:paraId="6A7EF886" w14:textId="77777777" w:rsidR="00A64B58" w:rsidRPr="00A64B58" w:rsidRDefault="00A64B58" w:rsidP="00A64B58">
      <w:pPr>
        <w:widowControl w:val="0"/>
        <w:rPr>
          <w:rFonts w:ascii="Calibri" w:eastAsia="Calibri" w:hAnsi="Calibri" w:cs="Calibri"/>
          <w:szCs w:val="22"/>
        </w:rPr>
      </w:pPr>
    </w:p>
    <w:p w14:paraId="24110DCA" w14:textId="77777777" w:rsidR="00A64B58" w:rsidRPr="00A64B58" w:rsidRDefault="00A64B58" w:rsidP="00A64B58">
      <w:pPr>
        <w:widowControl w:val="0"/>
        <w:numPr>
          <w:ilvl w:val="1"/>
          <w:numId w:val="11"/>
        </w:numPr>
        <w:tabs>
          <w:tab w:val="left" w:pos="861"/>
        </w:tabs>
        <w:outlineLvl w:val="8"/>
        <w:rPr>
          <w:rFonts w:ascii="Calibri" w:eastAsia="Calibri" w:hAnsi="Calibri"/>
          <w:szCs w:val="22"/>
        </w:rPr>
      </w:pPr>
      <w:r w:rsidRPr="00A64B58">
        <w:rPr>
          <w:rFonts w:ascii="Calibri" w:eastAsia="Calibri" w:hAnsi="Calibri"/>
          <w:b/>
          <w:bCs/>
          <w:spacing w:val="-1"/>
          <w:szCs w:val="22"/>
        </w:rPr>
        <w:t>Trench</w:t>
      </w:r>
      <w:r w:rsidRPr="00A64B58">
        <w:rPr>
          <w:rFonts w:ascii="Calibri" w:eastAsia="Calibri" w:hAnsi="Calibri"/>
          <w:b/>
          <w:bCs/>
          <w:spacing w:val="-3"/>
          <w:szCs w:val="22"/>
        </w:rPr>
        <w:t xml:space="preserve"> </w:t>
      </w:r>
      <w:r w:rsidRPr="00A64B58">
        <w:rPr>
          <w:rFonts w:ascii="Calibri" w:eastAsia="Calibri" w:hAnsi="Calibri"/>
          <w:b/>
          <w:bCs/>
          <w:spacing w:val="-1"/>
          <w:szCs w:val="22"/>
        </w:rPr>
        <w:t>Drains:</w:t>
      </w:r>
    </w:p>
    <w:p w14:paraId="3D4AC172" w14:textId="77777777" w:rsidR="00A64B58" w:rsidRPr="00A64B58" w:rsidRDefault="00A64B58" w:rsidP="00A64B58">
      <w:pPr>
        <w:widowControl w:val="0"/>
        <w:ind w:left="140" w:right="282"/>
        <w:rPr>
          <w:rFonts w:ascii="Calibri" w:eastAsia="Calibri" w:hAnsi="Calibri"/>
          <w:szCs w:val="22"/>
        </w:rPr>
      </w:pPr>
      <w:r w:rsidRPr="00A64B58">
        <w:rPr>
          <w:rFonts w:ascii="Calibri" w:eastAsia="Calibri" w:hAnsi="Calibri"/>
          <w:szCs w:val="22"/>
        </w:rPr>
        <w:t xml:space="preserve">A </w:t>
      </w:r>
      <w:r w:rsidRPr="00A64B58">
        <w:rPr>
          <w:rFonts w:ascii="Calibri" w:eastAsia="Calibri" w:hAnsi="Calibri"/>
          <w:spacing w:val="-1"/>
          <w:szCs w:val="22"/>
        </w:rPr>
        <w:t>properly</w:t>
      </w:r>
      <w:r w:rsidRPr="00A64B58">
        <w:rPr>
          <w:rFonts w:ascii="Calibri" w:eastAsia="Calibri" w:hAnsi="Calibri"/>
          <w:spacing w:val="-2"/>
          <w:szCs w:val="22"/>
        </w:rPr>
        <w:t xml:space="preserve"> </w:t>
      </w:r>
      <w:r w:rsidRPr="00A64B58">
        <w:rPr>
          <w:rFonts w:ascii="Calibri" w:eastAsia="Calibri" w:hAnsi="Calibri"/>
          <w:spacing w:val="-1"/>
          <w:szCs w:val="22"/>
        </w:rPr>
        <w:t>designed</w:t>
      </w:r>
      <w:r w:rsidRPr="00A64B58">
        <w:rPr>
          <w:rFonts w:ascii="Calibri" w:eastAsia="Calibri" w:hAnsi="Calibri"/>
          <w:szCs w:val="22"/>
        </w:rPr>
        <w:t xml:space="preserve"> and</w:t>
      </w:r>
      <w:r w:rsidRPr="00A64B58">
        <w:rPr>
          <w:rFonts w:ascii="Calibri" w:eastAsia="Calibri" w:hAnsi="Calibri"/>
          <w:spacing w:val="-2"/>
          <w:szCs w:val="22"/>
        </w:rPr>
        <w:t xml:space="preserve"> installed</w:t>
      </w:r>
      <w:r w:rsidRPr="00A64B58">
        <w:rPr>
          <w:rFonts w:ascii="Calibri" w:eastAsia="Calibri" w:hAnsi="Calibri"/>
          <w:spacing w:val="-1"/>
          <w:szCs w:val="22"/>
        </w:rPr>
        <w:t xml:space="preserve"> </w:t>
      </w:r>
      <w:r w:rsidRPr="00A64B58">
        <w:rPr>
          <w:rFonts w:ascii="Calibri" w:eastAsia="Calibri" w:hAnsi="Calibri"/>
          <w:spacing w:val="-2"/>
          <w:szCs w:val="22"/>
        </w:rPr>
        <w:t>subsurface</w:t>
      </w:r>
      <w:r w:rsidRPr="00A64B58">
        <w:rPr>
          <w:rFonts w:ascii="Calibri" w:eastAsia="Calibri" w:hAnsi="Calibri"/>
          <w:szCs w:val="22"/>
        </w:rPr>
        <w:t xml:space="preserve"> </w:t>
      </w:r>
      <w:r w:rsidRPr="00A64B58">
        <w:rPr>
          <w:rFonts w:ascii="Calibri" w:eastAsia="Calibri" w:hAnsi="Calibri"/>
          <w:spacing w:val="-1"/>
          <w:szCs w:val="22"/>
        </w:rPr>
        <w:t xml:space="preserve">drain requires </w:t>
      </w:r>
      <w:r w:rsidRPr="00A64B58">
        <w:rPr>
          <w:rFonts w:ascii="Calibri" w:eastAsia="Calibri" w:hAnsi="Calibri"/>
          <w:szCs w:val="22"/>
        </w:rPr>
        <w:t>little</w:t>
      </w:r>
      <w:r w:rsidRPr="00A64B58">
        <w:rPr>
          <w:rFonts w:ascii="Calibri" w:eastAsia="Calibri" w:hAnsi="Calibri"/>
          <w:spacing w:val="-2"/>
          <w:szCs w:val="22"/>
        </w:rPr>
        <w:t xml:space="preserve"> </w:t>
      </w:r>
      <w:r w:rsidRPr="00A64B58">
        <w:rPr>
          <w:rFonts w:ascii="Calibri" w:eastAsia="Calibri" w:hAnsi="Calibri"/>
          <w:spacing w:val="-1"/>
          <w:szCs w:val="22"/>
        </w:rPr>
        <w:t>maintenance.</w:t>
      </w:r>
      <w:r w:rsidRPr="00A64B58">
        <w:rPr>
          <w:rFonts w:ascii="Calibri" w:eastAsia="Calibri" w:hAnsi="Calibri"/>
          <w:spacing w:val="-2"/>
          <w:szCs w:val="22"/>
        </w:rPr>
        <w:t xml:space="preserve"> </w:t>
      </w:r>
      <w:r w:rsidRPr="00A64B58">
        <w:rPr>
          <w:rFonts w:ascii="Calibri" w:eastAsia="Calibri" w:hAnsi="Calibri"/>
          <w:spacing w:val="-1"/>
          <w:szCs w:val="22"/>
        </w:rPr>
        <w:t>However,</w:t>
      </w:r>
      <w:r w:rsidRPr="00A64B58">
        <w:rPr>
          <w:rFonts w:ascii="Calibri" w:eastAsia="Calibri" w:hAnsi="Calibri"/>
          <w:szCs w:val="22"/>
        </w:rPr>
        <w:t xml:space="preserve"> </w:t>
      </w:r>
      <w:r w:rsidRPr="00A64B58">
        <w:rPr>
          <w:rFonts w:ascii="Calibri" w:eastAsia="Calibri" w:hAnsi="Calibri"/>
          <w:spacing w:val="-1"/>
          <w:szCs w:val="22"/>
        </w:rPr>
        <w:t>the</w:t>
      </w:r>
      <w:r w:rsidRPr="00A64B58">
        <w:rPr>
          <w:rFonts w:ascii="Calibri" w:eastAsia="Calibri" w:hAnsi="Calibri"/>
          <w:spacing w:val="-2"/>
          <w:szCs w:val="22"/>
        </w:rPr>
        <w:t xml:space="preserve"> </w:t>
      </w:r>
      <w:r w:rsidRPr="00A64B58">
        <w:rPr>
          <w:rFonts w:ascii="Calibri" w:eastAsia="Calibri" w:hAnsi="Calibri"/>
          <w:spacing w:val="-1"/>
          <w:szCs w:val="22"/>
        </w:rPr>
        <w:t>drains</w:t>
      </w:r>
      <w:r w:rsidRPr="00A64B58">
        <w:rPr>
          <w:rFonts w:ascii="Calibri" w:eastAsia="Calibri" w:hAnsi="Calibri"/>
          <w:spacing w:val="91"/>
          <w:szCs w:val="22"/>
        </w:rPr>
        <w:t xml:space="preserve"> </w:t>
      </w:r>
      <w:r w:rsidRPr="00A64B58">
        <w:rPr>
          <w:rFonts w:ascii="Calibri" w:eastAsia="Calibri" w:hAnsi="Calibri"/>
          <w:spacing w:val="-1"/>
          <w:szCs w:val="22"/>
        </w:rPr>
        <w:t>should</w:t>
      </w:r>
      <w:r w:rsidRPr="00A64B58">
        <w:rPr>
          <w:rFonts w:ascii="Calibri" w:eastAsia="Calibri" w:hAnsi="Calibri"/>
          <w:spacing w:val="-2"/>
          <w:szCs w:val="22"/>
        </w:rPr>
        <w:t xml:space="preserve"> </w:t>
      </w:r>
      <w:r w:rsidRPr="00A64B58">
        <w:rPr>
          <w:rFonts w:ascii="Calibri" w:eastAsia="Calibri" w:hAnsi="Calibri"/>
          <w:spacing w:val="-1"/>
          <w:szCs w:val="22"/>
        </w:rPr>
        <w:t>be</w:t>
      </w:r>
      <w:r w:rsidRPr="00A64B58">
        <w:rPr>
          <w:rFonts w:ascii="Calibri" w:eastAsia="Calibri" w:hAnsi="Calibri"/>
          <w:szCs w:val="22"/>
        </w:rPr>
        <w:t xml:space="preserve"> </w:t>
      </w:r>
      <w:r w:rsidRPr="00A64B58">
        <w:rPr>
          <w:rFonts w:ascii="Calibri" w:eastAsia="Calibri" w:hAnsi="Calibri"/>
          <w:spacing w:val="-1"/>
          <w:szCs w:val="22"/>
        </w:rPr>
        <w:t>checked</w:t>
      </w:r>
      <w:r w:rsidRPr="00A64B58">
        <w:rPr>
          <w:rFonts w:ascii="Calibri" w:eastAsia="Calibri" w:hAnsi="Calibri"/>
          <w:spacing w:val="-3"/>
          <w:szCs w:val="22"/>
        </w:rPr>
        <w:t xml:space="preserve"> </w:t>
      </w:r>
      <w:r w:rsidRPr="00A64B58">
        <w:rPr>
          <w:rFonts w:ascii="Calibri" w:eastAsia="Calibri" w:hAnsi="Calibri"/>
          <w:spacing w:val="-1"/>
          <w:szCs w:val="22"/>
        </w:rPr>
        <w:t>periodically</w:t>
      </w:r>
      <w:r w:rsidRPr="00A64B58">
        <w:rPr>
          <w:rFonts w:ascii="Calibri" w:eastAsia="Calibri" w:hAnsi="Calibri"/>
          <w:szCs w:val="22"/>
        </w:rPr>
        <w:t xml:space="preserve"> </w:t>
      </w:r>
      <w:r w:rsidRPr="00A64B58">
        <w:rPr>
          <w:rFonts w:ascii="Calibri" w:eastAsia="Calibri" w:hAnsi="Calibri"/>
          <w:spacing w:val="-1"/>
          <w:szCs w:val="22"/>
        </w:rPr>
        <w:t>(and especially</w:t>
      </w:r>
      <w:r w:rsidRPr="00A64B58">
        <w:rPr>
          <w:rFonts w:ascii="Calibri" w:eastAsia="Calibri" w:hAnsi="Calibri"/>
          <w:spacing w:val="-2"/>
          <w:szCs w:val="22"/>
        </w:rPr>
        <w:t xml:space="preserve"> </w:t>
      </w:r>
      <w:r w:rsidRPr="00A64B58">
        <w:rPr>
          <w:rFonts w:ascii="Calibri" w:eastAsia="Calibri" w:hAnsi="Calibri"/>
          <w:spacing w:val="-1"/>
          <w:szCs w:val="22"/>
        </w:rPr>
        <w:t>after</w:t>
      </w:r>
      <w:r w:rsidRPr="00A64B58">
        <w:rPr>
          <w:rFonts w:ascii="Calibri" w:eastAsia="Calibri" w:hAnsi="Calibri"/>
          <w:szCs w:val="22"/>
        </w:rPr>
        <w:t xml:space="preserve"> </w:t>
      </w:r>
      <w:r w:rsidRPr="00A64B58">
        <w:rPr>
          <w:rFonts w:ascii="Calibri" w:eastAsia="Calibri" w:hAnsi="Calibri"/>
          <w:spacing w:val="-1"/>
          <w:szCs w:val="22"/>
        </w:rPr>
        <w:t>significant</w:t>
      </w:r>
      <w:r w:rsidRPr="00A64B58">
        <w:rPr>
          <w:rFonts w:ascii="Calibri" w:eastAsia="Calibri" w:hAnsi="Calibri"/>
          <w:szCs w:val="22"/>
        </w:rPr>
        <w:t xml:space="preserve"> </w:t>
      </w:r>
      <w:r w:rsidRPr="00A64B58">
        <w:rPr>
          <w:rFonts w:ascii="Calibri" w:eastAsia="Calibri" w:hAnsi="Calibri"/>
          <w:spacing w:val="-1"/>
          <w:szCs w:val="22"/>
        </w:rPr>
        <w:t>rainfall</w:t>
      </w:r>
      <w:r w:rsidRPr="00A64B58">
        <w:rPr>
          <w:rFonts w:ascii="Calibri" w:eastAsia="Calibri" w:hAnsi="Calibri"/>
          <w:szCs w:val="22"/>
        </w:rPr>
        <w:t xml:space="preserve"> </w:t>
      </w:r>
      <w:r w:rsidRPr="00A64B58">
        <w:rPr>
          <w:rFonts w:ascii="Calibri" w:eastAsia="Calibri" w:hAnsi="Calibri"/>
          <w:spacing w:val="-1"/>
          <w:szCs w:val="22"/>
        </w:rPr>
        <w:t>events)</w:t>
      </w:r>
      <w:r w:rsidRPr="00A64B58">
        <w:rPr>
          <w:rFonts w:ascii="Calibri" w:eastAsia="Calibri" w:hAnsi="Calibri"/>
          <w:szCs w:val="22"/>
        </w:rPr>
        <w:t xml:space="preserve"> </w:t>
      </w:r>
      <w:r w:rsidRPr="00A64B58">
        <w:rPr>
          <w:rFonts w:ascii="Calibri" w:eastAsia="Calibri" w:hAnsi="Calibri"/>
          <w:spacing w:val="-1"/>
          <w:szCs w:val="22"/>
        </w:rPr>
        <w:t>to</w:t>
      </w:r>
      <w:r w:rsidRPr="00A64B58">
        <w:rPr>
          <w:rFonts w:ascii="Calibri" w:eastAsia="Calibri" w:hAnsi="Calibri"/>
          <w:spacing w:val="1"/>
          <w:szCs w:val="22"/>
        </w:rPr>
        <w:t xml:space="preserve"> </w:t>
      </w:r>
      <w:r w:rsidRPr="00A64B58">
        <w:rPr>
          <w:rFonts w:ascii="Calibri" w:eastAsia="Calibri" w:hAnsi="Calibri"/>
          <w:spacing w:val="-1"/>
          <w:szCs w:val="22"/>
        </w:rPr>
        <w:t>ensure</w:t>
      </w:r>
      <w:r w:rsidRPr="00A64B58">
        <w:rPr>
          <w:rFonts w:ascii="Calibri" w:eastAsia="Calibri" w:hAnsi="Calibri"/>
          <w:spacing w:val="1"/>
          <w:szCs w:val="22"/>
        </w:rPr>
        <w:t xml:space="preserve"> </w:t>
      </w:r>
      <w:r w:rsidRPr="00A64B58">
        <w:rPr>
          <w:rFonts w:ascii="Calibri" w:eastAsia="Calibri" w:hAnsi="Calibri"/>
          <w:szCs w:val="22"/>
        </w:rPr>
        <w:t>that</w:t>
      </w:r>
      <w:r w:rsidRPr="00A64B58">
        <w:rPr>
          <w:rFonts w:ascii="Calibri" w:eastAsia="Calibri" w:hAnsi="Calibri"/>
          <w:spacing w:val="-2"/>
          <w:szCs w:val="22"/>
        </w:rPr>
        <w:t xml:space="preserve"> </w:t>
      </w:r>
      <w:r w:rsidRPr="00A64B58">
        <w:rPr>
          <w:rFonts w:ascii="Calibri" w:eastAsia="Calibri" w:hAnsi="Calibri"/>
          <w:szCs w:val="22"/>
        </w:rPr>
        <w:t>they</w:t>
      </w:r>
      <w:r w:rsidRPr="00A64B58">
        <w:rPr>
          <w:rFonts w:ascii="Calibri" w:eastAsia="Calibri" w:hAnsi="Calibri"/>
          <w:spacing w:val="-2"/>
          <w:szCs w:val="22"/>
        </w:rPr>
        <w:t xml:space="preserve"> </w:t>
      </w:r>
      <w:r w:rsidRPr="00A64B58">
        <w:rPr>
          <w:rFonts w:ascii="Calibri" w:eastAsia="Calibri" w:hAnsi="Calibri"/>
          <w:szCs w:val="22"/>
        </w:rPr>
        <w:t>are</w:t>
      </w:r>
      <w:r w:rsidRPr="00A64B58">
        <w:rPr>
          <w:rFonts w:ascii="Calibri" w:eastAsia="Calibri" w:hAnsi="Calibri"/>
          <w:spacing w:val="53"/>
          <w:szCs w:val="22"/>
        </w:rPr>
        <w:t xml:space="preserve"> </w:t>
      </w:r>
      <w:r w:rsidRPr="00A64B58">
        <w:rPr>
          <w:rFonts w:ascii="Calibri" w:eastAsia="Calibri" w:hAnsi="Calibri"/>
          <w:szCs w:val="22"/>
        </w:rPr>
        <w:t>operating</w:t>
      </w:r>
      <w:r w:rsidRPr="00A64B58">
        <w:rPr>
          <w:rFonts w:ascii="Calibri" w:eastAsia="Calibri" w:hAnsi="Calibri"/>
          <w:spacing w:val="-2"/>
          <w:szCs w:val="22"/>
        </w:rPr>
        <w:t xml:space="preserve"> </w:t>
      </w:r>
      <w:r w:rsidRPr="00A64B58">
        <w:rPr>
          <w:rFonts w:ascii="Calibri" w:eastAsia="Calibri" w:hAnsi="Calibri"/>
          <w:spacing w:val="-1"/>
          <w:szCs w:val="22"/>
        </w:rPr>
        <w:t>properly.</w:t>
      </w:r>
    </w:p>
    <w:p w14:paraId="77EBFBB1" w14:textId="77777777" w:rsidR="00A64B58" w:rsidRPr="00A64B58" w:rsidRDefault="00A64B58" w:rsidP="00A64B58">
      <w:pPr>
        <w:widowControl w:val="0"/>
        <w:rPr>
          <w:rFonts w:ascii="Calibri" w:eastAsia="Calibri" w:hAnsi="Calibri" w:cs="Calibri"/>
          <w:szCs w:val="22"/>
        </w:rPr>
      </w:pPr>
    </w:p>
    <w:p w14:paraId="3323A7DE" w14:textId="77777777" w:rsidR="00A64B58" w:rsidRPr="00A64B58" w:rsidRDefault="00A64B58" w:rsidP="00A64B58">
      <w:pPr>
        <w:widowControl w:val="0"/>
        <w:numPr>
          <w:ilvl w:val="1"/>
          <w:numId w:val="11"/>
        </w:numPr>
        <w:tabs>
          <w:tab w:val="left" w:pos="861"/>
        </w:tabs>
        <w:spacing w:line="267" w:lineRule="exact"/>
        <w:outlineLvl w:val="8"/>
        <w:rPr>
          <w:rFonts w:ascii="Calibri" w:eastAsia="Calibri" w:hAnsi="Calibri"/>
          <w:szCs w:val="22"/>
        </w:rPr>
      </w:pPr>
      <w:r w:rsidRPr="00A64B58">
        <w:rPr>
          <w:rFonts w:ascii="Calibri" w:eastAsia="Calibri" w:hAnsi="Calibri"/>
          <w:b/>
          <w:bCs/>
          <w:spacing w:val="-1"/>
          <w:szCs w:val="22"/>
        </w:rPr>
        <w:t>Diversion</w:t>
      </w:r>
      <w:r w:rsidRPr="00A64B58">
        <w:rPr>
          <w:rFonts w:ascii="Calibri" w:eastAsia="Calibri" w:hAnsi="Calibri"/>
          <w:b/>
          <w:bCs/>
          <w:spacing w:val="-3"/>
          <w:szCs w:val="22"/>
        </w:rPr>
        <w:t xml:space="preserve"> </w:t>
      </w:r>
      <w:r w:rsidRPr="00A64B58">
        <w:rPr>
          <w:rFonts w:ascii="Calibri" w:eastAsia="Calibri" w:hAnsi="Calibri"/>
          <w:b/>
          <w:bCs/>
          <w:spacing w:val="-1"/>
          <w:szCs w:val="22"/>
        </w:rPr>
        <w:t>Berms</w:t>
      </w:r>
    </w:p>
    <w:p w14:paraId="79EBBF25" w14:textId="77777777" w:rsidR="00A64B58" w:rsidRPr="00A64B58" w:rsidRDefault="00A64B58" w:rsidP="00A64B58">
      <w:pPr>
        <w:widowControl w:val="0"/>
        <w:ind w:left="140" w:right="282"/>
        <w:rPr>
          <w:rFonts w:ascii="Calibri" w:eastAsia="Calibri" w:hAnsi="Calibri"/>
          <w:szCs w:val="22"/>
        </w:rPr>
      </w:pPr>
      <w:r w:rsidRPr="00A64B58">
        <w:rPr>
          <w:rFonts w:ascii="Calibri" w:eastAsia="Calibri" w:hAnsi="Calibri"/>
          <w:spacing w:val="-1"/>
          <w:szCs w:val="22"/>
        </w:rPr>
        <w:t xml:space="preserve">Depending </w:t>
      </w:r>
      <w:r w:rsidRPr="00A64B58">
        <w:rPr>
          <w:rFonts w:ascii="Calibri" w:eastAsia="Calibri" w:hAnsi="Calibri"/>
          <w:szCs w:val="22"/>
        </w:rPr>
        <w:t>on</w:t>
      </w:r>
      <w:r w:rsidRPr="00A64B58">
        <w:rPr>
          <w:rFonts w:ascii="Calibri" w:eastAsia="Calibri" w:hAnsi="Calibri"/>
          <w:spacing w:val="-3"/>
          <w:szCs w:val="22"/>
        </w:rPr>
        <w:t xml:space="preserve"> </w:t>
      </w:r>
      <w:r w:rsidRPr="00A64B58">
        <w:rPr>
          <w:rFonts w:ascii="Calibri" w:eastAsia="Calibri" w:hAnsi="Calibri"/>
          <w:spacing w:val="-1"/>
          <w:szCs w:val="22"/>
        </w:rPr>
        <w:t>traffic</w:t>
      </w:r>
      <w:r w:rsidRPr="00A64B58">
        <w:rPr>
          <w:rFonts w:ascii="Calibri" w:eastAsia="Calibri" w:hAnsi="Calibri"/>
          <w:spacing w:val="-2"/>
          <w:szCs w:val="22"/>
        </w:rPr>
        <w:t xml:space="preserve"> </w:t>
      </w:r>
      <w:r w:rsidRPr="00A64B58">
        <w:rPr>
          <w:rFonts w:ascii="Calibri" w:eastAsia="Calibri" w:hAnsi="Calibri"/>
          <w:spacing w:val="-1"/>
          <w:szCs w:val="22"/>
        </w:rPr>
        <w:t>loads</w:t>
      </w:r>
      <w:r w:rsidRPr="00A64B58">
        <w:rPr>
          <w:rFonts w:ascii="Calibri" w:eastAsia="Calibri" w:hAnsi="Calibri"/>
          <w:spacing w:val="-2"/>
          <w:szCs w:val="22"/>
        </w:rPr>
        <w:t xml:space="preserve"> </w:t>
      </w:r>
      <w:r w:rsidRPr="00A64B58">
        <w:rPr>
          <w:rFonts w:ascii="Calibri" w:eastAsia="Calibri" w:hAnsi="Calibri"/>
          <w:spacing w:val="-1"/>
          <w:szCs w:val="22"/>
        </w:rPr>
        <w:t>and frequency,</w:t>
      </w:r>
      <w:r w:rsidRPr="00A64B58">
        <w:rPr>
          <w:rFonts w:ascii="Calibri" w:eastAsia="Calibri" w:hAnsi="Calibri"/>
          <w:spacing w:val="-3"/>
          <w:szCs w:val="22"/>
        </w:rPr>
        <w:t xml:space="preserve"> </w:t>
      </w:r>
      <w:r w:rsidRPr="00A64B58">
        <w:rPr>
          <w:rFonts w:ascii="Calibri" w:eastAsia="Calibri" w:hAnsi="Calibri"/>
          <w:spacing w:val="-1"/>
          <w:szCs w:val="22"/>
        </w:rPr>
        <w:t>these</w:t>
      </w:r>
      <w:r w:rsidRPr="00A64B58">
        <w:rPr>
          <w:rFonts w:ascii="Calibri" w:eastAsia="Calibri" w:hAnsi="Calibri"/>
          <w:szCs w:val="22"/>
        </w:rPr>
        <w:t xml:space="preserve"> </w:t>
      </w:r>
      <w:r w:rsidRPr="00A64B58">
        <w:rPr>
          <w:rFonts w:ascii="Calibri" w:eastAsia="Calibri" w:hAnsi="Calibri"/>
          <w:spacing w:val="-1"/>
          <w:szCs w:val="22"/>
        </w:rPr>
        <w:t>diversions</w:t>
      </w:r>
      <w:r w:rsidRPr="00A64B58">
        <w:rPr>
          <w:rFonts w:ascii="Calibri" w:eastAsia="Calibri" w:hAnsi="Calibri"/>
          <w:spacing w:val="2"/>
          <w:szCs w:val="22"/>
        </w:rPr>
        <w:t xml:space="preserve"> </w:t>
      </w:r>
      <w:r w:rsidRPr="00A64B58">
        <w:rPr>
          <w:rFonts w:ascii="Calibri" w:eastAsia="Calibri" w:hAnsi="Calibri"/>
          <w:szCs w:val="22"/>
        </w:rPr>
        <w:t>will</w:t>
      </w:r>
      <w:r w:rsidRPr="00A64B58">
        <w:rPr>
          <w:rFonts w:ascii="Calibri" w:eastAsia="Calibri" w:hAnsi="Calibri"/>
          <w:spacing w:val="-3"/>
          <w:szCs w:val="22"/>
        </w:rPr>
        <w:t xml:space="preserve"> </w:t>
      </w:r>
      <w:r w:rsidRPr="00A64B58">
        <w:rPr>
          <w:rFonts w:ascii="Calibri" w:eastAsia="Calibri" w:hAnsi="Calibri"/>
          <w:spacing w:val="-1"/>
          <w:szCs w:val="22"/>
        </w:rPr>
        <w:t>need</w:t>
      </w:r>
      <w:r w:rsidRPr="00A64B58">
        <w:rPr>
          <w:rFonts w:ascii="Calibri" w:eastAsia="Calibri" w:hAnsi="Calibri"/>
          <w:spacing w:val="-3"/>
          <w:szCs w:val="22"/>
        </w:rPr>
        <w:t xml:space="preserve"> </w:t>
      </w:r>
      <w:r w:rsidRPr="00A64B58">
        <w:rPr>
          <w:rFonts w:ascii="Calibri" w:eastAsia="Calibri" w:hAnsi="Calibri"/>
          <w:szCs w:val="22"/>
        </w:rPr>
        <w:t>to</w:t>
      </w:r>
      <w:r w:rsidRPr="00A64B58">
        <w:rPr>
          <w:rFonts w:ascii="Calibri" w:eastAsia="Calibri" w:hAnsi="Calibri"/>
          <w:spacing w:val="-1"/>
          <w:szCs w:val="22"/>
        </w:rPr>
        <w:t xml:space="preserve"> be</w:t>
      </w:r>
      <w:r w:rsidRPr="00A64B58">
        <w:rPr>
          <w:rFonts w:ascii="Calibri" w:eastAsia="Calibri" w:hAnsi="Calibri"/>
          <w:szCs w:val="22"/>
        </w:rPr>
        <w:t xml:space="preserve"> </w:t>
      </w:r>
      <w:r w:rsidRPr="00A64B58">
        <w:rPr>
          <w:rFonts w:ascii="Calibri" w:eastAsia="Calibri" w:hAnsi="Calibri"/>
          <w:spacing w:val="-1"/>
          <w:szCs w:val="22"/>
        </w:rPr>
        <w:t>inspected regularly</w:t>
      </w:r>
      <w:r w:rsidRPr="00A64B58">
        <w:rPr>
          <w:rFonts w:ascii="Calibri" w:eastAsia="Calibri" w:hAnsi="Calibri"/>
          <w:spacing w:val="-2"/>
          <w:szCs w:val="22"/>
        </w:rPr>
        <w:t xml:space="preserve"> </w:t>
      </w:r>
      <w:r w:rsidRPr="00A64B58">
        <w:rPr>
          <w:rFonts w:ascii="Calibri" w:eastAsia="Calibri" w:hAnsi="Calibri"/>
          <w:szCs w:val="22"/>
        </w:rPr>
        <w:t>and</w:t>
      </w:r>
      <w:r w:rsidRPr="00A64B58">
        <w:rPr>
          <w:rFonts w:ascii="Calibri" w:eastAsia="Calibri" w:hAnsi="Calibri"/>
          <w:spacing w:val="75"/>
          <w:szCs w:val="22"/>
        </w:rPr>
        <w:t xml:space="preserve"> </w:t>
      </w:r>
      <w:r w:rsidRPr="00A64B58">
        <w:rPr>
          <w:rFonts w:ascii="Calibri" w:eastAsia="Calibri" w:hAnsi="Calibri"/>
          <w:spacing w:val="-1"/>
          <w:szCs w:val="22"/>
        </w:rPr>
        <w:t>reshaped</w:t>
      </w:r>
      <w:r w:rsidRPr="00A64B58">
        <w:rPr>
          <w:rFonts w:ascii="Calibri" w:eastAsia="Calibri" w:hAnsi="Calibri"/>
          <w:szCs w:val="22"/>
        </w:rPr>
        <w:t xml:space="preserve"> as </w:t>
      </w:r>
      <w:r w:rsidRPr="00A64B58">
        <w:rPr>
          <w:rFonts w:ascii="Calibri" w:eastAsia="Calibri" w:hAnsi="Calibri"/>
          <w:spacing w:val="-1"/>
          <w:szCs w:val="22"/>
        </w:rPr>
        <w:t>needed</w:t>
      </w:r>
      <w:r w:rsidRPr="00A64B58">
        <w:rPr>
          <w:rFonts w:ascii="Calibri" w:eastAsia="Calibri" w:hAnsi="Calibri"/>
          <w:spacing w:val="-3"/>
          <w:szCs w:val="22"/>
        </w:rPr>
        <w:t xml:space="preserve"> </w:t>
      </w:r>
      <w:r w:rsidRPr="00A64B58">
        <w:rPr>
          <w:rFonts w:ascii="Calibri" w:eastAsia="Calibri" w:hAnsi="Calibri"/>
          <w:szCs w:val="22"/>
        </w:rPr>
        <w:t>to</w:t>
      </w:r>
      <w:r w:rsidRPr="00A64B58">
        <w:rPr>
          <w:rFonts w:ascii="Calibri" w:eastAsia="Calibri" w:hAnsi="Calibri"/>
          <w:spacing w:val="-1"/>
          <w:szCs w:val="22"/>
        </w:rPr>
        <w:t xml:space="preserve"> maintain dimensions</w:t>
      </w:r>
      <w:r w:rsidRPr="00A64B58">
        <w:rPr>
          <w:rFonts w:ascii="Calibri" w:eastAsia="Calibri" w:hAnsi="Calibri"/>
          <w:szCs w:val="22"/>
        </w:rPr>
        <w:t xml:space="preserve"> and</w:t>
      </w:r>
      <w:r w:rsidRPr="00A64B58">
        <w:rPr>
          <w:rFonts w:ascii="Calibri" w:eastAsia="Calibri" w:hAnsi="Calibri"/>
          <w:spacing w:val="-2"/>
          <w:szCs w:val="22"/>
        </w:rPr>
        <w:t xml:space="preserve"> </w:t>
      </w:r>
      <w:r w:rsidRPr="00A64B58">
        <w:rPr>
          <w:rFonts w:ascii="Calibri" w:eastAsia="Calibri" w:hAnsi="Calibri"/>
          <w:spacing w:val="-1"/>
          <w:szCs w:val="22"/>
        </w:rPr>
        <w:t>to ensure</w:t>
      </w:r>
      <w:r w:rsidRPr="00A64B58">
        <w:rPr>
          <w:rFonts w:ascii="Calibri" w:eastAsia="Calibri" w:hAnsi="Calibri"/>
          <w:szCs w:val="22"/>
        </w:rPr>
        <w:t xml:space="preserve"> </w:t>
      </w:r>
      <w:r w:rsidRPr="00A64B58">
        <w:rPr>
          <w:rFonts w:ascii="Calibri" w:eastAsia="Calibri" w:hAnsi="Calibri"/>
          <w:spacing w:val="-1"/>
          <w:szCs w:val="22"/>
        </w:rPr>
        <w:t>proper</w:t>
      </w:r>
      <w:r w:rsidRPr="00A64B58">
        <w:rPr>
          <w:rFonts w:ascii="Calibri" w:eastAsia="Calibri" w:hAnsi="Calibri"/>
          <w:spacing w:val="-2"/>
          <w:szCs w:val="22"/>
        </w:rPr>
        <w:t xml:space="preserve"> </w:t>
      </w:r>
      <w:r w:rsidRPr="00A64B58">
        <w:rPr>
          <w:rFonts w:ascii="Calibri" w:eastAsia="Calibri" w:hAnsi="Calibri"/>
          <w:spacing w:val="-1"/>
          <w:szCs w:val="22"/>
        </w:rPr>
        <w:t>function.</w:t>
      </w:r>
    </w:p>
    <w:p w14:paraId="6410E3ED" w14:textId="77777777" w:rsidR="00A64B58" w:rsidRPr="00A64B58" w:rsidRDefault="00A64B58" w:rsidP="00A64B58">
      <w:pPr>
        <w:widowControl w:val="0"/>
        <w:rPr>
          <w:rFonts w:ascii="Calibri" w:eastAsia="Calibri" w:hAnsi="Calibri" w:cs="Calibri"/>
          <w:szCs w:val="22"/>
        </w:rPr>
      </w:pPr>
    </w:p>
    <w:p w14:paraId="7704F41B" w14:textId="77777777" w:rsidR="00A64B58" w:rsidRPr="00A64B58" w:rsidRDefault="00A64B58" w:rsidP="00A64B58">
      <w:pPr>
        <w:widowControl w:val="0"/>
        <w:ind w:left="140"/>
        <w:outlineLvl w:val="8"/>
        <w:rPr>
          <w:rFonts w:ascii="Calibri" w:eastAsia="Calibri" w:hAnsi="Calibri"/>
          <w:szCs w:val="22"/>
        </w:rPr>
      </w:pPr>
      <w:r w:rsidRPr="00A64B58">
        <w:rPr>
          <w:rFonts w:ascii="Calibri" w:eastAsia="Calibri" w:hAnsi="Calibri"/>
          <w:b/>
          <w:bCs/>
          <w:spacing w:val="-1"/>
          <w:szCs w:val="22"/>
        </w:rPr>
        <w:t>Routine Maintenance:</w:t>
      </w:r>
    </w:p>
    <w:p w14:paraId="14159710" w14:textId="77777777" w:rsidR="00A64B58" w:rsidRPr="00A64B58" w:rsidRDefault="00A64B58" w:rsidP="009F1475">
      <w:pPr>
        <w:widowControl w:val="0"/>
        <w:spacing w:before="1"/>
        <w:ind w:left="140"/>
        <w:rPr>
          <w:rFonts w:ascii="Calibri" w:eastAsia="Calibri" w:hAnsi="Calibri" w:cs="Calibri"/>
          <w:sz w:val="20"/>
        </w:rPr>
      </w:pPr>
      <w:r w:rsidRPr="00A64B58">
        <w:rPr>
          <w:rFonts w:ascii="Calibri" w:eastAsia="Calibri" w:hAnsi="Calibri"/>
          <w:spacing w:val="-1"/>
          <w:szCs w:val="22"/>
        </w:rPr>
        <w:t>Other</w:t>
      </w:r>
      <w:r w:rsidRPr="00A64B58">
        <w:rPr>
          <w:rFonts w:ascii="Calibri" w:eastAsia="Calibri" w:hAnsi="Calibri"/>
          <w:szCs w:val="22"/>
        </w:rPr>
        <w:t xml:space="preserve"> </w:t>
      </w:r>
      <w:r w:rsidRPr="00A64B58">
        <w:rPr>
          <w:rFonts w:ascii="Calibri" w:eastAsia="Calibri" w:hAnsi="Calibri"/>
          <w:spacing w:val="-1"/>
          <w:szCs w:val="22"/>
        </w:rPr>
        <w:t>routine</w:t>
      </w:r>
      <w:r w:rsidRPr="00A64B58">
        <w:rPr>
          <w:rFonts w:ascii="Calibri" w:eastAsia="Calibri" w:hAnsi="Calibri"/>
          <w:spacing w:val="-2"/>
          <w:szCs w:val="22"/>
        </w:rPr>
        <w:t xml:space="preserve"> </w:t>
      </w:r>
      <w:r w:rsidRPr="00A64B58">
        <w:rPr>
          <w:rFonts w:ascii="Calibri" w:eastAsia="Calibri" w:hAnsi="Calibri"/>
          <w:spacing w:val="-1"/>
          <w:szCs w:val="22"/>
        </w:rPr>
        <w:t>maintenance</w:t>
      </w:r>
      <w:r w:rsidRPr="00A64B58">
        <w:rPr>
          <w:rFonts w:ascii="Calibri" w:eastAsia="Calibri" w:hAnsi="Calibri"/>
          <w:spacing w:val="-2"/>
          <w:szCs w:val="22"/>
        </w:rPr>
        <w:t xml:space="preserve"> </w:t>
      </w:r>
      <w:r w:rsidRPr="00A64B58">
        <w:rPr>
          <w:rFonts w:ascii="Calibri" w:eastAsia="Calibri" w:hAnsi="Calibri"/>
          <w:spacing w:val="-1"/>
          <w:szCs w:val="22"/>
        </w:rPr>
        <w:t>includes</w:t>
      </w:r>
      <w:r w:rsidRPr="00A64B58">
        <w:rPr>
          <w:rFonts w:ascii="Calibri" w:eastAsia="Calibri" w:hAnsi="Calibri"/>
          <w:szCs w:val="22"/>
        </w:rPr>
        <w:t xml:space="preserve"> the</w:t>
      </w:r>
      <w:r w:rsidRPr="00A64B58">
        <w:rPr>
          <w:rFonts w:ascii="Calibri" w:eastAsia="Calibri" w:hAnsi="Calibri"/>
          <w:spacing w:val="-3"/>
          <w:szCs w:val="22"/>
        </w:rPr>
        <w:t xml:space="preserve"> </w:t>
      </w:r>
      <w:r w:rsidRPr="00A64B58">
        <w:rPr>
          <w:rFonts w:ascii="Calibri" w:eastAsia="Calibri" w:hAnsi="Calibri"/>
          <w:spacing w:val="-1"/>
          <w:szCs w:val="22"/>
        </w:rPr>
        <w:t>removal</w:t>
      </w:r>
      <w:r w:rsidRPr="00A64B58">
        <w:rPr>
          <w:rFonts w:ascii="Calibri" w:eastAsia="Calibri" w:hAnsi="Calibri"/>
          <w:spacing w:val="-3"/>
          <w:szCs w:val="22"/>
        </w:rPr>
        <w:t xml:space="preserve"> </w:t>
      </w:r>
      <w:r w:rsidRPr="00A64B58">
        <w:rPr>
          <w:rFonts w:ascii="Calibri" w:eastAsia="Calibri" w:hAnsi="Calibri"/>
          <w:szCs w:val="22"/>
        </w:rPr>
        <w:t>of</w:t>
      </w:r>
      <w:r w:rsidRPr="00A64B58">
        <w:rPr>
          <w:rFonts w:ascii="Calibri" w:eastAsia="Calibri" w:hAnsi="Calibri"/>
          <w:spacing w:val="-2"/>
          <w:szCs w:val="22"/>
        </w:rPr>
        <w:t xml:space="preserve"> </w:t>
      </w:r>
      <w:r w:rsidRPr="00A64B58">
        <w:rPr>
          <w:rFonts w:ascii="Calibri" w:eastAsia="Calibri" w:hAnsi="Calibri"/>
          <w:spacing w:val="-1"/>
          <w:szCs w:val="22"/>
        </w:rPr>
        <w:t>trash</w:t>
      </w:r>
      <w:r w:rsidRPr="00A64B58">
        <w:rPr>
          <w:rFonts w:ascii="Calibri" w:eastAsia="Calibri" w:hAnsi="Calibri"/>
          <w:szCs w:val="22"/>
        </w:rPr>
        <w:t xml:space="preserve"> </w:t>
      </w:r>
      <w:r w:rsidRPr="00A64B58">
        <w:rPr>
          <w:rFonts w:ascii="Calibri" w:eastAsia="Calibri" w:hAnsi="Calibri"/>
          <w:spacing w:val="-1"/>
          <w:szCs w:val="22"/>
        </w:rPr>
        <w:t xml:space="preserve">and </w:t>
      </w:r>
      <w:r w:rsidRPr="00A64B58">
        <w:rPr>
          <w:rFonts w:ascii="Calibri" w:eastAsia="Calibri" w:hAnsi="Calibri"/>
          <w:szCs w:val="22"/>
        </w:rPr>
        <w:t>litter</w:t>
      </w:r>
      <w:r w:rsidRPr="00A64B58">
        <w:rPr>
          <w:rFonts w:ascii="Calibri" w:eastAsia="Calibri" w:hAnsi="Calibri"/>
          <w:spacing w:val="-2"/>
          <w:szCs w:val="22"/>
        </w:rPr>
        <w:t xml:space="preserve"> </w:t>
      </w:r>
      <w:r w:rsidRPr="00A64B58">
        <w:rPr>
          <w:rFonts w:ascii="Calibri" w:eastAsia="Calibri" w:hAnsi="Calibri"/>
          <w:spacing w:val="-1"/>
          <w:szCs w:val="22"/>
        </w:rPr>
        <w:t xml:space="preserve">from </w:t>
      </w:r>
      <w:r w:rsidRPr="00A64B58">
        <w:rPr>
          <w:rFonts w:ascii="Calibri" w:eastAsia="Calibri" w:hAnsi="Calibri"/>
          <w:szCs w:val="22"/>
        </w:rPr>
        <w:t xml:space="preserve">the </w:t>
      </w:r>
      <w:r w:rsidRPr="00A64B58">
        <w:rPr>
          <w:rFonts w:ascii="Calibri" w:eastAsia="Calibri" w:hAnsi="Calibri"/>
          <w:spacing w:val="-1"/>
          <w:szCs w:val="22"/>
        </w:rPr>
        <w:t>site</w:t>
      </w:r>
      <w:r w:rsidRPr="00A64B58">
        <w:rPr>
          <w:rFonts w:ascii="Calibri" w:eastAsia="Calibri" w:hAnsi="Calibri"/>
          <w:szCs w:val="22"/>
        </w:rPr>
        <w:t xml:space="preserve"> </w:t>
      </w:r>
      <w:r w:rsidRPr="00A64B58">
        <w:rPr>
          <w:rFonts w:ascii="Calibri" w:eastAsia="Calibri" w:hAnsi="Calibri"/>
          <w:spacing w:val="-2"/>
          <w:szCs w:val="22"/>
        </w:rPr>
        <w:t>and</w:t>
      </w:r>
      <w:r w:rsidRPr="00A64B58">
        <w:rPr>
          <w:rFonts w:ascii="Calibri" w:eastAsia="Calibri" w:hAnsi="Calibri"/>
          <w:spacing w:val="-1"/>
          <w:szCs w:val="22"/>
        </w:rPr>
        <w:t xml:space="preserve"> perimeter</w:t>
      </w:r>
      <w:r w:rsidRPr="00A64B58">
        <w:rPr>
          <w:rFonts w:ascii="Calibri" w:eastAsia="Calibri" w:hAnsi="Calibri"/>
          <w:szCs w:val="22"/>
        </w:rPr>
        <w:t xml:space="preserve"> </w:t>
      </w:r>
      <w:r w:rsidRPr="00A64B58">
        <w:rPr>
          <w:rFonts w:ascii="Calibri" w:eastAsia="Calibri" w:hAnsi="Calibri"/>
          <w:spacing w:val="-1"/>
          <w:szCs w:val="22"/>
        </w:rPr>
        <w:t>areas.</w:t>
      </w:r>
    </w:p>
    <w:p w14:paraId="1B50FFFB" w14:textId="77777777" w:rsidR="00A64B58" w:rsidRPr="00A64B58" w:rsidRDefault="00A64B58" w:rsidP="00A64B58">
      <w:pPr>
        <w:widowControl w:val="0"/>
        <w:rPr>
          <w:rFonts w:ascii="Calibri" w:eastAsia="Calibri" w:hAnsi="Calibri" w:cs="Calibri"/>
          <w:sz w:val="20"/>
        </w:rPr>
      </w:pPr>
    </w:p>
    <w:p w14:paraId="0D78F862" w14:textId="77777777" w:rsidR="00A64B58" w:rsidRPr="006C535F" w:rsidRDefault="00A64B58">
      <w:pPr>
        <w:rPr>
          <w:b/>
          <w:sz w:val="28"/>
          <w:szCs w:val="28"/>
        </w:rPr>
      </w:pPr>
    </w:p>
    <w:sectPr w:rsidR="00A64B58" w:rsidRPr="006C535F">
      <w:footerReference w:type="default" r:id="rId4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NOSTEMP" w:date="2015-06-25T11:06:00Z" w:initials="N">
    <w:p w14:paraId="309EBBD3" w14:textId="77777777" w:rsidR="008E1777" w:rsidRDefault="008E1777">
      <w:pPr>
        <w:pStyle w:val="CommentText"/>
      </w:pPr>
      <w:r>
        <w:rPr>
          <w:rStyle w:val="CommentReference"/>
        </w:rPr>
        <w:annotationRef/>
      </w:r>
      <w:r>
        <w:t xml:space="preserve">Appendicize? </w:t>
      </w:r>
      <w:r w:rsidRPr="00BC4071">
        <w:rPr>
          <w:highlight w:val="yellow"/>
        </w:rPr>
        <w:t>Reference if hyperlinked on Web.</w:t>
      </w:r>
      <w:r>
        <w:t xml:space="preserve"> Waiting to hear back from HW.</w:t>
      </w:r>
    </w:p>
    <w:p w14:paraId="54984865" w14:textId="77777777" w:rsidR="008E1777" w:rsidRDefault="008E1777">
      <w:pPr>
        <w:pStyle w:val="CommentText"/>
      </w:pPr>
      <w:r>
        <w:t xml:space="preserve">UPDATE Not available on web. Do we need to include these plans in this document? </w:t>
      </w:r>
    </w:p>
  </w:comment>
  <w:comment w:id="16" w:author="Alex Messina" w:date="2015-05-25T09:06:00Z" w:initials="AM">
    <w:p w14:paraId="1E38E865" w14:textId="77777777" w:rsidR="008E1777" w:rsidRDefault="008E1777">
      <w:pPr>
        <w:pStyle w:val="CommentText"/>
      </w:pPr>
      <w:r>
        <w:rPr>
          <w:rStyle w:val="CommentReference"/>
        </w:rPr>
        <w:annotationRef/>
      </w:r>
      <w:r>
        <w:t>Messina, A., Biggs, T., Storlazzi, C. (forthcoming).</w:t>
      </w:r>
      <w:r w:rsidRPr="00A4002A">
        <w:rPr>
          <w:rFonts w:ascii="Courier New" w:hAnsi="Courier New" w:cs="Courier New"/>
        </w:rPr>
        <w:t xml:space="preserve"> </w:t>
      </w:r>
      <w:r w:rsidRPr="00A4002A">
        <w:rPr>
          <w:rFonts w:cs="Courier New"/>
        </w:rPr>
        <w:t>"Watershed and oceanic controls on spatial and temporal patterns of sediment accumulation in a fringing reef flat embayment"</w:t>
      </w:r>
    </w:p>
  </w:comment>
  <w:comment w:id="17" w:author="Susie Holst" w:date="2015-06-24T10:46:00Z" w:initials="SH">
    <w:p w14:paraId="6DC19415" w14:textId="77777777" w:rsidR="008E1777" w:rsidRDefault="008E1777">
      <w:pPr>
        <w:pStyle w:val="CommentText"/>
      </w:pPr>
      <w:r>
        <w:rPr>
          <w:rStyle w:val="CommentReference"/>
        </w:rPr>
        <w:annotationRef/>
      </w:r>
      <w:r>
        <w:t xml:space="preserve">Is there a reference for the QAPP? Is it in prep? </w:t>
      </w:r>
    </w:p>
  </w:comment>
  <w:comment w:id="18" w:author="Alex Messina" w:date="2015-07-02T09:39:00Z" w:initials="AM">
    <w:p w14:paraId="1022F737" w14:textId="53404B50" w:rsidR="008E1777" w:rsidRDefault="008E1777">
      <w:pPr>
        <w:pStyle w:val="CommentText"/>
      </w:pPr>
      <w:r>
        <w:rPr>
          <w:rStyle w:val="CommentReference"/>
        </w:rPr>
        <w:annotationRef/>
      </w:r>
      <w:r>
        <w:t>The QAPP document will be provided to Susie as a deliverable from the CRCP grant, and hosted on a NOAA website. (per conf call 7/1/15)</w:t>
      </w:r>
    </w:p>
  </w:comment>
  <w:comment w:id="25" w:author="Susie Holst" w:date="2015-06-25T17:02:00Z" w:initials="SH">
    <w:p w14:paraId="072DF324" w14:textId="77777777" w:rsidR="008E1777" w:rsidRDefault="008E1777">
      <w:pPr>
        <w:pStyle w:val="CommentText"/>
      </w:pPr>
      <w:r>
        <w:rPr>
          <w:rStyle w:val="CommentReference"/>
        </w:rPr>
        <w:annotationRef/>
      </w:r>
      <w:r w:rsidRPr="002C1D50">
        <w:t xml:space="preserve"> If possible, can we use the turbidity data so it can be compared to the AS Water Quality Standards? </w:t>
      </w:r>
    </w:p>
  </w:comment>
  <w:comment w:id="26" w:author="Trent Biggs" w:date="2015-07-01T13:13:00Z" w:initials="TB">
    <w:p w14:paraId="7DE7AEEF" w14:textId="08BE83FE" w:rsidR="008E1777" w:rsidRDefault="008E1777">
      <w:pPr>
        <w:pStyle w:val="CommentText"/>
      </w:pPr>
      <w:r>
        <w:rPr>
          <w:rStyle w:val="CommentReference"/>
        </w:rPr>
        <w:annotationRef/>
      </w:r>
      <w:r>
        <w:t>7/1/2015: Alex, can you add a dotted line of SSC limit for AS WQ standards?</w:t>
      </w:r>
    </w:p>
  </w:comment>
  <w:comment w:id="40" w:author="Alex Messina" w:date="2015-07-01T15:03:00Z" w:initials="AM">
    <w:p w14:paraId="60D023DC" w14:textId="27F132CE" w:rsidR="008E1777" w:rsidRDefault="008E1777">
      <w:pPr>
        <w:pStyle w:val="CommentText"/>
      </w:pPr>
      <w:r>
        <w:rPr>
          <w:rStyle w:val="CommentReference"/>
        </w:rPr>
        <w:annotationRef/>
      </w:r>
      <w:r>
        <w:t>There are several sources. Erftemeijer presents a pretty comprehensive review. The thresholds and responses vary greatly by species and location but these are commonly used guidelines</w:t>
      </w:r>
    </w:p>
  </w:comment>
  <w:comment w:id="41" w:author="Susie Holst" w:date="2015-06-25T16:20:00Z" w:initials="SH">
    <w:p w14:paraId="1AA0A6FE" w14:textId="77777777" w:rsidR="008E1777" w:rsidRDefault="008E1777">
      <w:pPr>
        <w:pStyle w:val="CommentText"/>
      </w:pPr>
      <w:r>
        <w:rPr>
          <w:rStyle w:val="CommentReference"/>
        </w:rPr>
        <w:annotationRef/>
      </w:r>
      <w:r>
        <w:t>Would we recommend that SedPods are monitored into the future to quantify changes in sedimentation rates on the reef?</w:t>
      </w:r>
    </w:p>
  </w:comment>
  <w:comment w:id="42" w:author="Alex Messina" w:date="2015-07-02T13:02:00Z" w:initials="AM">
    <w:p w14:paraId="6923655E" w14:textId="3F2D66B7" w:rsidR="008E1777" w:rsidRDefault="008E1777">
      <w:pPr>
        <w:pStyle w:val="CommentText"/>
      </w:pPr>
      <w:r>
        <w:rPr>
          <w:rStyle w:val="CommentReference"/>
        </w:rPr>
        <w:annotationRef/>
      </w:r>
      <w:r>
        <w:t>We should discuss this. Perhaps a discontinuous sampling plan would be appropriate. We’ll know more when we analyze all the SedPod data</w:t>
      </w:r>
    </w:p>
  </w:comment>
  <w:comment w:id="53" w:author="Susie Holst" w:date="2015-06-25T16:27:00Z" w:initials="SH">
    <w:p w14:paraId="6FCE839B" w14:textId="77777777" w:rsidR="008E1777" w:rsidRDefault="008E1777">
      <w:pPr>
        <w:pStyle w:val="CommentText"/>
      </w:pPr>
      <w:r>
        <w:rPr>
          <w:rStyle w:val="CommentReference"/>
        </w:rPr>
        <w:annotationRef/>
      </w:r>
      <w:r>
        <w:t>Add to Summary at end</w:t>
      </w:r>
    </w:p>
  </w:comment>
  <w:comment w:id="57" w:author="Susie Holst" w:date="2015-06-25T16:29:00Z" w:initials="SH">
    <w:p w14:paraId="609BC286" w14:textId="77777777" w:rsidR="008E1777" w:rsidRDefault="008E1777">
      <w:pPr>
        <w:pStyle w:val="CommentText"/>
      </w:pPr>
      <w:r>
        <w:rPr>
          <w:rStyle w:val="CommentReference"/>
        </w:rPr>
        <w:annotationRef/>
      </w:r>
      <w:r>
        <w:t>Add to Summary at end</w:t>
      </w:r>
    </w:p>
  </w:comment>
  <w:comment w:id="61" w:author="Susie Holst" w:date="2015-06-25T16:30:00Z" w:initials="SH">
    <w:p w14:paraId="52827A33" w14:textId="77777777" w:rsidR="008E1777" w:rsidRDefault="008E1777">
      <w:pPr>
        <w:pStyle w:val="CommentText"/>
      </w:pPr>
      <w:r>
        <w:rPr>
          <w:rStyle w:val="CommentReference"/>
        </w:rPr>
        <w:annotationRef/>
      </w:r>
      <w:r>
        <w:t>Add to Summary at end?</w:t>
      </w:r>
    </w:p>
  </w:comment>
  <w:comment w:id="65" w:author="Susie Holst" w:date="2015-06-25T16:31:00Z" w:initials="SH">
    <w:p w14:paraId="7296E977" w14:textId="77777777" w:rsidR="008E1777" w:rsidRDefault="008E1777">
      <w:pPr>
        <w:pStyle w:val="CommentText"/>
      </w:pPr>
      <w:r>
        <w:rPr>
          <w:rStyle w:val="CommentReference"/>
        </w:rPr>
        <w:annotationRef/>
      </w:r>
      <w:r>
        <w:t>Add to Summary at end</w:t>
      </w:r>
    </w:p>
  </w:comment>
  <w:comment w:id="66" w:author="Susie Holst" w:date="2015-06-25T16:33:00Z" w:initials="SH">
    <w:p w14:paraId="22876C80" w14:textId="77777777" w:rsidR="008E1777" w:rsidRDefault="008E1777">
      <w:pPr>
        <w:pStyle w:val="CommentText"/>
      </w:pPr>
      <w:r>
        <w:rPr>
          <w:rStyle w:val="CommentReference"/>
        </w:rPr>
        <w:annotationRef/>
      </w:r>
      <w:r>
        <w:t>Add to Summary at end</w:t>
      </w:r>
    </w:p>
  </w:comment>
  <w:comment w:id="67" w:author="Susie Holst" w:date="2015-06-25T16:33:00Z" w:initials="SH">
    <w:p w14:paraId="405A1E20" w14:textId="77777777" w:rsidR="008E1777" w:rsidRDefault="008E1777">
      <w:pPr>
        <w:pStyle w:val="CommentText"/>
      </w:pPr>
      <w:r>
        <w:rPr>
          <w:rStyle w:val="CommentReference"/>
        </w:rPr>
        <w:annotationRef/>
      </w:r>
      <w:r>
        <w:t>Add to Summary at end</w:t>
      </w:r>
    </w:p>
  </w:comment>
  <w:comment w:id="69" w:author="Susie Holst" w:date="2015-06-25T16:34:00Z" w:initials="SH">
    <w:p w14:paraId="5C42913B" w14:textId="77777777" w:rsidR="008E1777" w:rsidRDefault="008E1777">
      <w:pPr>
        <w:pStyle w:val="CommentText"/>
      </w:pPr>
      <w:r>
        <w:rPr>
          <w:rStyle w:val="CommentReference"/>
        </w:rPr>
        <w:annotationRef/>
      </w:r>
      <w:r>
        <w:t>Add to Summary at end</w:t>
      </w:r>
    </w:p>
  </w:comment>
  <w:comment w:id="71" w:author="Susie Holst" w:date="2015-06-25T16:35:00Z" w:initials="SH">
    <w:p w14:paraId="00CA7BF3" w14:textId="77777777" w:rsidR="008E1777" w:rsidRDefault="008E1777">
      <w:pPr>
        <w:pStyle w:val="CommentText"/>
      </w:pPr>
      <w:r>
        <w:rPr>
          <w:rStyle w:val="CommentReference"/>
        </w:rPr>
        <w:annotationRef/>
      </w:r>
      <w:r>
        <w:t>Add to Summary at end</w:t>
      </w:r>
    </w:p>
  </w:comment>
  <w:comment w:id="72" w:author="Susie Holst" w:date="2015-06-25T16:35:00Z" w:initials="SH">
    <w:p w14:paraId="7301C1E3" w14:textId="77777777" w:rsidR="008E1777" w:rsidRDefault="008E1777">
      <w:pPr>
        <w:pStyle w:val="CommentText"/>
      </w:pPr>
      <w:r>
        <w:rPr>
          <w:rStyle w:val="CommentReference"/>
        </w:rPr>
        <w:annotationRef/>
      </w:r>
      <w:r>
        <w:t>Add to Summary at end</w:t>
      </w:r>
    </w:p>
  </w:comment>
  <w:comment w:id="73" w:author="Susie Holst" w:date="2015-06-25T16:36:00Z" w:initials="SH">
    <w:p w14:paraId="25780C8A" w14:textId="77777777" w:rsidR="008E1777" w:rsidRDefault="008E1777">
      <w:pPr>
        <w:pStyle w:val="CommentText"/>
      </w:pPr>
      <w:r>
        <w:rPr>
          <w:rStyle w:val="CommentReference"/>
        </w:rPr>
        <w:annotationRef/>
      </w:r>
      <w:r>
        <w:t>Add to Summary at end</w:t>
      </w:r>
    </w:p>
  </w:comment>
  <w:comment w:id="75" w:author="Susie Holst" w:date="2015-06-25T16:07:00Z" w:initials="SH">
    <w:p w14:paraId="0985DEE1" w14:textId="77777777" w:rsidR="008E1777" w:rsidRDefault="008E1777">
      <w:pPr>
        <w:pStyle w:val="CommentText"/>
      </w:pPr>
      <w:r>
        <w:rPr>
          <w:rStyle w:val="CommentReference"/>
        </w:rPr>
        <w:annotationRef/>
      </w:r>
      <w:r>
        <w:t>Dave, can you read this over and add in what’s missing? Doesn’t make sense.</w:t>
      </w:r>
    </w:p>
  </w:comment>
  <w:comment w:id="76" w:author="Susie Holst" w:date="2015-06-25T16:08:00Z" w:initials="SH">
    <w:p w14:paraId="6FC421EC" w14:textId="77777777" w:rsidR="008E1777" w:rsidRDefault="008E1777">
      <w:pPr>
        <w:pStyle w:val="CommentText"/>
      </w:pPr>
      <w:r>
        <w:rPr>
          <w:rStyle w:val="CommentReference"/>
        </w:rPr>
        <w:annotationRef/>
      </w:r>
      <w:r>
        <w:t>Add to Summary and Recommendations at end of document</w:t>
      </w:r>
    </w:p>
  </w:comment>
  <w:comment w:id="94" w:author="Susie Holst" w:date="2015-04-27T13:41:00Z" w:initials="SH">
    <w:p w14:paraId="52563FD0" w14:textId="77777777" w:rsidR="008E1777" w:rsidRDefault="008E1777">
      <w:pPr>
        <w:pStyle w:val="CommentText"/>
      </w:pPr>
      <w:r>
        <w:rPr>
          <w:rStyle w:val="CommentReference"/>
        </w:rPr>
        <w:annotationRef/>
      </w:r>
      <w:r>
        <w:t>We can organize the references later…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4984865" w15:done="0"/>
  <w15:commentEx w15:paraId="1E38E865" w15:done="0"/>
  <w15:commentEx w15:paraId="6DC19415" w15:done="0"/>
  <w15:commentEx w15:paraId="1022F737" w15:paraIdParent="6DC19415" w15:done="0"/>
  <w15:commentEx w15:paraId="072DF324" w15:done="0"/>
  <w15:commentEx w15:paraId="7DE7AEEF" w15:done="0"/>
  <w15:commentEx w15:paraId="60D023DC" w15:done="0"/>
  <w15:commentEx w15:paraId="1AA0A6FE" w15:done="0"/>
  <w15:commentEx w15:paraId="6923655E" w15:paraIdParent="1AA0A6FE" w15:done="0"/>
  <w15:commentEx w15:paraId="6FCE839B" w15:done="0"/>
  <w15:commentEx w15:paraId="609BC286" w15:done="0"/>
  <w15:commentEx w15:paraId="52827A33" w15:done="0"/>
  <w15:commentEx w15:paraId="7296E977" w15:done="0"/>
  <w15:commentEx w15:paraId="22876C80" w15:done="0"/>
  <w15:commentEx w15:paraId="405A1E20" w15:done="0"/>
  <w15:commentEx w15:paraId="5C42913B" w15:done="0"/>
  <w15:commentEx w15:paraId="00CA7BF3" w15:done="0"/>
  <w15:commentEx w15:paraId="7301C1E3" w15:done="0"/>
  <w15:commentEx w15:paraId="25780C8A" w15:done="0"/>
  <w15:commentEx w15:paraId="0985DEE1" w15:done="0"/>
  <w15:commentEx w15:paraId="6FC421EC" w15:done="0"/>
  <w15:commentEx w15:paraId="52563FD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3E5940" w14:textId="77777777" w:rsidR="00FF7E49" w:rsidRDefault="00FF7E49" w:rsidP="00681D86">
      <w:r>
        <w:separator/>
      </w:r>
    </w:p>
  </w:endnote>
  <w:endnote w:type="continuationSeparator" w:id="0">
    <w:p w14:paraId="5F4AE434" w14:textId="77777777" w:rsidR="00FF7E49" w:rsidRDefault="00FF7E49" w:rsidP="00681D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Microsoft Sans Serif">
    <w:panose1 w:val="020B0604020202020204"/>
    <w:charset w:val="00"/>
    <w:family w:val="swiss"/>
    <w:pitch w:val="variable"/>
    <w:sig w:usb0="E1002AFF" w:usb1="C0000002" w:usb2="00000008" w:usb3="00000000" w:csb0="000101FF" w:csb1="00000000"/>
  </w:font>
  <w:font w:name="TimesNewRomanPSMT">
    <w:altName w:val="Times New Roman"/>
    <w:panose1 w:val="00000000000000000000"/>
    <w:charset w:val="00"/>
    <w:family w:val="roman"/>
    <w:notTrueType/>
    <w:pitch w:val="default"/>
    <w:sig w:usb0="00000001" w:usb1="00000000" w:usb2="00000000" w:usb3="00000000" w:csb0="00000009"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0746437"/>
      <w:docPartObj>
        <w:docPartGallery w:val="Page Numbers (Bottom of Page)"/>
        <w:docPartUnique/>
      </w:docPartObj>
    </w:sdtPr>
    <w:sdtEndPr>
      <w:rPr>
        <w:noProof/>
      </w:rPr>
    </w:sdtEndPr>
    <w:sdtContent>
      <w:p w14:paraId="5E261744" w14:textId="77777777" w:rsidR="008E1777" w:rsidRDefault="008E1777">
        <w:pPr>
          <w:pStyle w:val="Footer"/>
          <w:jc w:val="center"/>
        </w:pPr>
        <w:r>
          <w:fldChar w:fldCharType="begin"/>
        </w:r>
        <w:r>
          <w:instrText xml:space="preserve"> PAGE   \* MERGEFORMAT </w:instrText>
        </w:r>
        <w:r>
          <w:fldChar w:fldCharType="separate"/>
        </w:r>
        <w:r w:rsidR="001D6A29">
          <w:rPr>
            <w:noProof/>
          </w:rPr>
          <w:t>29</w:t>
        </w:r>
        <w:r>
          <w:rPr>
            <w:noProof/>
          </w:rPr>
          <w:fldChar w:fldCharType="end"/>
        </w:r>
      </w:p>
    </w:sdtContent>
  </w:sdt>
  <w:p w14:paraId="765777F9" w14:textId="77777777" w:rsidR="008E1777" w:rsidRDefault="008E177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E2D14D" w14:textId="77777777" w:rsidR="00FF7E49" w:rsidRDefault="00FF7E49" w:rsidP="00681D86">
      <w:r>
        <w:separator/>
      </w:r>
    </w:p>
  </w:footnote>
  <w:footnote w:type="continuationSeparator" w:id="0">
    <w:p w14:paraId="308E58C3" w14:textId="77777777" w:rsidR="00FF7E49" w:rsidRDefault="00FF7E49" w:rsidP="00681D8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D9727C5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1E1F9A"/>
    <w:multiLevelType w:val="hybridMultilevel"/>
    <w:tmpl w:val="B5B8F80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9741AA"/>
    <w:multiLevelType w:val="hybridMultilevel"/>
    <w:tmpl w:val="B8AADA5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516F0E"/>
    <w:multiLevelType w:val="hybridMultilevel"/>
    <w:tmpl w:val="B504CB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E6573E"/>
    <w:multiLevelType w:val="hybridMultilevel"/>
    <w:tmpl w:val="7D022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ED42CA"/>
    <w:multiLevelType w:val="hybridMultilevel"/>
    <w:tmpl w:val="10AE2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ED0FC7"/>
    <w:multiLevelType w:val="hybridMultilevel"/>
    <w:tmpl w:val="E006FB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505B24"/>
    <w:multiLevelType w:val="multilevel"/>
    <w:tmpl w:val="9740F8B0"/>
    <w:lvl w:ilvl="0">
      <w:start w:val="8"/>
      <w:numFmt w:val="decimal"/>
      <w:lvlText w:val="%1"/>
      <w:lvlJc w:val="left"/>
      <w:pPr>
        <w:ind w:left="860" w:hanging="720"/>
      </w:pPr>
      <w:rPr>
        <w:rFonts w:hint="default"/>
      </w:rPr>
    </w:lvl>
    <w:lvl w:ilvl="1">
      <w:start w:val="1"/>
      <w:numFmt w:val="decimal"/>
      <w:lvlText w:val="%1.%2"/>
      <w:lvlJc w:val="left"/>
      <w:pPr>
        <w:ind w:left="860" w:hanging="720"/>
      </w:pPr>
      <w:rPr>
        <w:rFonts w:ascii="Calibri" w:eastAsia="Calibri" w:hAnsi="Calibri" w:hint="default"/>
        <w:b/>
        <w:bCs/>
        <w:sz w:val="22"/>
        <w:szCs w:val="22"/>
      </w:rPr>
    </w:lvl>
    <w:lvl w:ilvl="2">
      <w:start w:val="1"/>
      <w:numFmt w:val="decimal"/>
      <w:lvlText w:val="%3."/>
      <w:lvlJc w:val="left"/>
      <w:pPr>
        <w:ind w:left="1220" w:hanging="360"/>
      </w:pPr>
      <w:rPr>
        <w:rFonts w:ascii="Calibri" w:eastAsia="Calibri" w:hAnsi="Calibri" w:hint="default"/>
        <w:sz w:val="22"/>
        <w:szCs w:val="22"/>
      </w:rPr>
    </w:lvl>
    <w:lvl w:ilvl="3">
      <w:start w:val="1"/>
      <w:numFmt w:val="bullet"/>
      <w:lvlText w:val="•"/>
      <w:lvlJc w:val="left"/>
      <w:pPr>
        <w:ind w:left="3091" w:hanging="360"/>
      </w:pPr>
      <w:rPr>
        <w:rFonts w:hint="default"/>
      </w:rPr>
    </w:lvl>
    <w:lvl w:ilvl="4">
      <w:start w:val="1"/>
      <w:numFmt w:val="bullet"/>
      <w:lvlText w:val="•"/>
      <w:lvlJc w:val="left"/>
      <w:pPr>
        <w:ind w:left="4026" w:hanging="360"/>
      </w:pPr>
      <w:rPr>
        <w:rFonts w:hint="default"/>
      </w:rPr>
    </w:lvl>
    <w:lvl w:ilvl="5">
      <w:start w:val="1"/>
      <w:numFmt w:val="bullet"/>
      <w:lvlText w:val="•"/>
      <w:lvlJc w:val="left"/>
      <w:pPr>
        <w:ind w:left="4962" w:hanging="360"/>
      </w:pPr>
      <w:rPr>
        <w:rFonts w:hint="default"/>
      </w:rPr>
    </w:lvl>
    <w:lvl w:ilvl="6">
      <w:start w:val="1"/>
      <w:numFmt w:val="bullet"/>
      <w:lvlText w:val="•"/>
      <w:lvlJc w:val="left"/>
      <w:pPr>
        <w:ind w:left="5897" w:hanging="360"/>
      </w:pPr>
      <w:rPr>
        <w:rFonts w:hint="default"/>
      </w:rPr>
    </w:lvl>
    <w:lvl w:ilvl="7">
      <w:start w:val="1"/>
      <w:numFmt w:val="bullet"/>
      <w:lvlText w:val="•"/>
      <w:lvlJc w:val="left"/>
      <w:pPr>
        <w:ind w:left="6833" w:hanging="360"/>
      </w:pPr>
      <w:rPr>
        <w:rFonts w:hint="default"/>
      </w:rPr>
    </w:lvl>
    <w:lvl w:ilvl="8">
      <w:start w:val="1"/>
      <w:numFmt w:val="bullet"/>
      <w:lvlText w:val="•"/>
      <w:lvlJc w:val="left"/>
      <w:pPr>
        <w:ind w:left="7768" w:hanging="360"/>
      </w:pPr>
      <w:rPr>
        <w:rFonts w:hint="default"/>
      </w:rPr>
    </w:lvl>
  </w:abstractNum>
  <w:abstractNum w:abstractNumId="8" w15:restartNumberingAfterBreak="0">
    <w:nsid w:val="3BAC70AF"/>
    <w:multiLevelType w:val="hybridMultilevel"/>
    <w:tmpl w:val="6BFAD1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4C66C4"/>
    <w:multiLevelType w:val="hybridMultilevel"/>
    <w:tmpl w:val="B5B8F80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E84473"/>
    <w:multiLevelType w:val="hybridMultilevel"/>
    <w:tmpl w:val="8A822D72"/>
    <w:lvl w:ilvl="0" w:tplc="1D14F9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D3E08A0"/>
    <w:multiLevelType w:val="hybridMultilevel"/>
    <w:tmpl w:val="1E62FCF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50B3238B"/>
    <w:multiLevelType w:val="hybridMultilevel"/>
    <w:tmpl w:val="84E84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87276A"/>
    <w:multiLevelType w:val="hybridMultilevel"/>
    <w:tmpl w:val="90466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BD4D03"/>
    <w:multiLevelType w:val="hybridMultilevel"/>
    <w:tmpl w:val="64326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D73402"/>
    <w:multiLevelType w:val="hybridMultilevel"/>
    <w:tmpl w:val="63A2D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A81C73"/>
    <w:multiLevelType w:val="hybridMultilevel"/>
    <w:tmpl w:val="14464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15"/>
  </w:num>
  <w:num w:numId="4">
    <w:abstractNumId w:val="9"/>
  </w:num>
  <w:num w:numId="5">
    <w:abstractNumId w:val="10"/>
  </w:num>
  <w:num w:numId="6">
    <w:abstractNumId w:val="16"/>
  </w:num>
  <w:num w:numId="7">
    <w:abstractNumId w:val="0"/>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8"/>
  </w:num>
  <w:num w:numId="11">
    <w:abstractNumId w:val="7"/>
  </w:num>
  <w:num w:numId="12">
    <w:abstractNumId w:val="5"/>
  </w:num>
  <w:num w:numId="13">
    <w:abstractNumId w:val="4"/>
  </w:num>
  <w:num w:numId="14">
    <w:abstractNumId w:val="14"/>
  </w:num>
  <w:num w:numId="15">
    <w:abstractNumId w:val="2"/>
  </w:num>
  <w:num w:numId="16">
    <w:abstractNumId w:val="13"/>
  </w:num>
  <w:num w:numId="17">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 Messina">
    <w15:presenceInfo w15:providerId="Windows Live" w15:userId="2225572b3707e4fb"/>
  </w15:person>
  <w15:person w15:author="Trent Biggs">
    <w15:presenceInfo w15:providerId="AD" w15:userId="S-1-5-21-1779510897-148652841-929701000-53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4F7D"/>
    <w:rsid w:val="00004F94"/>
    <w:rsid w:val="0000507F"/>
    <w:rsid w:val="000118E9"/>
    <w:rsid w:val="00016595"/>
    <w:rsid w:val="0001693E"/>
    <w:rsid w:val="00017DA0"/>
    <w:rsid w:val="00020AD8"/>
    <w:rsid w:val="00027AA1"/>
    <w:rsid w:val="0003283C"/>
    <w:rsid w:val="000378BE"/>
    <w:rsid w:val="000433E4"/>
    <w:rsid w:val="0005039B"/>
    <w:rsid w:val="00054B9E"/>
    <w:rsid w:val="000555D7"/>
    <w:rsid w:val="000559B0"/>
    <w:rsid w:val="000565DB"/>
    <w:rsid w:val="00071810"/>
    <w:rsid w:val="000739C7"/>
    <w:rsid w:val="000961D0"/>
    <w:rsid w:val="00096D43"/>
    <w:rsid w:val="00096E75"/>
    <w:rsid w:val="000A1815"/>
    <w:rsid w:val="000A22E5"/>
    <w:rsid w:val="000A4CB2"/>
    <w:rsid w:val="000A7099"/>
    <w:rsid w:val="000A75BE"/>
    <w:rsid w:val="000B595F"/>
    <w:rsid w:val="000B6725"/>
    <w:rsid w:val="000D33A1"/>
    <w:rsid w:val="000D5F90"/>
    <w:rsid w:val="000E46EA"/>
    <w:rsid w:val="000E4906"/>
    <w:rsid w:val="000E709A"/>
    <w:rsid w:val="000F16E2"/>
    <w:rsid w:val="000F28A8"/>
    <w:rsid w:val="000F4CB8"/>
    <w:rsid w:val="000F60C1"/>
    <w:rsid w:val="0010171B"/>
    <w:rsid w:val="00102870"/>
    <w:rsid w:val="001130A7"/>
    <w:rsid w:val="00113D25"/>
    <w:rsid w:val="00124A37"/>
    <w:rsid w:val="00127215"/>
    <w:rsid w:val="00127611"/>
    <w:rsid w:val="00140805"/>
    <w:rsid w:val="00150157"/>
    <w:rsid w:val="001505FD"/>
    <w:rsid w:val="00152678"/>
    <w:rsid w:val="001855CA"/>
    <w:rsid w:val="001912EB"/>
    <w:rsid w:val="001941B3"/>
    <w:rsid w:val="00195083"/>
    <w:rsid w:val="001B0F47"/>
    <w:rsid w:val="001C39BC"/>
    <w:rsid w:val="001C7071"/>
    <w:rsid w:val="001D2097"/>
    <w:rsid w:val="001D6A29"/>
    <w:rsid w:val="001E4174"/>
    <w:rsid w:val="001E4FA4"/>
    <w:rsid w:val="002007A4"/>
    <w:rsid w:val="002071A4"/>
    <w:rsid w:val="0021484C"/>
    <w:rsid w:val="00215B4F"/>
    <w:rsid w:val="00215F22"/>
    <w:rsid w:val="0021655F"/>
    <w:rsid w:val="00216842"/>
    <w:rsid w:val="00217F5A"/>
    <w:rsid w:val="0022043C"/>
    <w:rsid w:val="0022479D"/>
    <w:rsid w:val="002377BC"/>
    <w:rsid w:val="0024065E"/>
    <w:rsid w:val="00242D87"/>
    <w:rsid w:val="00243857"/>
    <w:rsid w:val="00252851"/>
    <w:rsid w:val="00254406"/>
    <w:rsid w:val="00255F4E"/>
    <w:rsid w:val="00263915"/>
    <w:rsid w:val="00264114"/>
    <w:rsid w:val="0027042B"/>
    <w:rsid w:val="00271846"/>
    <w:rsid w:val="00274DD1"/>
    <w:rsid w:val="00274F34"/>
    <w:rsid w:val="00275A59"/>
    <w:rsid w:val="00284A72"/>
    <w:rsid w:val="00285EA4"/>
    <w:rsid w:val="002922FA"/>
    <w:rsid w:val="0029340F"/>
    <w:rsid w:val="00294421"/>
    <w:rsid w:val="002973C2"/>
    <w:rsid w:val="002A3D95"/>
    <w:rsid w:val="002B3A6E"/>
    <w:rsid w:val="002B6D77"/>
    <w:rsid w:val="002C1D50"/>
    <w:rsid w:val="002C3185"/>
    <w:rsid w:val="002D05BE"/>
    <w:rsid w:val="002D7D3F"/>
    <w:rsid w:val="002E0F58"/>
    <w:rsid w:val="002F20EF"/>
    <w:rsid w:val="00302EB3"/>
    <w:rsid w:val="0030558C"/>
    <w:rsid w:val="00307F24"/>
    <w:rsid w:val="00311CDB"/>
    <w:rsid w:val="003365D5"/>
    <w:rsid w:val="00340928"/>
    <w:rsid w:val="00345FD1"/>
    <w:rsid w:val="00366E77"/>
    <w:rsid w:val="00372669"/>
    <w:rsid w:val="00372AC4"/>
    <w:rsid w:val="003827EB"/>
    <w:rsid w:val="00386B1A"/>
    <w:rsid w:val="003A1411"/>
    <w:rsid w:val="003A5024"/>
    <w:rsid w:val="003B1FEA"/>
    <w:rsid w:val="003B5924"/>
    <w:rsid w:val="003C1590"/>
    <w:rsid w:val="003E0E1B"/>
    <w:rsid w:val="003E68BD"/>
    <w:rsid w:val="003F0049"/>
    <w:rsid w:val="003F1145"/>
    <w:rsid w:val="003F4894"/>
    <w:rsid w:val="003F5979"/>
    <w:rsid w:val="003F7C0E"/>
    <w:rsid w:val="0040087B"/>
    <w:rsid w:val="004042F2"/>
    <w:rsid w:val="004059F6"/>
    <w:rsid w:val="00416065"/>
    <w:rsid w:val="004160FB"/>
    <w:rsid w:val="00424D00"/>
    <w:rsid w:val="0044388A"/>
    <w:rsid w:val="004439B2"/>
    <w:rsid w:val="0044533D"/>
    <w:rsid w:val="00446164"/>
    <w:rsid w:val="00452312"/>
    <w:rsid w:val="00455C8D"/>
    <w:rsid w:val="00457334"/>
    <w:rsid w:val="00465816"/>
    <w:rsid w:val="00467036"/>
    <w:rsid w:val="00475DF0"/>
    <w:rsid w:val="004766D7"/>
    <w:rsid w:val="00492B2E"/>
    <w:rsid w:val="0049682D"/>
    <w:rsid w:val="004A0795"/>
    <w:rsid w:val="004A2CFD"/>
    <w:rsid w:val="004B745F"/>
    <w:rsid w:val="004C6DF6"/>
    <w:rsid w:val="004D16AB"/>
    <w:rsid w:val="004D56CA"/>
    <w:rsid w:val="004F5A6A"/>
    <w:rsid w:val="005001F5"/>
    <w:rsid w:val="00516BF5"/>
    <w:rsid w:val="00525A5B"/>
    <w:rsid w:val="005356E9"/>
    <w:rsid w:val="00537DF1"/>
    <w:rsid w:val="00540288"/>
    <w:rsid w:val="005447B8"/>
    <w:rsid w:val="00546299"/>
    <w:rsid w:val="00550A10"/>
    <w:rsid w:val="0055194E"/>
    <w:rsid w:val="005532E1"/>
    <w:rsid w:val="00554F7E"/>
    <w:rsid w:val="00567296"/>
    <w:rsid w:val="00571027"/>
    <w:rsid w:val="005759AA"/>
    <w:rsid w:val="005769FF"/>
    <w:rsid w:val="00577E60"/>
    <w:rsid w:val="00584B47"/>
    <w:rsid w:val="00594706"/>
    <w:rsid w:val="005A32C0"/>
    <w:rsid w:val="005B30ED"/>
    <w:rsid w:val="005C19DC"/>
    <w:rsid w:val="005C3066"/>
    <w:rsid w:val="005C6540"/>
    <w:rsid w:val="005D64E3"/>
    <w:rsid w:val="005E3A99"/>
    <w:rsid w:val="005E58B7"/>
    <w:rsid w:val="005F07A8"/>
    <w:rsid w:val="005F08F2"/>
    <w:rsid w:val="005F2B32"/>
    <w:rsid w:val="0060204F"/>
    <w:rsid w:val="0061006E"/>
    <w:rsid w:val="0061489C"/>
    <w:rsid w:val="00620B6F"/>
    <w:rsid w:val="00631599"/>
    <w:rsid w:val="00632883"/>
    <w:rsid w:val="00634BC7"/>
    <w:rsid w:val="00652D69"/>
    <w:rsid w:val="006533DC"/>
    <w:rsid w:val="00654039"/>
    <w:rsid w:val="006645DC"/>
    <w:rsid w:val="00680C11"/>
    <w:rsid w:val="00681D86"/>
    <w:rsid w:val="00682949"/>
    <w:rsid w:val="006832C8"/>
    <w:rsid w:val="00684FA4"/>
    <w:rsid w:val="0068798B"/>
    <w:rsid w:val="00690E9D"/>
    <w:rsid w:val="006A21A7"/>
    <w:rsid w:val="006B18CD"/>
    <w:rsid w:val="006B3E11"/>
    <w:rsid w:val="006B5235"/>
    <w:rsid w:val="006C4226"/>
    <w:rsid w:val="006C535F"/>
    <w:rsid w:val="006C5561"/>
    <w:rsid w:val="006C581B"/>
    <w:rsid w:val="006D421D"/>
    <w:rsid w:val="006D4D39"/>
    <w:rsid w:val="006D670C"/>
    <w:rsid w:val="006E5634"/>
    <w:rsid w:val="006F1B2E"/>
    <w:rsid w:val="006F316B"/>
    <w:rsid w:val="00701945"/>
    <w:rsid w:val="00716BB0"/>
    <w:rsid w:val="007379C5"/>
    <w:rsid w:val="007464DD"/>
    <w:rsid w:val="00763671"/>
    <w:rsid w:val="00764679"/>
    <w:rsid w:val="00774DDB"/>
    <w:rsid w:val="0077744B"/>
    <w:rsid w:val="00781AE7"/>
    <w:rsid w:val="00781BA7"/>
    <w:rsid w:val="0078393F"/>
    <w:rsid w:val="007A1F1D"/>
    <w:rsid w:val="007B611A"/>
    <w:rsid w:val="007C0167"/>
    <w:rsid w:val="007C0DFE"/>
    <w:rsid w:val="007C1DFE"/>
    <w:rsid w:val="007D12D1"/>
    <w:rsid w:val="007D7023"/>
    <w:rsid w:val="007F6962"/>
    <w:rsid w:val="00821994"/>
    <w:rsid w:val="00822A98"/>
    <w:rsid w:val="008318A7"/>
    <w:rsid w:val="00833873"/>
    <w:rsid w:val="008360D3"/>
    <w:rsid w:val="00837715"/>
    <w:rsid w:val="00851B10"/>
    <w:rsid w:val="00852431"/>
    <w:rsid w:val="008644EE"/>
    <w:rsid w:val="00887360"/>
    <w:rsid w:val="008947E9"/>
    <w:rsid w:val="008A19C4"/>
    <w:rsid w:val="008A2E1F"/>
    <w:rsid w:val="008B27AB"/>
    <w:rsid w:val="008B743F"/>
    <w:rsid w:val="008C67AF"/>
    <w:rsid w:val="008C6E9D"/>
    <w:rsid w:val="008C7607"/>
    <w:rsid w:val="008C7EB3"/>
    <w:rsid w:val="008D3A00"/>
    <w:rsid w:val="008D7360"/>
    <w:rsid w:val="008E0685"/>
    <w:rsid w:val="008E1777"/>
    <w:rsid w:val="008F6308"/>
    <w:rsid w:val="0090225D"/>
    <w:rsid w:val="00902BDB"/>
    <w:rsid w:val="00905768"/>
    <w:rsid w:val="00907FA7"/>
    <w:rsid w:val="00925F44"/>
    <w:rsid w:val="00927B9C"/>
    <w:rsid w:val="009326BD"/>
    <w:rsid w:val="009354D8"/>
    <w:rsid w:val="00941EA4"/>
    <w:rsid w:val="00955255"/>
    <w:rsid w:val="00973A67"/>
    <w:rsid w:val="009875A1"/>
    <w:rsid w:val="00991330"/>
    <w:rsid w:val="00993D51"/>
    <w:rsid w:val="00996076"/>
    <w:rsid w:val="009A13E4"/>
    <w:rsid w:val="009A214F"/>
    <w:rsid w:val="009B03AF"/>
    <w:rsid w:val="009B4597"/>
    <w:rsid w:val="009B7E0A"/>
    <w:rsid w:val="009C3601"/>
    <w:rsid w:val="009C3D67"/>
    <w:rsid w:val="009C5159"/>
    <w:rsid w:val="009D1645"/>
    <w:rsid w:val="009D1E83"/>
    <w:rsid w:val="009D46B0"/>
    <w:rsid w:val="009E23D9"/>
    <w:rsid w:val="009E5B9B"/>
    <w:rsid w:val="009E5CC7"/>
    <w:rsid w:val="009E73FE"/>
    <w:rsid w:val="009F1475"/>
    <w:rsid w:val="009F14ED"/>
    <w:rsid w:val="00A010D8"/>
    <w:rsid w:val="00A02056"/>
    <w:rsid w:val="00A035DD"/>
    <w:rsid w:val="00A06B31"/>
    <w:rsid w:val="00A07CB6"/>
    <w:rsid w:val="00A128F4"/>
    <w:rsid w:val="00A12EDB"/>
    <w:rsid w:val="00A15390"/>
    <w:rsid w:val="00A16B41"/>
    <w:rsid w:val="00A16B65"/>
    <w:rsid w:val="00A2475F"/>
    <w:rsid w:val="00A30E79"/>
    <w:rsid w:val="00A31026"/>
    <w:rsid w:val="00A33AC3"/>
    <w:rsid w:val="00A366AB"/>
    <w:rsid w:val="00A4002A"/>
    <w:rsid w:val="00A406F7"/>
    <w:rsid w:val="00A47A8A"/>
    <w:rsid w:val="00A512F9"/>
    <w:rsid w:val="00A53D77"/>
    <w:rsid w:val="00A55DE4"/>
    <w:rsid w:val="00A63B36"/>
    <w:rsid w:val="00A63EA2"/>
    <w:rsid w:val="00A64B58"/>
    <w:rsid w:val="00A656E9"/>
    <w:rsid w:val="00A77B35"/>
    <w:rsid w:val="00A80F17"/>
    <w:rsid w:val="00A822EB"/>
    <w:rsid w:val="00A82684"/>
    <w:rsid w:val="00A86E55"/>
    <w:rsid w:val="00A92E4D"/>
    <w:rsid w:val="00A95B5C"/>
    <w:rsid w:val="00AA5511"/>
    <w:rsid w:val="00AA66C6"/>
    <w:rsid w:val="00AB04AF"/>
    <w:rsid w:val="00AB05DF"/>
    <w:rsid w:val="00AB7FF2"/>
    <w:rsid w:val="00AD4261"/>
    <w:rsid w:val="00AE0A47"/>
    <w:rsid w:val="00AE5760"/>
    <w:rsid w:val="00AF2DB0"/>
    <w:rsid w:val="00AF3911"/>
    <w:rsid w:val="00B05C45"/>
    <w:rsid w:val="00B06881"/>
    <w:rsid w:val="00B068CF"/>
    <w:rsid w:val="00B1632F"/>
    <w:rsid w:val="00B23C93"/>
    <w:rsid w:val="00B23D1E"/>
    <w:rsid w:val="00B265B7"/>
    <w:rsid w:val="00B41B25"/>
    <w:rsid w:val="00B4248E"/>
    <w:rsid w:val="00B4584A"/>
    <w:rsid w:val="00B46BBB"/>
    <w:rsid w:val="00B5209D"/>
    <w:rsid w:val="00B6198C"/>
    <w:rsid w:val="00B64DBF"/>
    <w:rsid w:val="00B64DF2"/>
    <w:rsid w:val="00B705F6"/>
    <w:rsid w:val="00B72367"/>
    <w:rsid w:val="00B74160"/>
    <w:rsid w:val="00B74FAE"/>
    <w:rsid w:val="00B75911"/>
    <w:rsid w:val="00B77D76"/>
    <w:rsid w:val="00B80610"/>
    <w:rsid w:val="00B826FC"/>
    <w:rsid w:val="00B83C88"/>
    <w:rsid w:val="00BA42B2"/>
    <w:rsid w:val="00BA7F16"/>
    <w:rsid w:val="00BB44C8"/>
    <w:rsid w:val="00BC4071"/>
    <w:rsid w:val="00BD51F2"/>
    <w:rsid w:val="00BD69D9"/>
    <w:rsid w:val="00BE48E6"/>
    <w:rsid w:val="00BE58C5"/>
    <w:rsid w:val="00BE7996"/>
    <w:rsid w:val="00BF00B7"/>
    <w:rsid w:val="00BF38E4"/>
    <w:rsid w:val="00C2073F"/>
    <w:rsid w:val="00C241E1"/>
    <w:rsid w:val="00C2764B"/>
    <w:rsid w:val="00C3303C"/>
    <w:rsid w:val="00C35135"/>
    <w:rsid w:val="00C44C2E"/>
    <w:rsid w:val="00C47016"/>
    <w:rsid w:val="00C528F8"/>
    <w:rsid w:val="00C53957"/>
    <w:rsid w:val="00C571CA"/>
    <w:rsid w:val="00C611C1"/>
    <w:rsid w:val="00C6451B"/>
    <w:rsid w:val="00C66260"/>
    <w:rsid w:val="00C74125"/>
    <w:rsid w:val="00C7686D"/>
    <w:rsid w:val="00C85DF5"/>
    <w:rsid w:val="00C90740"/>
    <w:rsid w:val="00C92113"/>
    <w:rsid w:val="00C973F6"/>
    <w:rsid w:val="00CA129A"/>
    <w:rsid w:val="00CA7CE1"/>
    <w:rsid w:val="00CC0ADB"/>
    <w:rsid w:val="00CC271F"/>
    <w:rsid w:val="00CC65C3"/>
    <w:rsid w:val="00CD4AFA"/>
    <w:rsid w:val="00CE1D1F"/>
    <w:rsid w:val="00CE3DB7"/>
    <w:rsid w:val="00CE7AD4"/>
    <w:rsid w:val="00CF5608"/>
    <w:rsid w:val="00CF7BBF"/>
    <w:rsid w:val="00D07D40"/>
    <w:rsid w:val="00D10A9C"/>
    <w:rsid w:val="00D1305D"/>
    <w:rsid w:val="00D22742"/>
    <w:rsid w:val="00D229F3"/>
    <w:rsid w:val="00D30D56"/>
    <w:rsid w:val="00D31299"/>
    <w:rsid w:val="00D32D36"/>
    <w:rsid w:val="00D33593"/>
    <w:rsid w:val="00D368CB"/>
    <w:rsid w:val="00D37627"/>
    <w:rsid w:val="00D37DA3"/>
    <w:rsid w:val="00D50E17"/>
    <w:rsid w:val="00D53DC6"/>
    <w:rsid w:val="00D63268"/>
    <w:rsid w:val="00D637F3"/>
    <w:rsid w:val="00D774F6"/>
    <w:rsid w:val="00D8632B"/>
    <w:rsid w:val="00DA32BF"/>
    <w:rsid w:val="00DB1EBC"/>
    <w:rsid w:val="00DB47F5"/>
    <w:rsid w:val="00DB4BA1"/>
    <w:rsid w:val="00DB77F2"/>
    <w:rsid w:val="00DC1087"/>
    <w:rsid w:val="00DC3D8A"/>
    <w:rsid w:val="00DC45AC"/>
    <w:rsid w:val="00DC66F4"/>
    <w:rsid w:val="00DD0557"/>
    <w:rsid w:val="00DD250B"/>
    <w:rsid w:val="00DD2B2F"/>
    <w:rsid w:val="00DD3551"/>
    <w:rsid w:val="00DD3B02"/>
    <w:rsid w:val="00DD4F7D"/>
    <w:rsid w:val="00DD5B7D"/>
    <w:rsid w:val="00DD7EB1"/>
    <w:rsid w:val="00DE51C4"/>
    <w:rsid w:val="00DE6CEE"/>
    <w:rsid w:val="00DF2FA2"/>
    <w:rsid w:val="00E01E7E"/>
    <w:rsid w:val="00E04514"/>
    <w:rsid w:val="00E133C5"/>
    <w:rsid w:val="00E151A1"/>
    <w:rsid w:val="00E254CC"/>
    <w:rsid w:val="00E26608"/>
    <w:rsid w:val="00E342E3"/>
    <w:rsid w:val="00E34CAB"/>
    <w:rsid w:val="00E3661D"/>
    <w:rsid w:val="00E5114F"/>
    <w:rsid w:val="00E55274"/>
    <w:rsid w:val="00E611A4"/>
    <w:rsid w:val="00E61277"/>
    <w:rsid w:val="00E639E7"/>
    <w:rsid w:val="00E74C1A"/>
    <w:rsid w:val="00E75432"/>
    <w:rsid w:val="00E83077"/>
    <w:rsid w:val="00E91233"/>
    <w:rsid w:val="00E92A76"/>
    <w:rsid w:val="00E96754"/>
    <w:rsid w:val="00E978D9"/>
    <w:rsid w:val="00EA59A4"/>
    <w:rsid w:val="00EA7E7D"/>
    <w:rsid w:val="00EB3EE2"/>
    <w:rsid w:val="00EB5823"/>
    <w:rsid w:val="00EC077E"/>
    <w:rsid w:val="00EC5142"/>
    <w:rsid w:val="00EC5F2B"/>
    <w:rsid w:val="00ED2DC5"/>
    <w:rsid w:val="00EE1ECE"/>
    <w:rsid w:val="00EE6D37"/>
    <w:rsid w:val="00EE7A22"/>
    <w:rsid w:val="00EF4B07"/>
    <w:rsid w:val="00F11DDE"/>
    <w:rsid w:val="00F131D0"/>
    <w:rsid w:val="00F16FF9"/>
    <w:rsid w:val="00F268D2"/>
    <w:rsid w:val="00F44B94"/>
    <w:rsid w:val="00F5136B"/>
    <w:rsid w:val="00F53419"/>
    <w:rsid w:val="00F577F7"/>
    <w:rsid w:val="00F6038F"/>
    <w:rsid w:val="00F64EB7"/>
    <w:rsid w:val="00F77AEF"/>
    <w:rsid w:val="00F82309"/>
    <w:rsid w:val="00F85967"/>
    <w:rsid w:val="00F87A1A"/>
    <w:rsid w:val="00F9167B"/>
    <w:rsid w:val="00F94488"/>
    <w:rsid w:val="00F95216"/>
    <w:rsid w:val="00FA07E0"/>
    <w:rsid w:val="00FB660B"/>
    <w:rsid w:val="00FC2FD3"/>
    <w:rsid w:val="00FC3CDD"/>
    <w:rsid w:val="00FC6713"/>
    <w:rsid w:val="00FD25D1"/>
    <w:rsid w:val="00FD3719"/>
    <w:rsid w:val="00FE38D0"/>
    <w:rsid w:val="00FE4638"/>
    <w:rsid w:val="00FF353F"/>
    <w:rsid w:val="00FF6EAF"/>
    <w:rsid w:val="00FF7E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5938F"/>
  <w15:docId w15:val="{891AEF47-3333-40A3-B464-441D93ED0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4514"/>
    <w:pPr>
      <w:spacing w:after="0" w:line="240" w:lineRule="auto"/>
    </w:pPr>
    <w:rPr>
      <w:rFonts w:eastAsia="Times New Roman" w:cs="Times New Roman"/>
      <w:szCs w:val="20"/>
    </w:rPr>
  </w:style>
  <w:style w:type="paragraph" w:styleId="Heading1">
    <w:name w:val="heading 1"/>
    <w:basedOn w:val="Normal"/>
    <w:next w:val="Normal"/>
    <w:link w:val="Heading1Char"/>
    <w:uiPriority w:val="9"/>
    <w:qFormat/>
    <w:rsid w:val="00A128F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912EB"/>
    <w:pPr>
      <w:keepNext/>
      <w:keepLines/>
      <w:spacing w:before="40"/>
      <w:outlineLvl w:val="1"/>
    </w:pPr>
    <w:rPr>
      <w:rFonts w:asciiTheme="majorHAnsi" w:eastAsiaTheme="majorEastAsia" w:hAnsiTheme="majorHAnsi" w:cstheme="majorBidi"/>
      <w:color w:val="365F91" w:themeColor="accent1" w:themeShade="BF"/>
      <w:sz w:val="28"/>
      <w:szCs w:val="26"/>
    </w:rPr>
  </w:style>
  <w:style w:type="paragraph" w:styleId="Heading3">
    <w:name w:val="heading 3"/>
    <w:basedOn w:val="Normal"/>
    <w:next w:val="Normal"/>
    <w:link w:val="Heading3Char"/>
    <w:uiPriority w:val="9"/>
    <w:unhideWhenUsed/>
    <w:qFormat/>
    <w:rsid w:val="00A80F17"/>
    <w:pPr>
      <w:spacing w:before="200" w:line="271" w:lineRule="auto"/>
      <w:outlineLvl w:val="2"/>
    </w:pPr>
    <w:rPr>
      <w:rFonts w:asciiTheme="majorHAnsi" w:eastAsiaTheme="majorEastAsia" w:hAnsiTheme="majorHAnsi" w:cstheme="majorBidi"/>
      <w:i/>
      <w:iCs/>
      <w:smallCaps/>
      <w:spacing w:val="5"/>
      <w:sz w:val="26"/>
      <w:szCs w:val="26"/>
      <w:lang w:bidi="en-US"/>
    </w:rPr>
  </w:style>
  <w:style w:type="paragraph" w:styleId="Heading4">
    <w:name w:val="heading 4"/>
    <w:basedOn w:val="Normal"/>
    <w:next w:val="Normal"/>
    <w:link w:val="Heading4Char"/>
    <w:uiPriority w:val="9"/>
    <w:unhideWhenUsed/>
    <w:qFormat/>
    <w:rsid w:val="000F28A8"/>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A64B58"/>
    <w:pPr>
      <w:keepNext/>
      <w:keepLines/>
      <w:spacing w:before="200"/>
      <w:outlineLvl w:val="4"/>
    </w:pPr>
    <w:rPr>
      <w:rFonts w:asciiTheme="majorHAnsi" w:eastAsiaTheme="majorEastAsia" w:hAnsiTheme="majorHAnsi" w:cstheme="majorBidi"/>
      <w:color w:val="243F60" w:themeColor="accent1" w:themeShade="7F"/>
    </w:rPr>
  </w:style>
  <w:style w:type="paragraph" w:styleId="Heading9">
    <w:name w:val="heading 9"/>
    <w:basedOn w:val="Normal"/>
    <w:next w:val="Normal"/>
    <w:link w:val="Heading9Char"/>
    <w:uiPriority w:val="9"/>
    <w:semiHidden/>
    <w:unhideWhenUsed/>
    <w:qFormat/>
    <w:rsid w:val="00A64B58"/>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0167"/>
    <w:pPr>
      <w:ind w:left="720"/>
      <w:contextualSpacing/>
    </w:pPr>
  </w:style>
  <w:style w:type="paragraph" w:styleId="BalloonText">
    <w:name w:val="Balloon Text"/>
    <w:basedOn w:val="Normal"/>
    <w:link w:val="BalloonTextChar"/>
    <w:uiPriority w:val="99"/>
    <w:semiHidden/>
    <w:unhideWhenUsed/>
    <w:rsid w:val="009A214F"/>
    <w:rPr>
      <w:rFonts w:ascii="Tahoma" w:hAnsi="Tahoma" w:cs="Tahoma"/>
      <w:sz w:val="16"/>
      <w:szCs w:val="16"/>
    </w:rPr>
  </w:style>
  <w:style w:type="character" w:customStyle="1" w:styleId="BalloonTextChar">
    <w:name w:val="Balloon Text Char"/>
    <w:basedOn w:val="DefaultParagraphFont"/>
    <w:link w:val="BalloonText"/>
    <w:uiPriority w:val="99"/>
    <w:semiHidden/>
    <w:rsid w:val="009A214F"/>
    <w:rPr>
      <w:rFonts w:ascii="Tahoma" w:eastAsia="Times New Roman" w:hAnsi="Tahoma" w:cs="Tahoma"/>
      <w:sz w:val="16"/>
      <w:szCs w:val="16"/>
    </w:rPr>
  </w:style>
  <w:style w:type="character" w:styleId="CommentReference">
    <w:name w:val="annotation reference"/>
    <w:basedOn w:val="DefaultParagraphFont"/>
    <w:uiPriority w:val="99"/>
    <w:semiHidden/>
    <w:unhideWhenUsed/>
    <w:rsid w:val="00AB05DF"/>
    <w:rPr>
      <w:sz w:val="16"/>
      <w:szCs w:val="16"/>
    </w:rPr>
  </w:style>
  <w:style w:type="paragraph" w:styleId="CommentText">
    <w:name w:val="annotation text"/>
    <w:basedOn w:val="Normal"/>
    <w:link w:val="CommentTextChar"/>
    <w:uiPriority w:val="99"/>
    <w:unhideWhenUsed/>
    <w:rsid w:val="00AB05DF"/>
    <w:rPr>
      <w:sz w:val="20"/>
    </w:rPr>
  </w:style>
  <w:style w:type="character" w:customStyle="1" w:styleId="CommentTextChar">
    <w:name w:val="Comment Text Char"/>
    <w:basedOn w:val="DefaultParagraphFont"/>
    <w:link w:val="CommentText"/>
    <w:uiPriority w:val="99"/>
    <w:rsid w:val="00AB05DF"/>
    <w:rPr>
      <w:rFonts w:ascii="Courier" w:eastAsia="Times New Roman" w:hAnsi="Courier" w:cs="Times New Roman"/>
      <w:sz w:val="20"/>
      <w:szCs w:val="20"/>
    </w:rPr>
  </w:style>
  <w:style w:type="paragraph" w:styleId="CommentSubject">
    <w:name w:val="annotation subject"/>
    <w:basedOn w:val="CommentText"/>
    <w:next w:val="CommentText"/>
    <w:link w:val="CommentSubjectChar"/>
    <w:uiPriority w:val="99"/>
    <w:semiHidden/>
    <w:unhideWhenUsed/>
    <w:rsid w:val="00AB05DF"/>
    <w:rPr>
      <w:b/>
      <w:bCs/>
    </w:rPr>
  </w:style>
  <w:style w:type="character" w:customStyle="1" w:styleId="CommentSubjectChar">
    <w:name w:val="Comment Subject Char"/>
    <w:basedOn w:val="CommentTextChar"/>
    <w:link w:val="CommentSubject"/>
    <w:uiPriority w:val="99"/>
    <w:semiHidden/>
    <w:rsid w:val="00AB05DF"/>
    <w:rPr>
      <w:rFonts w:ascii="Courier" w:eastAsia="Times New Roman" w:hAnsi="Courier" w:cs="Times New Roman"/>
      <w:b/>
      <w:bCs/>
      <w:sz w:val="20"/>
      <w:szCs w:val="20"/>
    </w:rPr>
  </w:style>
  <w:style w:type="paragraph" w:styleId="NormalWeb">
    <w:name w:val="Normal (Web)"/>
    <w:basedOn w:val="Normal"/>
    <w:uiPriority w:val="99"/>
    <w:unhideWhenUsed/>
    <w:rsid w:val="000A1815"/>
    <w:pPr>
      <w:spacing w:before="100" w:beforeAutospacing="1" w:after="100" w:afterAutospacing="1"/>
    </w:pPr>
    <w:rPr>
      <w:rFonts w:ascii="Times New Roman" w:eastAsiaTheme="minorEastAsia" w:hAnsi="Times New Roman"/>
      <w:szCs w:val="24"/>
    </w:rPr>
  </w:style>
  <w:style w:type="paragraph" w:styleId="Caption">
    <w:name w:val="caption"/>
    <w:basedOn w:val="Normal"/>
    <w:next w:val="Normal"/>
    <w:uiPriority w:val="35"/>
    <w:unhideWhenUsed/>
    <w:qFormat/>
    <w:rsid w:val="002922FA"/>
    <w:pPr>
      <w:spacing w:after="200"/>
    </w:pPr>
    <w:rPr>
      <w:rFonts w:eastAsiaTheme="minorEastAsia" w:cstheme="minorBidi"/>
      <w:b/>
      <w:bCs/>
      <w:color w:val="4F81BD" w:themeColor="accent1"/>
      <w:sz w:val="18"/>
      <w:szCs w:val="18"/>
    </w:rPr>
  </w:style>
  <w:style w:type="paragraph" w:styleId="NoSpacing">
    <w:name w:val="No Spacing"/>
    <w:uiPriority w:val="1"/>
    <w:qFormat/>
    <w:rsid w:val="0040087B"/>
    <w:pPr>
      <w:spacing w:after="0" w:line="240" w:lineRule="auto"/>
    </w:pPr>
    <w:rPr>
      <w:rFonts w:ascii="Calibri" w:eastAsia="Calibri" w:hAnsi="Calibri" w:cs="Times New Roman"/>
    </w:rPr>
  </w:style>
  <w:style w:type="character" w:styleId="Hyperlink">
    <w:name w:val="Hyperlink"/>
    <w:basedOn w:val="DefaultParagraphFont"/>
    <w:uiPriority w:val="99"/>
    <w:unhideWhenUsed/>
    <w:rsid w:val="0003283C"/>
    <w:rPr>
      <w:color w:val="0000FF" w:themeColor="hyperlink"/>
      <w:u w:val="single"/>
    </w:rPr>
  </w:style>
  <w:style w:type="paragraph" w:styleId="ListBullet">
    <w:name w:val="List Bullet"/>
    <w:basedOn w:val="Normal"/>
    <w:uiPriority w:val="99"/>
    <w:unhideWhenUsed/>
    <w:rsid w:val="00CC0ADB"/>
    <w:pPr>
      <w:numPr>
        <w:numId w:val="7"/>
      </w:numPr>
      <w:contextualSpacing/>
    </w:pPr>
  </w:style>
  <w:style w:type="paragraph" w:styleId="Header">
    <w:name w:val="header"/>
    <w:basedOn w:val="Normal"/>
    <w:link w:val="HeaderChar"/>
    <w:uiPriority w:val="99"/>
    <w:unhideWhenUsed/>
    <w:rsid w:val="00681D86"/>
    <w:pPr>
      <w:tabs>
        <w:tab w:val="center" w:pos="4680"/>
        <w:tab w:val="right" w:pos="9360"/>
      </w:tabs>
    </w:pPr>
  </w:style>
  <w:style w:type="character" w:customStyle="1" w:styleId="HeaderChar">
    <w:name w:val="Header Char"/>
    <w:basedOn w:val="DefaultParagraphFont"/>
    <w:link w:val="Header"/>
    <w:uiPriority w:val="99"/>
    <w:rsid w:val="00681D86"/>
    <w:rPr>
      <w:rFonts w:ascii="Courier" w:eastAsia="Times New Roman" w:hAnsi="Courier" w:cs="Times New Roman"/>
      <w:sz w:val="24"/>
      <w:szCs w:val="20"/>
    </w:rPr>
  </w:style>
  <w:style w:type="paragraph" w:styleId="Footer">
    <w:name w:val="footer"/>
    <w:basedOn w:val="Normal"/>
    <w:link w:val="FooterChar"/>
    <w:uiPriority w:val="99"/>
    <w:unhideWhenUsed/>
    <w:rsid w:val="00681D86"/>
    <w:pPr>
      <w:tabs>
        <w:tab w:val="center" w:pos="4680"/>
        <w:tab w:val="right" w:pos="9360"/>
      </w:tabs>
    </w:pPr>
  </w:style>
  <w:style w:type="character" w:customStyle="1" w:styleId="FooterChar">
    <w:name w:val="Footer Char"/>
    <w:basedOn w:val="DefaultParagraphFont"/>
    <w:link w:val="Footer"/>
    <w:uiPriority w:val="99"/>
    <w:rsid w:val="00681D86"/>
    <w:rPr>
      <w:rFonts w:ascii="Courier" w:eastAsia="Times New Roman" w:hAnsi="Courier" w:cs="Times New Roman"/>
      <w:sz w:val="24"/>
      <w:szCs w:val="20"/>
    </w:rPr>
  </w:style>
  <w:style w:type="table" w:styleId="TableGrid">
    <w:name w:val="Table Grid"/>
    <w:basedOn w:val="TableNormal"/>
    <w:uiPriority w:val="59"/>
    <w:rsid w:val="000A70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80F17"/>
    <w:rPr>
      <w:rFonts w:asciiTheme="majorHAnsi" w:eastAsiaTheme="majorEastAsia" w:hAnsiTheme="majorHAnsi" w:cstheme="majorBidi"/>
      <w:i/>
      <w:iCs/>
      <w:smallCaps/>
      <w:spacing w:val="5"/>
      <w:sz w:val="26"/>
      <w:szCs w:val="26"/>
      <w:lang w:bidi="en-US"/>
    </w:rPr>
  </w:style>
  <w:style w:type="paragraph" w:styleId="Revision">
    <w:name w:val="Revision"/>
    <w:hidden/>
    <w:uiPriority w:val="99"/>
    <w:semiHidden/>
    <w:rsid w:val="005769FF"/>
    <w:pPr>
      <w:spacing w:after="0" w:line="240" w:lineRule="auto"/>
    </w:pPr>
    <w:rPr>
      <w:rFonts w:ascii="Courier" w:eastAsia="Times New Roman" w:hAnsi="Courier" w:cs="Times New Roman"/>
      <w:sz w:val="24"/>
      <w:szCs w:val="20"/>
    </w:rPr>
  </w:style>
  <w:style w:type="character" w:customStyle="1" w:styleId="Heading5Char">
    <w:name w:val="Heading 5 Char"/>
    <w:basedOn w:val="DefaultParagraphFont"/>
    <w:link w:val="Heading5"/>
    <w:uiPriority w:val="9"/>
    <w:rsid w:val="00A64B58"/>
    <w:rPr>
      <w:rFonts w:asciiTheme="majorHAnsi" w:eastAsiaTheme="majorEastAsia" w:hAnsiTheme="majorHAnsi" w:cstheme="majorBidi"/>
      <w:color w:val="243F60" w:themeColor="accent1" w:themeShade="7F"/>
      <w:sz w:val="24"/>
      <w:szCs w:val="20"/>
    </w:rPr>
  </w:style>
  <w:style w:type="character" w:customStyle="1" w:styleId="Heading9Char">
    <w:name w:val="Heading 9 Char"/>
    <w:basedOn w:val="DefaultParagraphFont"/>
    <w:link w:val="Heading9"/>
    <w:uiPriority w:val="9"/>
    <w:semiHidden/>
    <w:rsid w:val="00A64B58"/>
    <w:rPr>
      <w:rFonts w:asciiTheme="majorHAnsi" w:eastAsiaTheme="majorEastAsia" w:hAnsiTheme="majorHAnsi" w:cstheme="majorBidi"/>
      <w:i/>
      <w:iCs/>
      <w:color w:val="404040" w:themeColor="text1" w:themeTint="BF"/>
      <w:sz w:val="20"/>
      <w:szCs w:val="20"/>
    </w:rPr>
  </w:style>
  <w:style w:type="character" w:customStyle="1" w:styleId="Heading1Char">
    <w:name w:val="Heading 1 Char"/>
    <w:basedOn w:val="DefaultParagraphFont"/>
    <w:link w:val="Heading1"/>
    <w:uiPriority w:val="9"/>
    <w:rsid w:val="00A128F4"/>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1912EB"/>
    <w:rPr>
      <w:rFonts w:asciiTheme="majorHAnsi" w:eastAsiaTheme="majorEastAsia" w:hAnsiTheme="majorHAnsi" w:cstheme="majorBidi"/>
      <w:color w:val="365F91" w:themeColor="accent1" w:themeShade="BF"/>
      <w:sz w:val="28"/>
      <w:szCs w:val="26"/>
    </w:rPr>
  </w:style>
  <w:style w:type="character" w:customStyle="1" w:styleId="Heading4Char">
    <w:name w:val="Heading 4 Char"/>
    <w:basedOn w:val="DefaultParagraphFont"/>
    <w:link w:val="Heading4"/>
    <w:uiPriority w:val="9"/>
    <w:rsid w:val="000F28A8"/>
    <w:rPr>
      <w:rFonts w:asciiTheme="majorHAnsi" w:eastAsiaTheme="majorEastAsia" w:hAnsiTheme="majorHAnsi" w:cstheme="majorBidi"/>
      <w:i/>
      <w:iCs/>
      <w:color w:val="365F91" w:themeColor="accent1" w:themeShade="BF"/>
      <w:szCs w:val="20"/>
    </w:rPr>
  </w:style>
  <w:style w:type="paragraph" w:styleId="TableofFigures">
    <w:name w:val="table of figures"/>
    <w:basedOn w:val="Normal"/>
    <w:next w:val="Normal"/>
    <w:uiPriority w:val="99"/>
    <w:unhideWhenUsed/>
    <w:rsid w:val="008D7360"/>
    <w:pPr>
      <w:ind w:left="440" w:hanging="440"/>
    </w:pPr>
    <w:rPr>
      <w:b/>
      <w:bC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3874">
      <w:bodyDiv w:val="1"/>
      <w:marLeft w:val="0"/>
      <w:marRight w:val="0"/>
      <w:marTop w:val="0"/>
      <w:marBottom w:val="0"/>
      <w:divBdr>
        <w:top w:val="none" w:sz="0" w:space="0" w:color="auto"/>
        <w:left w:val="none" w:sz="0" w:space="0" w:color="auto"/>
        <w:bottom w:val="none" w:sz="0" w:space="0" w:color="auto"/>
        <w:right w:val="none" w:sz="0" w:space="0" w:color="auto"/>
      </w:divBdr>
    </w:div>
    <w:div w:id="158813345">
      <w:bodyDiv w:val="1"/>
      <w:marLeft w:val="0"/>
      <w:marRight w:val="0"/>
      <w:marTop w:val="0"/>
      <w:marBottom w:val="0"/>
      <w:divBdr>
        <w:top w:val="none" w:sz="0" w:space="0" w:color="auto"/>
        <w:left w:val="none" w:sz="0" w:space="0" w:color="auto"/>
        <w:bottom w:val="none" w:sz="0" w:space="0" w:color="auto"/>
        <w:right w:val="none" w:sz="0" w:space="0" w:color="auto"/>
      </w:divBdr>
    </w:div>
    <w:div w:id="192235055">
      <w:bodyDiv w:val="1"/>
      <w:marLeft w:val="0"/>
      <w:marRight w:val="0"/>
      <w:marTop w:val="0"/>
      <w:marBottom w:val="0"/>
      <w:divBdr>
        <w:top w:val="none" w:sz="0" w:space="0" w:color="auto"/>
        <w:left w:val="none" w:sz="0" w:space="0" w:color="auto"/>
        <w:bottom w:val="none" w:sz="0" w:space="0" w:color="auto"/>
        <w:right w:val="none" w:sz="0" w:space="0" w:color="auto"/>
      </w:divBdr>
      <w:divsChild>
        <w:div w:id="317854523">
          <w:marLeft w:val="0"/>
          <w:marRight w:val="0"/>
          <w:marTop w:val="0"/>
          <w:marBottom w:val="0"/>
          <w:divBdr>
            <w:top w:val="none" w:sz="0" w:space="0" w:color="auto"/>
            <w:left w:val="none" w:sz="0" w:space="0" w:color="auto"/>
            <w:bottom w:val="none" w:sz="0" w:space="0" w:color="auto"/>
            <w:right w:val="none" w:sz="0" w:space="0" w:color="auto"/>
          </w:divBdr>
          <w:divsChild>
            <w:div w:id="1420250234">
              <w:marLeft w:val="0"/>
              <w:marRight w:val="0"/>
              <w:marTop w:val="0"/>
              <w:marBottom w:val="0"/>
              <w:divBdr>
                <w:top w:val="none" w:sz="0" w:space="0" w:color="auto"/>
                <w:left w:val="none" w:sz="0" w:space="0" w:color="auto"/>
                <w:bottom w:val="none" w:sz="0" w:space="0" w:color="auto"/>
                <w:right w:val="none" w:sz="0" w:space="0" w:color="auto"/>
              </w:divBdr>
              <w:divsChild>
                <w:div w:id="1346663422">
                  <w:marLeft w:val="0"/>
                  <w:marRight w:val="0"/>
                  <w:marTop w:val="0"/>
                  <w:marBottom w:val="0"/>
                  <w:divBdr>
                    <w:top w:val="none" w:sz="0" w:space="0" w:color="auto"/>
                    <w:left w:val="none" w:sz="0" w:space="0" w:color="auto"/>
                    <w:bottom w:val="none" w:sz="0" w:space="0" w:color="auto"/>
                    <w:right w:val="none" w:sz="0" w:space="0" w:color="auto"/>
                  </w:divBdr>
                  <w:divsChild>
                    <w:div w:id="222299136">
                      <w:marLeft w:val="0"/>
                      <w:marRight w:val="0"/>
                      <w:marTop w:val="0"/>
                      <w:marBottom w:val="0"/>
                      <w:divBdr>
                        <w:top w:val="none" w:sz="0" w:space="0" w:color="auto"/>
                        <w:left w:val="none" w:sz="0" w:space="0" w:color="auto"/>
                        <w:bottom w:val="none" w:sz="0" w:space="0" w:color="auto"/>
                        <w:right w:val="none" w:sz="0" w:space="0" w:color="auto"/>
                      </w:divBdr>
                      <w:divsChild>
                        <w:div w:id="1332683879">
                          <w:marLeft w:val="0"/>
                          <w:marRight w:val="0"/>
                          <w:marTop w:val="0"/>
                          <w:marBottom w:val="0"/>
                          <w:divBdr>
                            <w:top w:val="none" w:sz="0" w:space="0" w:color="auto"/>
                            <w:left w:val="none" w:sz="0" w:space="0" w:color="auto"/>
                            <w:bottom w:val="none" w:sz="0" w:space="0" w:color="auto"/>
                            <w:right w:val="none" w:sz="0" w:space="0" w:color="auto"/>
                          </w:divBdr>
                          <w:divsChild>
                            <w:div w:id="1877738307">
                              <w:marLeft w:val="0"/>
                              <w:marRight w:val="0"/>
                              <w:marTop w:val="0"/>
                              <w:marBottom w:val="0"/>
                              <w:divBdr>
                                <w:top w:val="none" w:sz="0" w:space="0" w:color="auto"/>
                                <w:left w:val="none" w:sz="0" w:space="0" w:color="auto"/>
                                <w:bottom w:val="none" w:sz="0" w:space="0" w:color="auto"/>
                                <w:right w:val="none" w:sz="0" w:space="0" w:color="auto"/>
                              </w:divBdr>
                              <w:divsChild>
                                <w:div w:id="2104300754">
                                  <w:marLeft w:val="0"/>
                                  <w:marRight w:val="0"/>
                                  <w:marTop w:val="0"/>
                                  <w:marBottom w:val="0"/>
                                  <w:divBdr>
                                    <w:top w:val="none" w:sz="0" w:space="0" w:color="auto"/>
                                    <w:left w:val="none" w:sz="0" w:space="0" w:color="auto"/>
                                    <w:bottom w:val="none" w:sz="0" w:space="0" w:color="auto"/>
                                    <w:right w:val="none" w:sz="0" w:space="0" w:color="auto"/>
                                  </w:divBdr>
                                  <w:divsChild>
                                    <w:div w:id="1301181301">
                                      <w:marLeft w:val="0"/>
                                      <w:marRight w:val="0"/>
                                      <w:marTop w:val="0"/>
                                      <w:marBottom w:val="0"/>
                                      <w:divBdr>
                                        <w:top w:val="none" w:sz="0" w:space="0" w:color="auto"/>
                                        <w:left w:val="none" w:sz="0" w:space="0" w:color="auto"/>
                                        <w:bottom w:val="none" w:sz="0" w:space="0" w:color="auto"/>
                                        <w:right w:val="none" w:sz="0" w:space="0" w:color="auto"/>
                                      </w:divBdr>
                                      <w:divsChild>
                                        <w:div w:id="719784460">
                                          <w:marLeft w:val="0"/>
                                          <w:marRight w:val="0"/>
                                          <w:marTop w:val="0"/>
                                          <w:marBottom w:val="0"/>
                                          <w:divBdr>
                                            <w:top w:val="none" w:sz="0" w:space="0" w:color="auto"/>
                                            <w:left w:val="none" w:sz="0" w:space="0" w:color="auto"/>
                                            <w:bottom w:val="none" w:sz="0" w:space="0" w:color="auto"/>
                                            <w:right w:val="none" w:sz="0" w:space="0" w:color="auto"/>
                                          </w:divBdr>
                                          <w:divsChild>
                                            <w:div w:id="91241654">
                                              <w:marLeft w:val="0"/>
                                              <w:marRight w:val="0"/>
                                              <w:marTop w:val="0"/>
                                              <w:marBottom w:val="0"/>
                                              <w:divBdr>
                                                <w:top w:val="none" w:sz="0" w:space="0" w:color="auto"/>
                                                <w:left w:val="none" w:sz="0" w:space="0" w:color="auto"/>
                                                <w:bottom w:val="none" w:sz="0" w:space="0" w:color="auto"/>
                                                <w:right w:val="none" w:sz="0" w:space="0" w:color="auto"/>
                                              </w:divBdr>
                                              <w:divsChild>
                                                <w:div w:id="230046830">
                                                  <w:marLeft w:val="0"/>
                                                  <w:marRight w:val="0"/>
                                                  <w:marTop w:val="0"/>
                                                  <w:marBottom w:val="0"/>
                                                  <w:divBdr>
                                                    <w:top w:val="none" w:sz="0" w:space="0" w:color="auto"/>
                                                    <w:left w:val="none" w:sz="0" w:space="0" w:color="auto"/>
                                                    <w:bottom w:val="none" w:sz="0" w:space="0" w:color="auto"/>
                                                    <w:right w:val="none" w:sz="0" w:space="0" w:color="auto"/>
                                                  </w:divBdr>
                                                  <w:divsChild>
                                                    <w:div w:id="1977102829">
                                                      <w:marLeft w:val="0"/>
                                                      <w:marRight w:val="0"/>
                                                      <w:marTop w:val="0"/>
                                                      <w:marBottom w:val="0"/>
                                                      <w:divBdr>
                                                        <w:top w:val="none" w:sz="0" w:space="0" w:color="auto"/>
                                                        <w:left w:val="none" w:sz="0" w:space="0" w:color="auto"/>
                                                        <w:bottom w:val="none" w:sz="0" w:space="0" w:color="auto"/>
                                                        <w:right w:val="none" w:sz="0" w:space="0" w:color="auto"/>
                                                      </w:divBdr>
                                                      <w:divsChild>
                                                        <w:div w:id="795217225">
                                                          <w:marLeft w:val="0"/>
                                                          <w:marRight w:val="0"/>
                                                          <w:marTop w:val="0"/>
                                                          <w:marBottom w:val="0"/>
                                                          <w:divBdr>
                                                            <w:top w:val="none" w:sz="0" w:space="0" w:color="auto"/>
                                                            <w:left w:val="none" w:sz="0" w:space="0" w:color="auto"/>
                                                            <w:bottom w:val="none" w:sz="0" w:space="0" w:color="auto"/>
                                                            <w:right w:val="none" w:sz="0" w:space="0" w:color="auto"/>
                                                          </w:divBdr>
                                                          <w:divsChild>
                                                            <w:div w:id="332418523">
                                                              <w:marLeft w:val="0"/>
                                                              <w:marRight w:val="0"/>
                                                              <w:marTop w:val="0"/>
                                                              <w:marBottom w:val="0"/>
                                                              <w:divBdr>
                                                                <w:top w:val="none" w:sz="0" w:space="0" w:color="auto"/>
                                                                <w:left w:val="none" w:sz="0" w:space="0" w:color="auto"/>
                                                                <w:bottom w:val="none" w:sz="0" w:space="0" w:color="auto"/>
                                                                <w:right w:val="none" w:sz="0" w:space="0" w:color="auto"/>
                                                              </w:divBdr>
                                                              <w:divsChild>
                                                                <w:div w:id="140660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77939677">
      <w:bodyDiv w:val="1"/>
      <w:marLeft w:val="0"/>
      <w:marRight w:val="0"/>
      <w:marTop w:val="0"/>
      <w:marBottom w:val="0"/>
      <w:divBdr>
        <w:top w:val="none" w:sz="0" w:space="0" w:color="auto"/>
        <w:left w:val="none" w:sz="0" w:space="0" w:color="auto"/>
        <w:bottom w:val="none" w:sz="0" w:space="0" w:color="auto"/>
        <w:right w:val="none" w:sz="0" w:space="0" w:color="auto"/>
      </w:divBdr>
    </w:div>
    <w:div w:id="1186409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7.jpeg"/><Relationship Id="rId26" Type="http://schemas.openxmlformats.org/officeDocument/2006/relationships/image" Target="media/image14.jpg"/><Relationship Id="rId39" Type="http://schemas.openxmlformats.org/officeDocument/2006/relationships/hyperlink" Target="http://coralreef.noaa.gov/aboutcrcp/strategy/reprioritization/managementpriorities/resources/amsam_mngmnt_clr.pdf"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1.jpe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orsley-Witten%202013%20Fagaalu%20Watershed%20Implementation%20Supplement_final.pdf" TargetMode="External"/><Relationship Id="rId17" Type="http://schemas.openxmlformats.org/officeDocument/2006/relationships/image" Target="media/image6.png"/><Relationship Id="rId25" Type="http://schemas.openxmlformats.org/officeDocument/2006/relationships/chart" Target="charts/chart1.xml"/><Relationship Id="rId33" Type="http://schemas.openxmlformats.org/officeDocument/2006/relationships/image" Target="media/image20.jpeg"/><Relationship Id="rId38" Type="http://schemas.openxmlformats.org/officeDocument/2006/relationships/hyperlink" Target="http://www.springerlink.com/content/?Author=David+J.+Smith"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jpg"/><Relationship Id="rId32" Type="http://schemas.openxmlformats.org/officeDocument/2006/relationships/hyperlink" Target="mailto:dave.whitall@noaa.gov" TargetMode="External"/><Relationship Id="rId37" Type="http://schemas.openxmlformats.org/officeDocument/2006/relationships/hyperlink" Target="http://www.springerlink.com/content/?Author=M.+James+C.+Crabbe" TargetMode="External"/><Relationship Id="rId40" Type="http://schemas.openxmlformats.org/officeDocument/2006/relationships/hyperlink" Target="http://www.pifsc.noaa.gov/cred/survey_methods.php"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19.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Quarry%20before%20and%20after%20aerial.pptx"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fontTable" Target="fontTable.xm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Bernardo.VargasAngel\Desktop\FAGA'ALU\Faga'alu_Aug2012\LPI\V0_BENT_LPI%20Fagaalu%20201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Sheet3!$N$3</c:f>
              <c:strCache>
                <c:ptCount val="1"/>
                <c:pt idx="0">
                  <c:v>Coralline algae</c:v>
                </c:pt>
              </c:strCache>
            </c:strRef>
          </c:tx>
          <c:invertIfNegative val="0"/>
          <c:cat>
            <c:strRef>
              <c:f>Sheet3!$O$2:$R$2</c:f>
              <c:strCache>
                <c:ptCount val="4"/>
                <c:pt idx="0">
                  <c:v>Backreef_N</c:v>
                </c:pt>
                <c:pt idx="1">
                  <c:v>Forereef_N</c:v>
                </c:pt>
                <c:pt idx="2">
                  <c:v>Backreef_S</c:v>
                </c:pt>
                <c:pt idx="3">
                  <c:v>Forereef_S</c:v>
                </c:pt>
              </c:strCache>
            </c:strRef>
          </c:cat>
          <c:val>
            <c:numRef>
              <c:f>Sheet3!$O$3:$R$3</c:f>
              <c:numCache>
                <c:formatCode>General</c:formatCode>
                <c:ptCount val="4"/>
                <c:pt idx="0">
                  <c:v>10.769902912621358</c:v>
                </c:pt>
                <c:pt idx="1">
                  <c:v>21.712771084337351</c:v>
                </c:pt>
                <c:pt idx="2">
                  <c:v>14.125795489650908</c:v>
                </c:pt>
                <c:pt idx="3">
                  <c:v>28.860131655654875</c:v>
                </c:pt>
              </c:numCache>
            </c:numRef>
          </c:val>
        </c:ser>
        <c:ser>
          <c:idx val="1"/>
          <c:order val="1"/>
          <c:tx>
            <c:strRef>
              <c:f>Sheet3!$N$4</c:f>
              <c:strCache>
                <c:ptCount val="1"/>
                <c:pt idx="0">
                  <c:v>Hard corals</c:v>
                </c:pt>
              </c:strCache>
            </c:strRef>
          </c:tx>
          <c:invertIfNegative val="0"/>
          <c:cat>
            <c:strRef>
              <c:f>Sheet3!$O$2:$R$2</c:f>
              <c:strCache>
                <c:ptCount val="4"/>
                <c:pt idx="0">
                  <c:v>Backreef_N</c:v>
                </c:pt>
                <c:pt idx="1">
                  <c:v>Forereef_N</c:v>
                </c:pt>
                <c:pt idx="2">
                  <c:v>Backreef_S</c:v>
                </c:pt>
                <c:pt idx="3">
                  <c:v>Forereef_S</c:v>
                </c:pt>
              </c:strCache>
            </c:strRef>
          </c:cat>
          <c:val>
            <c:numRef>
              <c:f>Sheet3!$O$4:$R$4</c:f>
              <c:numCache>
                <c:formatCode>General</c:formatCode>
                <c:ptCount val="4"/>
                <c:pt idx="0">
                  <c:v>15.027184466019417</c:v>
                </c:pt>
                <c:pt idx="1">
                  <c:v>12.580562248995983</c:v>
                </c:pt>
                <c:pt idx="2">
                  <c:v>34.595860364535064</c:v>
                </c:pt>
                <c:pt idx="3">
                  <c:v>27.309265286954272</c:v>
                </c:pt>
              </c:numCache>
            </c:numRef>
          </c:val>
        </c:ser>
        <c:ser>
          <c:idx val="2"/>
          <c:order val="2"/>
          <c:tx>
            <c:strRef>
              <c:f>Sheet3!$N$5</c:f>
              <c:strCache>
                <c:ptCount val="1"/>
                <c:pt idx="0">
                  <c:v>Cyanobacteria</c:v>
                </c:pt>
              </c:strCache>
            </c:strRef>
          </c:tx>
          <c:invertIfNegative val="0"/>
          <c:cat>
            <c:strRef>
              <c:f>Sheet3!$O$2:$R$2</c:f>
              <c:strCache>
                <c:ptCount val="4"/>
                <c:pt idx="0">
                  <c:v>Backreef_N</c:v>
                </c:pt>
                <c:pt idx="1">
                  <c:v>Forereef_N</c:v>
                </c:pt>
                <c:pt idx="2">
                  <c:v>Backreef_S</c:v>
                </c:pt>
                <c:pt idx="3">
                  <c:v>Forereef_S</c:v>
                </c:pt>
              </c:strCache>
            </c:strRef>
          </c:cat>
          <c:val>
            <c:numRef>
              <c:f>Sheet3!$O$5:$R$5</c:f>
              <c:numCache>
                <c:formatCode>General</c:formatCode>
                <c:ptCount val="4"/>
                <c:pt idx="0">
                  <c:v>0.42135922330097086</c:v>
                </c:pt>
                <c:pt idx="1">
                  <c:v>5.683534136546184</c:v>
                </c:pt>
                <c:pt idx="2">
                  <c:v>1.3846153846153846</c:v>
                </c:pt>
                <c:pt idx="3">
                  <c:v>1.1500000000000001</c:v>
                </c:pt>
              </c:numCache>
            </c:numRef>
          </c:val>
        </c:ser>
        <c:ser>
          <c:idx val="3"/>
          <c:order val="3"/>
          <c:tx>
            <c:strRef>
              <c:f>Sheet3!$N$6</c:f>
              <c:strCache>
                <c:ptCount val="1"/>
                <c:pt idx="0">
                  <c:v>Macroalgae</c:v>
                </c:pt>
              </c:strCache>
            </c:strRef>
          </c:tx>
          <c:invertIfNegative val="0"/>
          <c:cat>
            <c:strRef>
              <c:f>Sheet3!$O$2:$R$2</c:f>
              <c:strCache>
                <c:ptCount val="4"/>
                <c:pt idx="0">
                  <c:v>Backreef_N</c:v>
                </c:pt>
                <c:pt idx="1">
                  <c:v>Forereef_N</c:v>
                </c:pt>
                <c:pt idx="2">
                  <c:v>Backreef_S</c:v>
                </c:pt>
                <c:pt idx="3">
                  <c:v>Forereef_S</c:v>
                </c:pt>
              </c:strCache>
            </c:strRef>
          </c:cat>
          <c:val>
            <c:numRef>
              <c:f>Sheet3!$O$6:$R$6</c:f>
              <c:numCache>
                <c:formatCode>General</c:formatCode>
                <c:ptCount val="4"/>
                <c:pt idx="0">
                  <c:v>14.748543689320389</c:v>
                </c:pt>
                <c:pt idx="1">
                  <c:v>25.409156626506025</c:v>
                </c:pt>
                <c:pt idx="2">
                  <c:v>14.647265987025019</c:v>
                </c:pt>
                <c:pt idx="3">
                  <c:v>28.176068791294213</c:v>
                </c:pt>
              </c:numCache>
            </c:numRef>
          </c:val>
        </c:ser>
        <c:ser>
          <c:idx val="4"/>
          <c:order val="4"/>
          <c:tx>
            <c:strRef>
              <c:f>Sheet3!$N$7</c:f>
              <c:strCache>
                <c:ptCount val="1"/>
                <c:pt idx="0">
                  <c:v>Soft coral</c:v>
                </c:pt>
              </c:strCache>
            </c:strRef>
          </c:tx>
          <c:invertIfNegative val="0"/>
          <c:cat>
            <c:strRef>
              <c:f>Sheet3!$O$2:$R$2</c:f>
              <c:strCache>
                <c:ptCount val="4"/>
                <c:pt idx="0">
                  <c:v>Backreef_N</c:v>
                </c:pt>
                <c:pt idx="1">
                  <c:v>Forereef_N</c:v>
                </c:pt>
                <c:pt idx="2">
                  <c:v>Backreef_S</c:v>
                </c:pt>
                <c:pt idx="3">
                  <c:v>Forereef_S</c:v>
                </c:pt>
              </c:strCache>
            </c:strRef>
          </c:cat>
          <c:val>
            <c:numRef>
              <c:f>Sheet3!$O$7:$R$7</c:f>
              <c:numCache>
                <c:formatCode>General</c:formatCode>
                <c:ptCount val="4"/>
                <c:pt idx="0">
                  <c:v>0</c:v>
                </c:pt>
                <c:pt idx="1">
                  <c:v>8.1031325301204813</c:v>
                </c:pt>
                <c:pt idx="2">
                  <c:v>0.30769230769230771</c:v>
                </c:pt>
                <c:pt idx="3">
                  <c:v>1.3257052403161034</c:v>
                </c:pt>
              </c:numCache>
            </c:numRef>
          </c:val>
        </c:ser>
        <c:ser>
          <c:idx val="5"/>
          <c:order val="5"/>
          <c:tx>
            <c:strRef>
              <c:f>Sheet3!$N$8</c:f>
              <c:strCache>
                <c:ptCount val="1"/>
                <c:pt idx="0">
                  <c:v>Sand</c:v>
                </c:pt>
              </c:strCache>
            </c:strRef>
          </c:tx>
          <c:invertIfNegative val="0"/>
          <c:cat>
            <c:strRef>
              <c:f>Sheet3!$O$2:$R$2</c:f>
              <c:strCache>
                <c:ptCount val="4"/>
                <c:pt idx="0">
                  <c:v>Backreef_N</c:v>
                </c:pt>
                <c:pt idx="1">
                  <c:v>Forereef_N</c:v>
                </c:pt>
                <c:pt idx="2">
                  <c:v>Backreef_S</c:v>
                </c:pt>
                <c:pt idx="3">
                  <c:v>Forereef_S</c:v>
                </c:pt>
              </c:strCache>
            </c:strRef>
          </c:cat>
          <c:val>
            <c:numRef>
              <c:f>Sheet3!$O$8:$R$8</c:f>
              <c:numCache>
                <c:formatCode>General</c:formatCode>
                <c:ptCount val="4"/>
                <c:pt idx="0">
                  <c:v>2.8213592233009708</c:v>
                </c:pt>
                <c:pt idx="1">
                  <c:v>2.96</c:v>
                </c:pt>
                <c:pt idx="2">
                  <c:v>7.8486252703120165</c:v>
                </c:pt>
                <c:pt idx="3">
                  <c:v>0.7</c:v>
                </c:pt>
              </c:numCache>
            </c:numRef>
          </c:val>
        </c:ser>
        <c:ser>
          <c:idx val="6"/>
          <c:order val="6"/>
          <c:tx>
            <c:strRef>
              <c:f>Sheet3!$N$9</c:f>
              <c:strCache>
                <c:ptCount val="1"/>
                <c:pt idx="0">
                  <c:v>Turf algae</c:v>
                </c:pt>
              </c:strCache>
            </c:strRef>
          </c:tx>
          <c:invertIfNegative val="0"/>
          <c:cat>
            <c:strRef>
              <c:f>Sheet3!$O$2:$R$2</c:f>
              <c:strCache>
                <c:ptCount val="4"/>
                <c:pt idx="0">
                  <c:v>Backreef_N</c:v>
                </c:pt>
                <c:pt idx="1">
                  <c:v>Forereef_N</c:v>
                </c:pt>
                <c:pt idx="2">
                  <c:v>Backreef_S</c:v>
                </c:pt>
                <c:pt idx="3">
                  <c:v>Forereef_S</c:v>
                </c:pt>
              </c:strCache>
            </c:strRef>
          </c:cat>
          <c:val>
            <c:numRef>
              <c:f>Sheet3!$O$9:$R$9</c:f>
              <c:numCache>
                <c:formatCode>General</c:formatCode>
                <c:ptCount val="4"/>
                <c:pt idx="0">
                  <c:v>56.211650485436891</c:v>
                </c:pt>
                <c:pt idx="1">
                  <c:v>23.150843373493977</c:v>
                </c:pt>
                <c:pt idx="2">
                  <c:v>26.290145196169298</c:v>
                </c:pt>
                <c:pt idx="3">
                  <c:v>12.403829025780542</c:v>
                </c:pt>
              </c:numCache>
            </c:numRef>
          </c:val>
        </c:ser>
        <c:ser>
          <c:idx val="7"/>
          <c:order val="7"/>
          <c:tx>
            <c:strRef>
              <c:f>Sheet3!$N$10</c:f>
              <c:strCache>
                <c:ptCount val="1"/>
                <c:pt idx="0">
                  <c:v>Other Invt</c:v>
                </c:pt>
              </c:strCache>
            </c:strRef>
          </c:tx>
          <c:invertIfNegative val="0"/>
          <c:cat>
            <c:strRef>
              <c:f>Sheet3!$O$2:$R$2</c:f>
              <c:strCache>
                <c:ptCount val="4"/>
                <c:pt idx="0">
                  <c:v>Backreef_N</c:v>
                </c:pt>
                <c:pt idx="1">
                  <c:v>Forereef_N</c:v>
                </c:pt>
                <c:pt idx="2">
                  <c:v>Backreef_S</c:v>
                </c:pt>
                <c:pt idx="3">
                  <c:v>Forereef_S</c:v>
                </c:pt>
              </c:strCache>
            </c:strRef>
          </c:cat>
          <c:val>
            <c:numRef>
              <c:f>Sheet3!$O$10:$R$10</c:f>
              <c:numCache>
                <c:formatCode>General</c:formatCode>
                <c:ptCount val="4"/>
                <c:pt idx="0">
                  <c:v>0</c:v>
                </c:pt>
                <c:pt idx="1">
                  <c:v>0.4</c:v>
                </c:pt>
                <c:pt idx="2">
                  <c:v>0.8</c:v>
                </c:pt>
                <c:pt idx="3">
                  <c:v>7.5000000000000011E-2</c:v>
                </c:pt>
              </c:numCache>
            </c:numRef>
          </c:val>
        </c:ser>
        <c:dLbls>
          <c:showLegendKey val="0"/>
          <c:showVal val="0"/>
          <c:showCatName val="0"/>
          <c:showSerName val="0"/>
          <c:showPercent val="0"/>
          <c:showBubbleSize val="0"/>
        </c:dLbls>
        <c:gapWidth val="150"/>
        <c:axId val="619948536"/>
        <c:axId val="619948144"/>
      </c:barChart>
      <c:catAx>
        <c:axId val="619948536"/>
        <c:scaling>
          <c:orientation val="minMax"/>
        </c:scaling>
        <c:delete val="0"/>
        <c:axPos val="b"/>
        <c:numFmt formatCode="General" sourceLinked="0"/>
        <c:majorTickMark val="out"/>
        <c:minorTickMark val="none"/>
        <c:tickLblPos val="nextTo"/>
        <c:crossAx val="619948144"/>
        <c:crosses val="autoZero"/>
        <c:auto val="1"/>
        <c:lblAlgn val="ctr"/>
        <c:lblOffset val="100"/>
        <c:noMultiLvlLbl val="0"/>
      </c:catAx>
      <c:valAx>
        <c:axId val="619948144"/>
        <c:scaling>
          <c:orientation val="minMax"/>
        </c:scaling>
        <c:delete val="0"/>
        <c:axPos val="l"/>
        <c:majorGridlines>
          <c:spPr>
            <a:ln>
              <a:solidFill>
                <a:schemeClr val="bg1">
                  <a:lumMod val="50000"/>
                </a:schemeClr>
              </a:solidFill>
              <a:prstDash val="dash"/>
            </a:ln>
          </c:spPr>
        </c:majorGridlines>
        <c:numFmt formatCode="General" sourceLinked="1"/>
        <c:majorTickMark val="out"/>
        <c:minorTickMark val="none"/>
        <c:tickLblPos val="nextTo"/>
        <c:crossAx val="619948536"/>
        <c:crosses val="autoZero"/>
        <c:crossBetween val="between"/>
      </c:valAx>
      <c:spPr>
        <a:ln>
          <a:solidFill>
            <a:schemeClr val="bg1">
              <a:lumMod val="50000"/>
            </a:schemeClr>
          </a:solidFill>
        </a:ln>
      </c:spPr>
    </c:plotArea>
    <c:legend>
      <c:legendPos val="r"/>
      <c:layout>
        <c:manualLayout>
          <c:xMode val="edge"/>
          <c:yMode val="edge"/>
          <c:x val="0.80649535606436895"/>
          <c:y val="4.0221367250420824E-2"/>
          <c:w val="0.17065526322742552"/>
          <c:h val="0.56898038263523787"/>
        </c:manualLayout>
      </c:layout>
      <c:overlay val="0"/>
      <c:txPr>
        <a:bodyPr/>
        <a:lstStyle/>
        <a:p>
          <a:pPr>
            <a:defRPr sz="1000" b="0"/>
          </a:pPr>
          <a:endParaRPr lang="en-US"/>
        </a:p>
      </c:txPr>
    </c:legend>
    <c:plotVisOnly val="1"/>
    <c:dispBlanksAs val="gap"/>
    <c:showDLblsOverMax val="0"/>
  </c:chart>
  <c:spPr>
    <a:ln>
      <a:solidFill>
        <a:schemeClr val="tx1"/>
      </a:solidFill>
    </a:ln>
  </c:spPr>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cdr:x>
      <cdr:y>1</cdr:y>
    </cdr:from>
    <cdr:to>
      <cdr:x>1</cdr:x>
      <cdr:y>1</cdr:y>
    </cdr:to>
    <cdr:cxnSp macro="">
      <cdr:nvCxnSpPr>
        <cdr:cNvPr id="2" name="Straight Connector 1"/>
        <cdr:cNvCxnSpPr/>
      </cdr:nvCxnSpPr>
      <cdr:spPr>
        <a:xfrm xmlns:a="http://schemas.openxmlformats.org/drawingml/2006/main">
          <a:off x="0" y="3228975"/>
          <a:ext cx="5715000" cy="0"/>
        </a:xfrm>
        <a:prstGeom xmlns:a="http://schemas.openxmlformats.org/drawingml/2006/main" prst="line">
          <a:avLst/>
        </a:prstGeom>
        <a:ln xmlns:a="http://schemas.openxmlformats.org/drawingml/2006/main">
          <a:solidFill>
            <a:schemeClr val="tx1"/>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C60FA8-DEEE-453E-B669-EE5C3F8E59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39</Pages>
  <Words>18170</Words>
  <Characters>103573</Characters>
  <Application>Microsoft Office Word</Application>
  <DocSecurity>0</DocSecurity>
  <Lines>863</Lines>
  <Paragraphs>242</Paragraphs>
  <ScaleCrop>false</ScaleCrop>
  <HeadingPairs>
    <vt:vector size="2" baseType="variant">
      <vt:variant>
        <vt:lpstr>Title</vt:lpstr>
      </vt:variant>
      <vt:variant>
        <vt:i4>1</vt:i4>
      </vt:variant>
    </vt:vector>
  </HeadingPairs>
  <TitlesOfParts>
    <vt:vector size="1" baseType="lpstr">
      <vt:lpstr/>
    </vt:vector>
  </TitlesOfParts>
  <Company>San Diego State University</Company>
  <LinksUpToDate>false</LinksUpToDate>
  <CharactersWithSpaces>121501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Geography</dc:creator>
  <cp:lastModifiedBy>Alex Messina</cp:lastModifiedBy>
  <cp:revision>48</cp:revision>
  <dcterms:created xsi:type="dcterms:W3CDTF">2015-07-02T01:42:00Z</dcterms:created>
  <dcterms:modified xsi:type="dcterms:W3CDTF">2015-07-03T02:12:00Z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http://www.zotero.org/styles/journal-of-hydrology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